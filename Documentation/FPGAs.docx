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5194786" w:displacedByCustomXml="next"/>
    <w:bookmarkEnd w:id="0" w:displacedByCustomXml="next"/>
    <w:sdt>
      <w:sdtPr>
        <w:id w:val="-1043822649"/>
        <w:docPartObj>
          <w:docPartGallery w:val="Cover Pages"/>
          <w:docPartUnique/>
        </w:docPartObj>
      </w:sdtPr>
      <w:sdtEndPr>
        <w:rPr>
          <w:b/>
          <w:sz w:val="28"/>
          <w:lang w:val="es-ES"/>
        </w:rPr>
      </w:sdtEndPr>
      <w:sdtContent>
        <w:p w14:paraId="4570B0C7" w14:textId="77777777" w:rsidR="005E7D0F" w:rsidRDefault="005E7D0F">
          <w:r>
            <w:rPr>
              <w:noProof/>
            </w:rPr>
            <mc:AlternateContent>
              <mc:Choice Requires="wpg">
                <w:drawing>
                  <wp:anchor distT="0" distB="0" distL="114300" distR="114300" simplePos="0" relativeHeight="251659264" behindDoc="1" locked="0" layoutInCell="1" allowOverlap="1" wp14:anchorId="3BA60879" wp14:editId="6B9FF03B">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lang w:val="es-ES"/>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EFBD90A" w14:textId="77777777" w:rsidR="005B0F0C" w:rsidRPr="005E7D0F" w:rsidRDefault="005B0F0C">
                                      <w:pPr>
                                        <w:pStyle w:val="Sinespaciado"/>
                                        <w:rPr>
                                          <w:color w:val="FFFFFF" w:themeColor="background1"/>
                                          <w:sz w:val="32"/>
                                          <w:szCs w:val="32"/>
                                          <w:lang w:val="es-ES"/>
                                        </w:rPr>
                                      </w:pPr>
                                      <w:r w:rsidRPr="005E7D0F">
                                        <w:rPr>
                                          <w:color w:val="FFFFFF" w:themeColor="background1"/>
                                          <w:sz w:val="32"/>
                                          <w:szCs w:val="32"/>
                                          <w:lang w:val="es-ES"/>
                                        </w:rPr>
                                        <w:t>Maribel</w:t>
                                      </w:r>
                                    </w:p>
                                  </w:sdtContent>
                                </w:sdt>
                                <w:p w14:paraId="0EC21453" w14:textId="77777777" w:rsidR="005B0F0C" w:rsidRPr="005E7D0F" w:rsidRDefault="005B0F0C">
                                  <w:pPr>
                                    <w:pStyle w:val="Sinespaciado"/>
                                    <w:rPr>
                                      <w:caps/>
                                      <w:color w:val="FFFFFF" w:themeColor="background1"/>
                                      <w:lang w:val="es-ES"/>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compañía]</w:t>
                                      </w:r>
                                    </w:sdtContent>
                                  </w:sdt>
                                  <w:r>
                                    <w:rPr>
                                      <w:caps/>
                                      <w:color w:val="FFFFFF" w:themeColor="background1"/>
                                      <w:lang w:val="es-ES"/>
                                    </w:rPr>
                                    <w:t xml:space="preserve"> |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lang w:val="es-ES"/>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s-ES"/>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7BE30308" w14:textId="5EDF64B3" w:rsidR="005B0F0C" w:rsidRPr="005E7D0F" w:rsidRDefault="005B0F0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lang w:val="es-ES"/>
                                          <w:rPrChange w:id="1" w:author="Maribel" w:date="2018-05-13T19:50:00Z">
                                            <w:rPr/>
                                          </w:rPrChange>
                                        </w:rPr>
                                      </w:pPr>
                                      <w:ins w:id="2" w:author="Maribel" w:date="2018-05-13T19:50:00Z">
                                        <w:r w:rsidRPr="0093378E">
                                          <w:rPr>
                                            <w:rFonts w:asciiTheme="majorHAnsi" w:eastAsiaTheme="majorEastAsia" w:hAnsiTheme="majorHAnsi" w:cstheme="majorBidi"/>
                                            <w:color w:val="595959" w:themeColor="text1" w:themeTint="A6"/>
                                            <w:sz w:val="108"/>
                                            <w:szCs w:val="108"/>
                                            <w:lang w:val="es-ES"/>
                                            <w:rPrChange w:id="3" w:author="Maribel" w:date="2018-05-13T19:50:00Z">
                                              <w:rPr>
                                                <w:rFonts w:asciiTheme="majorHAnsi" w:eastAsiaTheme="majorEastAsia" w:hAnsiTheme="majorHAnsi" w:cstheme="majorBidi"/>
                                                <w:color w:val="595959" w:themeColor="text1" w:themeTint="A6"/>
                                                <w:sz w:val="108"/>
                                                <w:szCs w:val="108"/>
                                              </w:rPr>
                                            </w:rPrChange>
                                          </w:rPr>
                                          <w:t>Implementación de una ALU en una FPGA</w:t>
                                        </w:r>
                                      </w:ins>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4EF85533" w14:textId="3E38EA2E" w:rsidR="005B0F0C" w:rsidRPr="005E7D0F" w:rsidRDefault="005B0F0C">
                                      <w:pPr>
                                        <w:pStyle w:val="Sinespaciado"/>
                                        <w:spacing w:before="240"/>
                                        <w:rPr>
                                          <w:caps/>
                                          <w:color w:val="44546A" w:themeColor="text2"/>
                                          <w:sz w:val="36"/>
                                          <w:szCs w:val="36"/>
                                          <w:lang w:val="es-ES"/>
                                        </w:rPr>
                                      </w:pPr>
                                      <w:ins w:id="4" w:author="Maribel" w:date="2018-05-13T19:50:00Z">
                                        <w:r>
                                          <w:rPr>
                                            <w:caps/>
                                            <w:color w:val="44546A" w:themeColor="text2"/>
                                            <w:sz w:val="36"/>
                                            <w:szCs w:val="36"/>
                                          </w:rPr>
                                          <w:t>Trabajo final de grado</w:t>
                                        </w:r>
                                      </w:ins>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3BA60879" id="Grupo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lang w:val="es-ES"/>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2EFBD90A" w14:textId="77777777" w:rsidR="005B0F0C" w:rsidRPr="005E7D0F" w:rsidRDefault="005B0F0C">
                                <w:pPr>
                                  <w:pStyle w:val="Sinespaciado"/>
                                  <w:rPr>
                                    <w:color w:val="FFFFFF" w:themeColor="background1"/>
                                    <w:sz w:val="32"/>
                                    <w:szCs w:val="32"/>
                                    <w:lang w:val="es-ES"/>
                                  </w:rPr>
                                </w:pPr>
                                <w:r w:rsidRPr="005E7D0F">
                                  <w:rPr>
                                    <w:color w:val="FFFFFF" w:themeColor="background1"/>
                                    <w:sz w:val="32"/>
                                    <w:szCs w:val="32"/>
                                    <w:lang w:val="es-ES"/>
                                  </w:rPr>
                                  <w:t>Maribel</w:t>
                                </w:r>
                              </w:p>
                            </w:sdtContent>
                          </w:sdt>
                          <w:p w14:paraId="0EC21453" w14:textId="77777777" w:rsidR="005B0F0C" w:rsidRPr="005E7D0F" w:rsidRDefault="005B0F0C">
                            <w:pPr>
                              <w:pStyle w:val="Sinespaciado"/>
                              <w:rPr>
                                <w:caps/>
                                <w:color w:val="FFFFFF" w:themeColor="background1"/>
                                <w:lang w:val="es-ES"/>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compañía]</w:t>
                                </w:r>
                              </w:sdtContent>
                            </w:sdt>
                            <w:r>
                              <w:rPr>
                                <w:caps/>
                                <w:color w:val="FFFFFF" w:themeColor="background1"/>
                                <w:lang w:val="es-ES"/>
                              </w:rPr>
                              <w:t xml:space="preserve"> |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lang w:val="es-ES"/>
                                  </w:rPr>
                                  <w:t>[Dirección de la compañía]</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s-ES"/>
                              </w:rPr>
                              <w:alias w:val="Título"/>
                              <w:tag w:val=""/>
                              <w:id w:val="-1476986296"/>
                              <w:dataBinding w:prefixMappings="xmlns:ns0='http://purl.org/dc/elements/1.1/' xmlns:ns1='http://schemas.openxmlformats.org/package/2006/metadata/core-properties' " w:xpath="/ns1:coreProperties[1]/ns0:title[1]" w:storeItemID="{6C3C8BC8-F283-45AE-878A-BAB7291924A1}"/>
                              <w:text/>
                            </w:sdtPr>
                            <w:sdtContent>
                              <w:p w14:paraId="7BE30308" w14:textId="5EDF64B3" w:rsidR="005B0F0C" w:rsidRPr="005E7D0F" w:rsidRDefault="005B0F0C">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lang w:val="es-ES"/>
                                    <w:rPrChange w:id="5" w:author="Maribel" w:date="2018-05-13T19:50:00Z">
                                      <w:rPr/>
                                    </w:rPrChange>
                                  </w:rPr>
                                </w:pPr>
                                <w:ins w:id="6" w:author="Maribel" w:date="2018-05-13T19:50:00Z">
                                  <w:r w:rsidRPr="0093378E">
                                    <w:rPr>
                                      <w:rFonts w:asciiTheme="majorHAnsi" w:eastAsiaTheme="majorEastAsia" w:hAnsiTheme="majorHAnsi" w:cstheme="majorBidi"/>
                                      <w:color w:val="595959" w:themeColor="text1" w:themeTint="A6"/>
                                      <w:sz w:val="108"/>
                                      <w:szCs w:val="108"/>
                                      <w:lang w:val="es-ES"/>
                                      <w:rPrChange w:id="7" w:author="Maribel" w:date="2018-05-13T19:50:00Z">
                                        <w:rPr>
                                          <w:rFonts w:asciiTheme="majorHAnsi" w:eastAsiaTheme="majorEastAsia" w:hAnsiTheme="majorHAnsi" w:cstheme="majorBidi"/>
                                          <w:color w:val="595959" w:themeColor="text1" w:themeTint="A6"/>
                                          <w:sz w:val="108"/>
                                          <w:szCs w:val="108"/>
                                        </w:rPr>
                                      </w:rPrChange>
                                    </w:rPr>
                                    <w:t>Implementación de una ALU en una FPGA</w:t>
                                  </w:r>
                                </w:ins>
                              </w:p>
                            </w:sdtContent>
                          </w:sdt>
                          <w:sdt>
                            <w:sdtPr>
                              <w:rPr>
                                <w:caps/>
                                <w:color w:val="44546A" w:themeColor="text2"/>
                                <w:sz w:val="36"/>
                                <w:szCs w:val="36"/>
                              </w:rPr>
                              <w:alias w:val="Subtítulo"/>
                              <w:tag w:val=""/>
                              <w:id w:val="157346227"/>
                              <w:dataBinding w:prefixMappings="xmlns:ns0='http://purl.org/dc/elements/1.1/' xmlns:ns1='http://schemas.openxmlformats.org/package/2006/metadata/core-properties' " w:xpath="/ns1:coreProperties[1]/ns0:subject[1]" w:storeItemID="{6C3C8BC8-F283-45AE-878A-BAB7291924A1}"/>
                              <w:text/>
                            </w:sdtPr>
                            <w:sdtContent>
                              <w:p w14:paraId="4EF85533" w14:textId="3E38EA2E" w:rsidR="005B0F0C" w:rsidRPr="005E7D0F" w:rsidRDefault="005B0F0C">
                                <w:pPr>
                                  <w:pStyle w:val="Sinespaciado"/>
                                  <w:spacing w:before="240"/>
                                  <w:rPr>
                                    <w:caps/>
                                    <w:color w:val="44546A" w:themeColor="text2"/>
                                    <w:sz w:val="36"/>
                                    <w:szCs w:val="36"/>
                                    <w:lang w:val="es-ES"/>
                                  </w:rPr>
                                </w:pPr>
                                <w:ins w:id="8" w:author="Maribel" w:date="2018-05-13T19:50:00Z">
                                  <w:r>
                                    <w:rPr>
                                      <w:caps/>
                                      <w:color w:val="44546A" w:themeColor="text2"/>
                                      <w:sz w:val="36"/>
                                      <w:szCs w:val="36"/>
                                    </w:rPr>
                                    <w:t>Trabajo final de grado</w:t>
                                  </w:r>
                                </w:ins>
                              </w:p>
                            </w:sdtContent>
                          </w:sdt>
                        </w:txbxContent>
                      </v:textbox>
                    </v:shape>
                    <w10:wrap anchorx="page" anchory="page"/>
                  </v:group>
                </w:pict>
              </mc:Fallback>
            </mc:AlternateContent>
          </w:r>
        </w:p>
        <w:p w14:paraId="0F3A8EF3" w14:textId="77777777" w:rsidR="005E7D0F" w:rsidRDefault="005E7D0F">
          <w:pPr>
            <w:rPr>
              <w:b/>
              <w:sz w:val="28"/>
              <w:lang w:val="es-ES"/>
            </w:rPr>
          </w:pPr>
          <w:r>
            <w:rPr>
              <w:b/>
              <w:sz w:val="28"/>
              <w:lang w:val="es-ES"/>
            </w:rPr>
            <w:br w:type="page"/>
          </w:r>
        </w:p>
      </w:sdtContent>
    </w:sdt>
    <w:p w14:paraId="548AACC9" w14:textId="77777777" w:rsidR="00833F96" w:rsidRPr="007F6283" w:rsidDel="006431C3" w:rsidRDefault="00833F96" w:rsidP="006431C3">
      <w:pPr>
        <w:rPr>
          <w:del w:id="9" w:author="Maribel" w:date="2017-12-12T16:15:00Z"/>
          <w:b/>
          <w:sz w:val="20"/>
          <w:lang w:val="es-ES"/>
          <w:rPrChange w:id="10" w:author="Maribel" w:date="2018-05-22T11:33:00Z">
            <w:rPr>
              <w:del w:id="11" w:author="Maribel" w:date="2017-12-12T16:15:00Z"/>
              <w:lang w:val="es-ES"/>
            </w:rPr>
          </w:rPrChange>
        </w:rPr>
      </w:pPr>
      <w:del w:id="12" w:author="Maribel" w:date="2017-12-12T16:15:00Z">
        <w:r w:rsidRPr="007F6283" w:rsidDel="006431C3">
          <w:rPr>
            <w:b/>
            <w:sz w:val="20"/>
            <w:lang w:val="es-ES"/>
            <w:rPrChange w:id="13" w:author="Maribel" w:date="2018-05-22T11:33:00Z">
              <w:rPr>
                <w:lang w:val="es-ES"/>
              </w:rPr>
            </w:rPrChange>
          </w:rPr>
          <w:lastRenderedPageBreak/>
          <w:delText>HISTORIA DE LA ELECTRICIDA</w:delText>
        </w:r>
        <w:r w:rsidRPr="007F6283" w:rsidDel="004A08EC">
          <w:rPr>
            <w:b/>
            <w:sz w:val="20"/>
            <w:lang w:val="es-ES"/>
            <w:rPrChange w:id="14" w:author="Maribel" w:date="2018-05-22T11:33:00Z">
              <w:rPr>
                <w:lang w:val="es-ES"/>
              </w:rPr>
            </w:rPrChange>
          </w:rPr>
          <w:delText>D</w:delText>
        </w:r>
      </w:del>
    </w:p>
    <w:p w14:paraId="671370CF" w14:textId="77777777" w:rsidR="00833F96" w:rsidRPr="007F6283" w:rsidDel="002D7C59" w:rsidRDefault="000F5FED">
      <w:pPr>
        <w:rPr>
          <w:del w:id="15" w:author="Maribel" w:date="2017-12-12T16:15:00Z"/>
          <w:rFonts w:ascii="Arial" w:eastAsia="Times New Roman" w:hAnsi="Arial" w:cs="Arial"/>
          <w:b/>
          <w:color w:val="222222"/>
          <w:sz w:val="18"/>
          <w:szCs w:val="20"/>
          <w:rPrChange w:id="16" w:author="Maribel" w:date="2018-05-22T11:33:00Z">
            <w:rPr>
              <w:del w:id="17" w:author="Maribel" w:date="2017-12-12T16:15:00Z"/>
              <w:rFonts w:ascii="Arial" w:eastAsia="Times New Roman" w:hAnsi="Arial" w:cs="Arial"/>
              <w:color w:val="222222"/>
              <w:sz w:val="20"/>
              <w:szCs w:val="20"/>
            </w:rPr>
          </w:rPrChange>
        </w:rPr>
        <w:pPrChange w:id="18" w:author="Maribel" w:date="2017-12-12T16:15:00Z">
          <w:pPr>
            <w:numPr>
              <w:numId w:val="2"/>
            </w:numPr>
            <w:tabs>
              <w:tab w:val="num" w:pos="720"/>
            </w:tabs>
            <w:spacing w:before="100" w:beforeAutospacing="1" w:after="24" w:line="240" w:lineRule="auto"/>
            <w:ind w:left="720" w:hanging="360"/>
          </w:pPr>
        </w:pPrChange>
      </w:pPr>
      <w:del w:id="19" w:author="Maribel" w:date="2017-12-12T16:15:00Z">
        <w:r w:rsidRPr="007F6283" w:rsidDel="002D7C59">
          <w:rPr>
            <w:b/>
            <w:sz w:val="20"/>
            <w:rPrChange w:id="20" w:author="Maribel" w:date="2018-05-22T11:33:00Z">
              <w:rPr/>
            </w:rPrChange>
          </w:rPr>
          <w:fldChar w:fldCharType="begin"/>
        </w:r>
        <w:r w:rsidRPr="007F6283" w:rsidDel="002D7C59">
          <w:rPr>
            <w:b/>
            <w:sz w:val="20"/>
            <w:rPrChange w:id="21" w:author="Maribel" w:date="2018-05-22T11:33:00Z">
              <w:rPr/>
            </w:rPrChange>
          </w:rPr>
          <w:delInstrText xml:space="preserve"> HYPERLINK "https://es.wikipedia.org/wiki/Historia_de_la_electricidad" \l "Siglo_XVII" </w:delInstrText>
        </w:r>
        <w:r w:rsidRPr="007F6283" w:rsidDel="002D7C59">
          <w:rPr>
            <w:b/>
            <w:sz w:val="20"/>
            <w:rPrChange w:id="2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3" w:author="Maribel" w:date="2018-05-22T11:33:00Z">
              <w:rPr>
                <w:rFonts w:ascii="Arial" w:eastAsia="Times New Roman" w:hAnsi="Arial" w:cs="Arial"/>
                <w:color w:val="222222"/>
                <w:sz w:val="20"/>
                <w:szCs w:val="20"/>
              </w:rPr>
            </w:rPrChange>
          </w:rPr>
          <w:delText>1</w:delText>
        </w:r>
        <w:r w:rsidR="00833F96" w:rsidRPr="007F6283" w:rsidDel="002D7C59">
          <w:rPr>
            <w:rFonts w:ascii="Arial" w:eastAsia="Times New Roman" w:hAnsi="Arial" w:cs="Arial"/>
            <w:b/>
            <w:color w:val="0B0080"/>
            <w:sz w:val="18"/>
            <w:szCs w:val="20"/>
            <w:rPrChange w:id="24" w:author="Maribel" w:date="2018-05-22T11:33:00Z">
              <w:rPr>
                <w:rFonts w:ascii="Arial" w:eastAsia="Times New Roman" w:hAnsi="Arial" w:cs="Arial"/>
                <w:color w:val="0B0080"/>
                <w:sz w:val="20"/>
                <w:szCs w:val="20"/>
              </w:rPr>
            </w:rPrChange>
          </w:rPr>
          <w:delText>Siglo XVII</w:delText>
        </w:r>
        <w:r w:rsidRPr="007F6283" w:rsidDel="002D7C59">
          <w:rPr>
            <w:rFonts w:ascii="Arial" w:eastAsia="Times New Roman" w:hAnsi="Arial" w:cs="Arial"/>
            <w:b/>
            <w:color w:val="0B0080"/>
            <w:sz w:val="18"/>
            <w:szCs w:val="20"/>
            <w:rPrChange w:id="25" w:author="Maribel" w:date="2018-05-22T11:33:00Z">
              <w:rPr>
                <w:rFonts w:ascii="Arial" w:eastAsia="Times New Roman" w:hAnsi="Arial" w:cs="Arial"/>
                <w:color w:val="0B0080"/>
                <w:sz w:val="20"/>
                <w:szCs w:val="20"/>
              </w:rPr>
            </w:rPrChange>
          </w:rPr>
          <w:fldChar w:fldCharType="end"/>
        </w:r>
      </w:del>
    </w:p>
    <w:p w14:paraId="6FDBB493" w14:textId="77777777" w:rsidR="00833F96" w:rsidRPr="007F6283" w:rsidDel="002D7C59" w:rsidRDefault="000F5FED">
      <w:pPr>
        <w:rPr>
          <w:del w:id="26" w:author="Maribel" w:date="2017-12-12T16:15:00Z"/>
          <w:rFonts w:ascii="Arial" w:eastAsia="Times New Roman" w:hAnsi="Arial" w:cs="Arial"/>
          <w:b/>
          <w:color w:val="222222"/>
          <w:sz w:val="18"/>
          <w:szCs w:val="20"/>
          <w:lang w:val="es-ES"/>
          <w:rPrChange w:id="27" w:author="Maribel" w:date="2018-05-22T11:33:00Z">
            <w:rPr>
              <w:del w:id="28" w:author="Maribel" w:date="2017-12-12T16:15:00Z"/>
              <w:rFonts w:ascii="Arial" w:eastAsia="Times New Roman" w:hAnsi="Arial" w:cs="Arial"/>
              <w:color w:val="222222"/>
              <w:sz w:val="20"/>
              <w:szCs w:val="20"/>
              <w:lang w:val="es-ES"/>
            </w:rPr>
          </w:rPrChange>
        </w:rPr>
        <w:pPrChange w:id="29" w:author="Maribel" w:date="2017-12-12T16:15:00Z">
          <w:pPr>
            <w:numPr>
              <w:ilvl w:val="1"/>
              <w:numId w:val="2"/>
            </w:numPr>
            <w:tabs>
              <w:tab w:val="num" w:pos="1440"/>
            </w:tabs>
            <w:spacing w:before="100" w:beforeAutospacing="1" w:after="24" w:line="240" w:lineRule="auto"/>
            <w:ind w:left="480" w:hanging="360"/>
          </w:pPr>
        </w:pPrChange>
      </w:pPr>
      <w:del w:id="30" w:author="Maribel" w:date="2017-12-12T16:15:00Z">
        <w:r w:rsidRPr="007F6283" w:rsidDel="002D7C59">
          <w:rPr>
            <w:b/>
            <w:sz w:val="20"/>
            <w:rPrChange w:id="31" w:author="Maribel" w:date="2018-05-22T11:33:00Z">
              <w:rPr/>
            </w:rPrChange>
          </w:rPr>
          <w:fldChar w:fldCharType="begin"/>
        </w:r>
        <w:r w:rsidRPr="007F6283" w:rsidDel="002D7C59">
          <w:rPr>
            <w:b/>
            <w:sz w:val="20"/>
            <w:lang w:val="es-ES"/>
            <w:rPrChange w:id="32" w:author="Maribel" w:date="2018-05-22T11:33:00Z">
              <w:rPr>
                <w:lang w:val="es-ES"/>
              </w:rPr>
            </w:rPrChange>
          </w:rPr>
          <w:delInstrText xml:space="preserve"> HYPERLINK "https://es.wikipedia.org/wiki/Historia_de_la_electricidad" \l "William_Gilbert:_materiales_el.C3.A9ctricos_y_materiales_anel.C3.A9ctricos_.281600.29" </w:delInstrText>
        </w:r>
        <w:r w:rsidRPr="007F6283" w:rsidDel="002D7C59">
          <w:rPr>
            <w:b/>
            <w:sz w:val="20"/>
            <w:rPrChange w:id="3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4" w:author="Maribel" w:date="2018-05-22T11:33:00Z">
              <w:rPr>
                <w:rFonts w:ascii="Arial" w:eastAsia="Times New Roman" w:hAnsi="Arial" w:cs="Arial"/>
                <w:color w:val="222222"/>
                <w:sz w:val="20"/>
                <w:szCs w:val="20"/>
                <w:lang w:val="es-ES"/>
              </w:rPr>
            </w:rPrChange>
          </w:rPr>
          <w:delText>1.1</w:delText>
        </w:r>
        <w:r w:rsidR="00833F96" w:rsidRPr="007F6283" w:rsidDel="002D7C59">
          <w:rPr>
            <w:rFonts w:ascii="Arial" w:eastAsia="Times New Roman" w:hAnsi="Arial" w:cs="Arial"/>
            <w:b/>
            <w:color w:val="0B0080"/>
            <w:sz w:val="18"/>
            <w:szCs w:val="20"/>
            <w:lang w:val="es-ES"/>
            <w:rPrChange w:id="35" w:author="Maribel" w:date="2018-05-22T11:33:00Z">
              <w:rPr>
                <w:rFonts w:ascii="Arial" w:eastAsia="Times New Roman" w:hAnsi="Arial" w:cs="Arial"/>
                <w:color w:val="0B0080"/>
                <w:sz w:val="20"/>
                <w:szCs w:val="20"/>
                <w:lang w:val="es-ES"/>
              </w:rPr>
            </w:rPrChange>
          </w:rPr>
          <w:delText>William Gilbert: materiales </w:delText>
        </w:r>
        <w:r w:rsidR="00833F96" w:rsidRPr="007F6283" w:rsidDel="002D7C59">
          <w:rPr>
            <w:rFonts w:ascii="Arial" w:eastAsia="Times New Roman" w:hAnsi="Arial" w:cs="Arial"/>
            <w:b/>
            <w:i/>
            <w:iCs/>
            <w:color w:val="0B0080"/>
            <w:sz w:val="18"/>
            <w:szCs w:val="20"/>
            <w:lang w:val="es-ES"/>
            <w:rPrChange w:id="36" w:author="Maribel" w:date="2018-05-22T11:33:00Z">
              <w:rPr>
                <w:rFonts w:ascii="Arial" w:eastAsia="Times New Roman" w:hAnsi="Arial" w:cs="Arial"/>
                <w:i/>
                <w:iCs/>
                <w:color w:val="0B0080"/>
                <w:sz w:val="20"/>
                <w:szCs w:val="20"/>
                <w:lang w:val="es-ES"/>
              </w:rPr>
            </w:rPrChange>
          </w:rPr>
          <w:delText>eléctricos</w:delText>
        </w:r>
        <w:r w:rsidR="00833F96" w:rsidRPr="007F6283" w:rsidDel="002D7C59">
          <w:rPr>
            <w:rFonts w:ascii="Arial" w:eastAsia="Times New Roman" w:hAnsi="Arial" w:cs="Arial"/>
            <w:b/>
            <w:color w:val="0B0080"/>
            <w:sz w:val="18"/>
            <w:szCs w:val="20"/>
            <w:lang w:val="es-ES"/>
            <w:rPrChange w:id="37" w:author="Maribel" w:date="2018-05-22T11:33:00Z">
              <w:rPr>
                <w:rFonts w:ascii="Arial" w:eastAsia="Times New Roman" w:hAnsi="Arial" w:cs="Arial"/>
                <w:color w:val="0B0080"/>
                <w:sz w:val="20"/>
                <w:szCs w:val="20"/>
                <w:lang w:val="es-ES"/>
              </w:rPr>
            </w:rPrChange>
          </w:rPr>
          <w:delText> y materiales </w:delText>
        </w:r>
        <w:r w:rsidR="00833F96" w:rsidRPr="007F6283" w:rsidDel="002D7C59">
          <w:rPr>
            <w:rFonts w:ascii="Arial" w:eastAsia="Times New Roman" w:hAnsi="Arial" w:cs="Arial"/>
            <w:b/>
            <w:i/>
            <w:iCs/>
            <w:color w:val="0B0080"/>
            <w:sz w:val="18"/>
            <w:szCs w:val="20"/>
            <w:lang w:val="es-ES"/>
            <w:rPrChange w:id="38" w:author="Maribel" w:date="2018-05-22T11:33:00Z">
              <w:rPr>
                <w:rFonts w:ascii="Arial" w:eastAsia="Times New Roman" w:hAnsi="Arial" w:cs="Arial"/>
                <w:i/>
                <w:iCs/>
                <w:color w:val="0B0080"/>
                <w:sz w:val="20"/>
                <w:szCs w:val="20"/>
                <w:lang w:val="es-ES"/>
              </w:rPr>
            </w:rPrChange>
          </w:rPr>
          <w:delText>aneléctricos</w:delText>
        </w:r>
        <w:r w:rsidR="00833F96" w:rsidRPr="007F6283" w:rsidDel="002D7C59">
          <w:rPr>
            <w:rFonts w:ascii="Arial" w:eastAsia="Times New Roman" w:hAnsi="Arial" w:cs="Arial"/>
            <w:b/>
            <w:color w:val="0B0080"/>
            <w:sz w:val="18"/>
            <w:szCs w:val="20"/>
            <w:lang w:val="es-ES"/>
            <w:rPrChange w:id="39" w:author="Maribel" w:date="2018-05-22T11:33:00Z">
              <w:rPr>
                <w:rFonts w:ascii="Arial" w:eastAsia="Times New Roman" w:hAnsi="Arial" w:cs="Arial"/>
                <w:color w:val="0B0080"/>
                <w:sz w:val="20"/>
                <w:szCs w:val="20"/>
                <w:lang w:val="es-ES"/>
              </w:rPr>
            </w:rPrChange>
          </w:rPr>
          <w:delText> (1600)</w:delText>
        </w:r>
        <w:r w:rsidRPr="007F6283" w:rsidDel="002D7C59">
          <w:rPr>
            <w:rFonts w:ascii="Arial" w:eastAsia="Times New Roman" w:hAnsi="Arial" w:cs="Arial"/>
            <w:b/>
            <w:color w:val="0B0080"/>
            <w:sz w:val="18"/>
            <w:szCs w:val="20"/>
            <w:lang w:val="es-ES"/>
            <w:rPrChange w:id="40" w:author="Maribel" w:date="2018-05-22T11:33:00Z">
              <w:rPr>
                <w:rFonts w:ascii="Arial" w:eastAsia="Times New Roman" w:hAnsi="Arial" w:cs="Arial"/>
                <w:color w:val="0B0080"/>
                <w:sz w:val="20"/>
                <w:szCs w:val="20"/>
                <w:lang w:val="es-ES"/>
              </w:rPr>
            </w:rPrChange>
          </w:rPr>
          <w:fldChar w:fldCharType="end"/>
        </w:r>
      </w:del>
    </w:p>
    <w:p w14:paraId="5AAB6383" w14:textId="77777777" w:rsidR="00833F96" w:rsidRPr="007F6283" w:rsidDel="002D7C59" w:rsidRDefault="000F5FED">
      <w:pPr>
        <w:rPr>
          <w:del w:id="41" w:author="Maribel" w:date="2017-12-12T16:15:00Z"/>
          <w:rFonts w:ascii="Arial" w:eastAsia="Times New Roman" w:hAnsi="Arial" w:cs="Arial"/>
          <w:b/>
          <w:color w:val="222222"/>
          <w:sz w:val="18"/>
          <w:szCs w:val="20"/>
          <w:lang w:val="es-ES"/>
          <w:rPrChange w:id="42" w:author="Maribel" w:date="2018-05-22T11:33:00Z">
            <w:rPr>
              <w:del w:id="43" w:author="Maribel" w:date="2017-12-12T16:15:00Z"/>
              <w:rFonts w:ascii="Arial" w:eastAsia="Times New Roman" w:hAnsi="Arial" w:cs="Arial"/>
              <w:color w:val="222222"/>
              <w:sz w:val="20"/>
              <w:szCs w:val="20"/>
              <w:lang w:val="es-ES"/>
            </w:rPr>
          </w:rPrChange>
        </w:rPr>
        <w:pPrChange w:id="44" w:author="Maribel" w:date="2017-12-12T16:15:00Z">
          <w:pPr>
            <w:numPr>
              <w:ilvl w:val="1"/>
              <w:numId w:val="2"/>
            </w:numPr>
            <w:tabs>
              <w:tab w:val="num" w:pos="1440"/>
            </w:tabs>
            <w:spacing w:before="100" w:beforeAutospacing="1" w:after="24" w:line="240" w:lineRule="auto"/>
            <w:ind w:left="480" w:hanging="360"/>
          </w:pPr>
        </w:pPrChange>
      </w:pPr>
      <w:del w:id="45" w:author="Maribel" w:date="2017-12-12T16:15:00Z">
        <w:r w:rsidRPr="007F6283" w:rsidDel="002D7C59">
          <w:rPr>
            <w:b/>
            <w:sz w:val="20"/>
            <w:rPrChange w:id="46" w:author="Maribel" w:date="2018-05-22T11:33:00Z">
              <w:rPr/>
            </w:rPrChange>
          </w:rPr>
          <w:fldChar w:fldCharType="begin"/>
        </w:r>
        <w:r w:rsidRPr="007F6283" w:rsidDel="002D7C59">
          <w:rPr>
            <w:b/>
            <w:sz w:val="20"/>
            <w:lang w:val="es-ES"/>
            <w:rPrChange w:id="47" w:author="Maribel" w:date="2018-05-22T11:33:00Z">
              <w:rPr>
                <w:lang w:val="es-ES"/>
              </w:rPr>
            </w:rPrChange>
          </w:rPr>
          <w:delInstrText xml:space="preserve"> HYPERLINK "https://es.wikipedia.org/wiki/Historia_de_la_electricidad" \l "Otto_von_Guericke:_las_cargas_el.C3.A9ctricas_.281660.29" </w:delInstrText>
        </w:r>
        <w:r w:rsidRPr="007F6283" w:rsidDel="002D7C59">
          <w:rPr>
            <w:b/>
            <w:sz w:val="20"/>
            <w:rPrChange w:id="4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9" w:author="Maribel" w:date="2018-05-22T11:33:00Z">
              <w:rPr>
                <w:rFonts w:ascii="Arial" w:eastAsia="Times New Roman" w:hAnsi="Arial" w:cs="Arial"/>
                <w:color w:val="222222"/>
                <w:sz w:val="20"/>
                <w:szCs w:val="20"/>
                <w:lang w:val="es-ES"/>
              </w:rPr>
            </w:rPrChange>
          </w:rPr>
          <w:delText>1.2</w:delText>
        </w:r>
        <w:r w:rsidR="00833F96" w:rsidRPr="007F6283" w:rsidDel="002D7C59">
          <w:rPr>
            <w:rFonts w:ascii="Arial" w:eastAsia="Times New Roman" w:hAnsi="Arial" w:cs="Arial"/>
            <w:b/>
            <w:color w:val="0B0080"/>
            <w:sz w:val="18"/>
            <w:szCs w:val="20"/>
            <w:lang w:val="es-ES"/>
            <w:rPrChange w:id="50" w:author="Maribel" w:date="2018-05-22T11:33:00Z">
              <w:rPr>
                <w:rFonts w:ascii="Arial" w:eastAsia="Times New Roman" w:hAnsi="Arial" w:cs="Arial"/>
                <w:color w:val="0B0080"/>
                <w:sz w:val="20"/>
                <w:szCs w:val="20"/>
                <w:lang w:val="es-ES"/>
              </w:rPr>
            </w:rPrChange>
          </w:rPr>
          <w:delText>Otto von Guericke: las cargas eléctricas (1660)</w:delText>
        </w:r>
        <w:r w:rsidRPr="007F6283" w:rsidDel="002D7C59">
          <w:rPr>
            <w:rFonts w:ascii="Arial" w:eastAsia="Times New Roman" w:hAnsi="Arial" w:cs="Arial"/>
            <w:b/>
            <w:color w:val="0B0080"/>
            <w:sz w:val="18"/>
            <w:szCs w:val="20"/>
            <w:lang w:val="es-ES"/>
            <w:rPrChange w:id="51" w:author="Maribel" w:date="2018-05-22T11:33:00Z">
              <w:rPr>
                <w:rFonts w:ascii="Arial" w:eastAsia="Times New Roman" w:hAnsi="Arial" w:cs="Arial"/>
                <w:color w:val="0B0080"/>
                <w:sz w:val="20"/>
                <w:szCs w:val="20"/>
                <w:lang w:val="es-ES"/>
              </w:rPr>
            </w:rPrChange>
          </w:rPr>
          <w:fldChar w:fldCharType="end"/>
        </w:r>
      </w:del>
    </w:p>
    <w:p w14:paraId="7C157905" w14:textId="77777777" w:rsidR="00833F96" w:rsidRPr="007F6283" w:rsidDel="002D7C59" w:rsidRDefault="000F5FED">
      <w:pPr>
        <w:rPr>
          <w:del w:id="52" w:author="Maribel" w:date="2017-12-12T16:15:00Z"/>
          <w:rFonts w:ascii="Arial" w:eastAsia="Times New Roman" w:hAnsi="Arial" w:cs="Arial"/>
          <w:b/>
          <w:color w:val="222222"/>
          <w:sz w:val="18"/>
          <w:szCs w:val="20"/>
          <w:rPrChange w:id="53" w:author="Maribel" w:date="2018-05-22T11:33:00Z">
            <w:rPr>
              <w:del w:id="54" w:author="Maribel" w:date="2017-12-12T16:15:00Z"/>
              <w:rFonts w:ascii="Arial" w:eastAsia="Times New Roman" w:hAnsi="Arial" w:cs="Arial"/>
              <w:color w:val="222222"/>
              <w:sz w:val="20"/>
              <w:szCs w:val="20"/>
            </w:rPr>
          </w:rPrChange>
        </w:rPr>
        <w:pPrChange w:id="55" w:author="Maribel" w:date="2017-12-12T16:15:00Z">
          <w:pPr>
            <w:numPr>
              <w:numId w:val="2"/>
            </w:numPr>
            <w:tabs>
              <w:tab w:val="num" w:pos="720"/>
            </w:tabs>
            <w:spacing w:before="100" w:beforeAutospacing="1" w:after="24" w:line="240" w:lineRule="auto"/>
            <w:ind w:left="720" w:hanging="360"/>
          </w:pPr>
        </w:pPrChange>
      </w:pPr>
      <w:del w:id="56" w:author="Maribel" w:date="2017-12-12T16:15:00Z">
        <w:r w:rsidRPr="007F6283" w:rsidDel="002D7C59">
          <w:rPr>
            <w:b/>
            <w:sz w:val="20"/>
            <w:rPrChange w:id="57" w:author="Maribel" w:date="2018-05-22T11:33:00Z">
              <w:rPr/>
            </w:rPrChange>
          </w:rPr>
          <w:fldChar w:fldCharType="begin"/>
        </w:r>
        <w:r w:rsidRPr="007F6283" w:rsidDel="002D7C59">
          <w:rPr>
            <w:b/>
            <w:sz w:val="20"/>
            <w:rPrChange w:id="58" w:author="Maribel" w:date="2018-05-22T11:33:00Z">
              <w:rPr/>
            </w:rPrChange>
          </w:rPr>
          <w:delInstrText xml:space="preserve"> HYPERLINK "https://es.wikipedia.org/wiki/Historia_de_la_electricidad" \l "Siglo_XVIII:_la_Revoluci.C3.B3n_industrial" </w:delInstrText>
        </w:r>
        <w:r w:rsidRPr="007F6283" w:rsidDel="002D7C59">
          <w:rPr>
            <w:b/>
            <w:sz w:val="20"/>
            <w:rPrChange w:id="5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0" w:author="Maribel" w:date="2018-05-22T11:33:00Z">
              <w:rPr>
                <w:rFonts w:ascii="Arial" w:eastAsia="Times New Roman" w:hAnsi="Arial" w:cs="Arial"/>
                <w:color w:val="222222"/>
                <w:sz w:val="20"/>
                <w:szCs w:val="20"/>
              </w:rPr>
            </w:rPrChange>
          </w:rPr>
          <w:delText>2</w:delText>
        </w:r>
        <w:r w:rsidR="00833F96" w:rsidRPr="007F6283" w:rsidDel="002D7C59">
          <w:rPr>
            <w:rFonts w:ascii="Arial" w:eastAsia="Times New Roman" w:hAnsi="Arial" w:cs="Arial"/>
            <w:b/>
            <w:color w:val="0B0080"/>
            <w:sz w:val="18"/>
            <w:szCs w:val="20"/>
            <w:rPrChange w:id="61" w:author="Maribel" w:date="2018-05-22T11:33:00Z">
              <w:rPr>
                <w:rFonts w:ascii="Arial" w:eastAsia="Times New Roman" w:hAnsi="Arial" w:cs="Arial"/>
                <w:color w:val="0B0080"/>
                <w:sz w:val="20"/>
                <w:szCs w:val="20"/>
              </w:rPr>
            </w:rPrChange>
          </w:rPr>
          <w:delText>Siglo XVIII: la Revolución industrial</w:delText>
        </w:r>
        <w:r w:rsidRPr="007F6283" w:rsidDel="002D7C59">
          <w:rPr>
            <w:rFonts w:ascii="Arial" w:eastAsia="Times New Roman" w:hAnsi="Arial" w:cs="Arial"/>
            <w:b/>
            <w:color w:val="0B0080"/>
            <w:sz w:val="18"/>
            <w:szCs w:val="20"/>
            <w:rPrChange w:id="62" w:author="Maribel" w:date="2018-05-22T11:33:00Z">
              <w:rPr>
                <w:rFonts w:ascii="Arial" w:eastAsia="Times New Roman" w:hAnsi="Arial" w:cs="Arial"/>
                <w:color w:val="0B0080"/>
                <w:sz w:val="20"/>
                <w:szCs w:val="20"/>
              </w:rPr>
            </w:rPrChange>
          </w:rPr>
          <w:fldChar w:fldCharType="end"/>
        </w:r>
      </w:del>
    </w:p>
    <w:p w14:paraId="5ED0AC40" w14:textId="77777777" w:rsidR="00833F96" w:rsidRPr="007F6283" w:rsidDel="002D7C59" w:rsidRDefault="000F5FED">
      <w:pPr>
        <w:rPr>
          <w:del w:id="63" w:author="Maribel" w:date="2017-12-12T16:15:00Z"/>
          <w:rFonts w:ascii="Arial" w:eastAsia="Times New Roman" w:hAnsi="Arial" w:cs="Arial"/>
          <w:b/>
          <w:color w:val="222222"/>
          <w:sz w:val="18"/>
          <w:szCs w:val="20"/>
          <w:rPrChange w:id="64" w:author="Maribel" w:date="2018-05-22T11:33:00Z">
            <w:rPr>
              <w:del w:id="65" w:author="Maribel" w:date="2017-12-12T16:15:00Z"/>
              <w:rFonts w:ascii="Arial" w:eastAsia="Times New Roman" w:hAnsi="Arial" w:cs="Arial"/>
              <w:color w:val="222222"/>
              <w:sz w:val="20"/>
              <w:szCs w:val="20"/>
            </w:rPr>
          </w:rPrChange>
        </w:rPr>
        <w:pPrChange w:id="66" w:author="Maribel" w:date="2017-12-12T16:15:00Z">
          <w:pPr>
            <w:numPr>
              <w:ilvl w:val="1"/>
              <w:numId w:val="2"/>
            </w:numPr>
            <w:tabs>
              <w:tab w:val="num" w:pos="1440"/>
            </w:tabs>
            <w:spacing w:before="100" w:beforeAutospacing="1" w:after="24" w:line="240" w:lineRule="auto"/>
            <w:ind w:left="480" w:hanging="360"/>
          </w:pPr>
        </w:pPrChange>
      </w:pPr>
      <w:del w:id="67" w:author="Maribel" w:date="2017-12-12T16:15:00Z">
        <w:r w:rsidRPr="007F6283" w:rsidDel="002D7C59">
          <w:rPr>
            <w:b/>
            <w:sz w:val="20"/>
            <w:rPrChange w:id="68" w:author="Maribel" w:date="2018-05-22T11:33:00Z">
              <w:rPr/>
            </w:rPrChange>
          </w:rPr>
          <w:fldChar w:fldCharType="begin"/>
        </w:r>
        <w:r w:rsidRPr="007F6283" w:rsidDel="002D7C59">
          <w:rPr>
            <w:b/>
            <w:sz w:val="20"/>
            <w:rPrChange w:id="69" w:author="Maribel" w:date="2018-05-22T11:33:00Z">
              <w:rPr/>
            </w:rPrChange>
          </w:rPr>
          <w:delInstrText xml:space="preserve"> HYPERLINK "https://es.wikipedia.org/wiki/Historia_de_la_electricidad" \l "Stephen_Gray:_los_efluvios_.281729.29" </w:delInstrText>
        </w:r>
        <w:r w:rsidRPr="007F6283" w:rsidDel="002D7C59">
          <w:rPr>
            <w:b/>
            <w:sz w:val="20"/>
            <w:rPrChange w:id="70"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1" w:author="Maribel" w:date="2018-05-22T11:33:00Z">
              <w:rPr>
                <w:rFonts w:ascii="Arial" w:eastAsia="Times New Roman" w:hAnsi="Arial" w:cs="Arial"/>
                <w:color w:val="222222"/>
                <w:sz w:val="20"/>
                <w:szCs w:val="20"/>
              </w:rPr>
            </w:rPrChange>
          </w:rPr>
          <w:delText>2.1</w:delText>
        </w:r>
        <w:r w:rsidR="00833F96" w:rsidRPr="007F6283" w:rsidDel="002D7C59">
          <w:rPr>
            <w:rFonts w:ascii="Arial" w:eastAsia="Times New Roman" w:hAnsi="Arial" w:cs="Arial"/>
            <w:b/>
            <w:color w:val="0B0080"/>
            <w:sz w:val="18"/>
            <w:szCs w:val="20"/>
            <w:rPrChange w:id="72" w:author="Maribel" w:date="2018-05-22T11:33:00Z">
              <w:rPr>
                <w:rFonts w:ascii="Arial" w:eastAsia="Times New Roman" w:hAnsi="Arial" w:cs="Arial"/>
                <w:color w:val="0B0080"/>
                <w:sz w:val="20"/>
                <w:szCs w:val="20"/>
              </w:rPr>
            </w:rPrChange>
          </w:rPr>
          <w:delText>Stephen Gray: los </w:delText>
        </w:r>
        <w:r w:rsidR="00833F96" w:rsidRPr="007F6283" w:rsidDel="002D7C59">
          <w:rPr>
            <w:rFonts w:ascii="Arial" w:eastAsia="Times New Roman" w:hAnsi="Arial" w:cs="Arial"/>
            <w:b/>
            <w:i/>
            <w:iCs/>
            <w:color w:val="0B0080"/>
            <w:sz w:val="18"/>
            <w:szCs w:val="20"/>
            <w:rPrChange w:id="73" w:author="Maribel" w:date="2018-05-22T11:33:00Z">
              <w:rPr>
                <w:rFonts w:ascii="Arial" w:eastAsia="Times New Roman" w:hAnsi="Arial" w:cs="Arial"/>
                <w:i/>
                <w:iCs/>
                <w:color w:val="0B0080"/>
                <w:sz w:val="20"/>
                <w:szCs w:val="20"/>
              </w:rPr>
            </w:rPrChange>
          </w:rPr>
          <w:delText>efluvios</w:delText>
        </w:r>
        <w:r w:rsidR="00833F96" w:rsidRPr="007F6283" w:rsidDel="002D7C59">
          <w:rPr>
            <w:rFonts w:ascii="Arial" w:eastAsia="Times New Roman" w:hAnsi="Arial" w:cs="Arial"/>
            <w:b/>
            <w:color w:val="0B0080"/>
            <w:sz w:val="18"/>
            <w:szCs w:val="20"/>
            <w:rPrChange w:id="74" w:author="Maribel" w:date="2018-05-22T11:33:00Z">
              <w:rPr>
                <w:rFonts w:ascii="Arial" w:eastAsia="Times New Roman" w:hAnsi="Arial" w:cs="Arial"/>
                <w:color w:val="0B0080"/>
                <w:sz w:val="20"/>
                <w:szCs w:val="20"/>
              </w:rPr>
            </w:rPrChange>
          </w:rPr>
          <w:delText> (1729)</w:delText>
        </w:r>
        <w:r w:rsidRPr="007F6283" w:rsidDel="002D7C59">
          <w:rPr>
            <w:rFonts w:ascii="Arial" w:eastAsia="Times New Roman" w:hAnsi="Arial" w:cs="Arial"/>
            <w:b/>
            <w:color w:val="0B0080"/>
            <w:sz w:val="18"/>
            <w:szCs w:val="20"/>
            <w:rPrChange w:id="75" w:author="Maribel" w:date="2018-05-22T11:33:00Z">
              <w:rPr>
                <w:rFonts w:ascii="Arial" w:eastAsia="Times New Roman" w:hAnsi="Arial" w:cs="Arial"/>
                <w:color w:val="0B0080"/>
                <w:sz w:val="20"/>
                <w:szCs w:val="20"/>
              </w:rPr>
            </w:rPrChange>
          </w:rPr>
          <w:fldChar w:fldCharType="end"/>
        </w:r>
      </w:del>
    </w:p>
    <w:p w14:paraId="066D01C6" w14:textId="77777777" w:rsidR="00833F96" w:rsidRPr="007F6283" w:rsidDel="002D7C59" w:rsidRDefault="000F5FED">
      <w:pPr>
        <w:rPr>
          <w:del w:id="76" w:author="Maribel" w:date="2017-12-12T16:15:00Z"/>
          <w:rFonts w:ascii="Arial" w:eastAsia="Times New Roman" w:hAnsi="Arial" w:cs="Arial"/>
          <w:b/>
          <w:color w:val="222222"/>
          <w:sz w:val="18"/>
          <w:szCs w:val="20"/>
          <w:lang w:val="es-ES"/>
          <w:rPrChange w:id="77" w:author="Maribel" w:date="2018-05-22T11:33:00Z">
            <w:rPr>
              <w:del w:id="78" w:author="Maribel" w:date="2017-12-12T16:15:00Z"/>
              <w:rFonts w:ascii="Arial" w:eastAsia="Times New Roman" w:hAnsi="Arial" w:cs="Arial"/>
              <w:color w:val="222222"/>
              <w:sz w:val="20"/>
              <w:szCs w:val="20"/>
              <w:lang w:val="es-ES"/>
            </w:rPr>
          </w:rPrChange>
        </w:rPr>
        <w:pPrChange w:id="79" w:author="Maribel" w:date="2017-12-12T16:15:00Z">
          <w:pPr>
            <w:numPr>
              <w:ilvl w:val="1"/>
              <w:numId w:val="2"/>
            </w:numPr>
            <w:tabs>
              <w:tab w:val="num" w:pos="1440"/>
            </w:tabs>
            <w:spacing w:before="100" w:beforeAutospacing="1" w:after="24" w:line="240" w:lineRule="auto"/>
            <w:ind w:left="480" w:hanging="360"/>
          </w:pPr>
        </w:pPrChange>
      </w:pPr>
      <w:del w:id="80" w:author="Maribel" w:date="2017-12-12T16:15:00Z">
        <w:r w:rsidRPr="007F6283" w:rsidDel="002D7C59">
          <w:rPr>
            <w:b/>
            <w:sz w:val="20"/>
            <w:rPrChange w:id="81" w:author="Maribel" w:date="2018-05-22T11:33:00Z">
              <w:rPr/>
            </w:rPrChange>
          </w:rPr>
          <w:fldChar w:fldCharType="begin"/>
        </w:r>
        <w:r w:rsidRPr="007F6283" w:rsidDel="002D7C59">
          <w:rPr>
            <w:b/>
            <w:sz w:val="20"/>
            <w:lang w:val="es-ES"/>
            <w:rPrChange w:id="82" w:author="Maribel" w:date="2018-05-22T11:33:00Z">
              <w:rPr>
                <w:lang w:val="es-ES"/>
              </w:rPr>
            </w:rPrChange>
          </w:rPr>
          <w:delInstrText xml:space="preserve"> HYPERLINK "https://es.wikipedia.org/wiki/Historia_de_la_electricidad" \l "Charles_Fran.C3.A7ois_de_Cisternay_Du_Fay:_carga_v.C3.ADtrea_y_carga_resinosa_.281733.29" </w:delInstrText>
        </w:r>
        <w:r w:rsidRPr="007F6283" w:rsidDel="002D7C59">
          <w:rPr>
            <w:b/>
            <w:sz w:val="20"/>
            <w:rPrChange w:id="8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84" w:author="Maribel" w:date="2018-05-22T11:33:00Z">
              <w:rPr>
                <w:rFonts w:ascii="Arial" w:eastAsia="Times New Roman" w:hAnsi="Arial" w:cs="Arial"/>
                <w:color w:val="222222"/>
                <w:sz w:val="20"/>
                <w:szCs w:val="20"/>
                <w:lang w:val="es-ES"/>
              </w:rPr>
            </w:rPrChange>
          </w:rPr>
          <w:delText>2.2</w:delText>
        </w:r>
        <w:r w:rsidR="00833F96" w:rsidRPr="007F6283" w:rsidDel="002D7C59">
          <w:rPr>
            <w:rFonts w:ascii="Arial" w:eastAsia="Times New Roman" w:hAnsi="Arial" w:cs="Arial"/>
            <w:b/>
            <w:color w:val="0B0080"/>
            <w:sz w:val="18"/>
            <w:szCs w:val="20"/>
            <w:lang w:val="es-ES"/>
            <w:rPrChange w:id="85" w:author="Maribel" w:date="2018-05-22T11:33:00Z">
              <w:rPr>
                <w:rFonts w:ascii="Arial" w:eastAsia="Times New Roman" w:hAnsi="Arial" w:cs="Arial"/>
                <w:color w:val="0B0080"/>
                <w:sz w:val="20"/>
                <w:szCs w:val="20"/>
                <w:lang w:val="es-ES"/>
              </w:rPr>
            </w:rPrChange>
          </w:rPr>
          <w:delText>Charles François de Cisternay Du Fay: </w:delText>
        </w:r>
        <w:r w:rsidR="00833F96" w:rsidRPr="007F6283" w:rsidDel="002D7C59">
          <w:rPr>
            <w:rFonts w:ascii="Arial" w:eastAsia="Times New Roman" w:hAnsi="Arial" w:cs="Arial"/>
            <w:b/>
            <w:i/>
            <w:iCs/>
            <w:color w:val="0B0080"/>
            <w:sz w:val="18"/>
            <w:szCs w:val="20"/>
            <w:lang w:val="es-ES"/>
            <w:rPrChange w:id="86" w:author="Maribel" w:date="2018-05-22T11:33:00Z">
              <w:rPr>
                <w:rFonts w:ascii="Arial" w:eastAsia="Times New Roman" w:hAnsi="Arial" w:cs="Arial"/>
                <w:i/>
                <w:iCs/>
                <w:color w:val="0B0080"/>
                <w:sz w:val="20"/>
                <w:szCs w:val="20"/>
                <w:lang w:val="es-ES"/>
              </w:rPr>
            </w:rPrChange>
          </w:rPr>
          <w:delText>carga vítrea</w:delText>
        </w:r>
        <w:r w:rsidR="00833F96" w:rsidRPr="007F6283" w:rsidDel="002D7C59">
          <w:rPr>
            <w:rFonts w:ascii="Arial" w:eastAsia="Times New Roman" w:hAnsi="Arial" w:cs="Arial"/>
            <w:b/>
            <w:color w:val="0B0080"/>
            <w:sz w:val="18"/>
            <w:szCs w:val="20"/>
            <w:lang w:val="es-ES"/>
            <w:rPrChange w:id="87" w:author="Maribel" w:date="2018-05-22T11:33:00Z">
              <w:rPr>
                <w:rFonts w:ascii="Arial" w:eastAsia="Times New Roman" w:hAnsi="Arial" w:cs="Arial"/>
                <w:color w:val="0B0080"/>
                <w:sz w:val="20"/>
                <w:szCs w:val="20"/>
                <w:lang w:val="es-ES"/>
              </w:rPr>
            </w:rPrChange>
          </w:rPr>
          <w:delText> y </w:delText>
        </w:r>
        <w:r w:rsidR="00833F96" w:rsidRPr="007F6283" w:rsidDel="002D7C59">
          <w:rPr>
            <w:rFonts w:ascii="Arial" w:eastAsia="Times New Roman" w:hAnsi="Arial" w:cs="Arial"/>
            <w:b/>
            <w:i/>
            <w:iCs/>
            <w:color w:val="0B0080"/>
            <w:sz w:val="18"/>
            <w:szCs w:val="20"/>
            <w:lang w:val="es-ES"/>
            <w:rPrChange w:id="88" w:author="Maribel" w:date="2018-05-22T11:33:00Z">
              <w:rPr>
                <w:rFonts w:ascii="Arial" w:eastAsia="Times New Roman" w:hAnsi="Arial" w:cs="Arial"/>
                <w:i/>
                <w:iCs/>
                <w:color w:val="0B0080"/>
                <w:sz w:val="20"/>
                <w:szCs w:val="20"/>
                <w:lang w:val="es-ES"/>
              </w:rPr>
            </w:rPrChange>
          </w:rPr>
          <w:delText>carga resinosa</w:delText>
        </w:r>
        <w:r w:rsidR="00833F96" w:rsidRPr="007F6283" w:rsidDel="002D7C59">
          <w:rPr>
            <w:rFonts w:ascii="Arial" w:eastAsia="Times New Roman" w:hAnsi="Arial" w:cs="Arial"/>
            <w:b/>
            <w:color w:val="0B0080"/>
            <w:sz w:val="18"/>
            <w:szCs w:val="20"/>
            <w:lang w:val="es-ES"/>
            <w:rPrChange w:id="89" w:author="Maribel" w:date="2018-05-22T11:33:00Z">
              <w:rPr>
                <w:rFonts w:ascii="Arial" w:eastAsia="Times New Roman" w:hAnsi="Arial" w:cs="Arial"/>
                <w:color w:val="0B0080"/>
                <w:sz w:val="20"/>
                <w:szCs w:val="20"/>
                <w:lang w:val="es-ES"/>
              </w:rPr>
            </w:rPrChange>
          </w:rPr>
          <w:delText> (1733)</w:delText>
        </w:r>
        <w:r w:rsidRPr="007F6283" w:rsidDel="002D7C59">
          <w:rPr>
            <w:rFonts w:ascii="Arial" w:eastAsia="Times New Roman" w:hAnsi="Arial" w:cs="Arial"/>
            <w:b/>
            <w:color w:val="0B0080"/>
            <w:sz w:val="18"/>
            <w:szCs w:val="20"/>
            <w:lang w:val="es-ES"/>
            <w:rPrChange w:id="90" w:author="Maribel" w:date="2018-05-22T11:33:00Z">
              <w:rPr>
                <w:rFonts w:ascii="Arial" w:eastAsia="Times New Roman" w:hAnsi="Arial" w:cs="Arial"/>
                <w:color w:val="0B0080"/>
                <w:sz w:val="20"/>
                <w:szCs w:val="20"/>
                <w:lang w:val="es-ES"/>
              </w:rPr>
            </w:rPrChange>
          </w:rPr>
          <w:fldChar w:fldCharType="end"/>
        </w:r>
      </w:del>
    </w:p>
    <w:p w14:paraId="1EE9B956" w14:textId="77777777" w:rsidR="00833F96" w:rsidRPr="007F6283" w:rsidDel="002D7C59" w:rsidRDefault="000F5FED">
      <w:pPr>
        <w:rPr>
          <w:del w:id="91" w:author="Maribel" w:date="2017-12-12T16:15:00Z"/>
          <w:rFonts w:ascii="Arial" w:eastAsia="Times New Roman" w:hAnsi="Arial" w:cs="Arial"/>
          <w:b/>
          <w:color w:val="222222"/>
          <w:sz w:val="18"/>
          <w:szCs w:val="20"/>
          <w:lang w:val="es-ES"/>
          <w:rPrChange w:id="92" w:author="Maribel" w:date="2018-05-22T11:33:00Z">
            <w:rPr>
              <w:del w:id="93" w:author="Maribel" w:date="2017-12-12T16:15:00Z"/>
              <w:rFonts w:ascii="Arial" w:eastAsia="Times New Roman" w:hAnsi="Arial" w:cs="Arial"/>
              <w:color w:val="222222"/>
              <w:sz w:val="20"/>
              <w:szCs w:val="20"/>
              <w:lang w:val="es-ES"/>
            </w:rPr>
          </w:rPrChange>
        </w:rPr>
        <w:pPrChange w:id="94" w:author="Maribel" w:date="2017-12-12T16:15:00Z">
          <w:pPr>
            <w:numPr>
              <w:ilvl w:val="1"/>
              <w:numId w:val="2"/>
            </w:numPr>
            <w:tabs>
              <w:tab w:val="num" w:pos="1440"/>
            </w:tabs>
            <w:spacing w:before="100" w:beforeAutospacing="1" w:after="24" w:line="240" w:lineRule="auto"/>
            <w:ind w:left="480" w:hanging="360"/>
          </w:pPr>
        </w:pPrChange>
      </w:pPr>
      <w:del w:id="95" w:author="Maribel" w:date="2017-12-12T16:15:00Z">
        <w:r w:rsidRPr="007F6283" w:rsidDel="002D7C59">
          <w:rPr>
            <w:b/>
            <w:sz w:val="20"/>
            <w:rPrChange w:id="96" w:author="Maribel" w:date="2018-05-22T11:33:00Z">
              <w:rPr/>
            </w:rPrChange>
          </w:rPr>
          <w:fldChar w:fldCharType="begin"/>
        </w:r>
        <w:r w:rsidRPr="007F6283" w:rsidDel="002D7C59">
          <w:rPr>
            <w:b/>
            <w:sz w:val="20"/>
            <w:lang w:val="es-ES"/>
            <w:rPrChange w:id="97" w:author="Maribel" w:date="2018-05-22T11:33:00Z">
              <w:rPr>
                <w:lang w:val="es-ES"/>
              </w:rPr>
            </w:rPrChange>
          </w:rPr>
          <w:delInstrText xml:space="preserve"> HYPERLINK "https://es.wikipedia.org/wiki/Historia_de_la_electricidad" \l "Pieter_van_Musschenbroek:_la_botella_de_Leyden_.281745.29" </w:delInstrText>
        </w:r>
        <w:r w:rsidRPr="007F6283" w:rsidDel="002D7C59">
          <w:rPr>
            <w:b/>
            <w:sz w:val="20"/>
            <w:rPrChange w:id="9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99" w:author="Maribel" w:date="2018-05-22T11:33:00Z">
              <w:rPr>
                <w:rFonts w:ascii="Arial" w:eastAsia="Times New Roman" w:hAnsi="Arial" w:cs="Arial"/>
                <w:color w:val="222222"/>
                <w:sz w:val="20"/>
                <w:szCs w:val="20"/>
                <w:lang w:val="es-ES"/>
              </w:rPr>
            </w:rPrChange>
          </w:rPr>
          <w:delText>2.3</w:delText>
        </w:r>
        <w:r w:rsidR="00833F96" w:rsidRPr="007F6283" w:rsidDel="002D7C59">
          <w:rPr>
            <w:rFonts w:ascii="Arial" w:eastAsia="Times New Roman" w:hAnsi="Arial" w:cs="Arial"/>
            <w:b/>
            <w:color w:val="0B0080"/>
            <w:sz w:val="18"/>
            <w:szCs w:val="20"/>
            <w:lang w:val="es-ES"/>
            <w:rPrChange w:id="100" w:author="Maribel" w:date="2018-05-22T11:33:00Z">
              <w:rPr>
                <w:rFonts w:ascii="Arial" w:eastAsia="Times New Roman" w:hAnsi="Arial" w:cs="Arial"/>
                <w:color w:val="0B0080"/>
                <w:sz w:val="20"/>
                <w:szCs w:val="20"/>
                <w:lang w:val="es-ES"/>
              </w:rPr>
            </w:rPrChange>
          </w:rPr>
          <w:delText>Pieter van Musschenbroek: la botella de Leyden (1745)</w:delText>
        </w:r>
        <w:r w:rsidRPr="007F6283" w:rsidDel="002D7C59">
          <w:rPr>
            <w:rFonts w:ascii="Arial" w:eastAsia="Times New Roman" w:hAnsi="Arial" w:cs="Arial"/>
            <w:b/>
            <w:color w:val="0B0080"/>
            <w:sz w:val="18"/>
            <w:szCs w:val="20"/>
            <w:lang w:val="es-ES"/>
            <w:rPrChange w:id="101" w:author="Maribel" w:date="2018-05-22T11:33:00Z">
              <w:rPr>
                <w:rFonts w:ascii="Arial" w:eastAsia="Times New Roman" w:hAnsi="Arial" w:cs="Arial"/>
                <w:color w:val="0B0080"/>
                <w:sz w:val="20"/>
                <w:szCs w:val="20"/>
                <w:lang w:val="es-ES"/>
              </w:rPr>
            </w:rPrChange>
          </w:rPr>
          <w:fldChar w:fldCharType="end"/>
        </w:r>
      </w:del>
    </w:p>
    <w:p w14:paraId="0777D8C2" w14:textId="77777777" w:rsidR="00833F96" w:rsidRPr="007F6283" w:rsidDel="002D7C59" w:rsidRDefault="000F5FED">
      <w:pPr>
        <w:rPr>
          <w:del w:id="102" w:author="Maribel" w:date="2017-12-12T16:15:00Z"/>
          <w:rFonts w:ascii="Arial" w:eastAsia="Times New Roman" w:hAnsi="Arial" w:cs="Arial"/>
          <w:b/>
          <w:color w:val="222222"/>
          <w:sz w:val="18"/>
          <w:szCs w:val="20"/>
          <w:lang w:val="es-ES"/>
          <w:rPrChange w:id="103" w:author="Maribel" w:date="2018-05-22T11:33:00Z">
            <w:rPr>
              <w:del w:id="104" w:author="Maribel" w:date="2017-12-12T16:15:00Z"/>
              <w:rFonts w:ascii="Arial" w:eastAsia="Times New Roman" w:hAnsi="Arial" w:cs="Arial"/>
              <w:color w:val="222222"/>
              <w:sz w:val="20"/>
              <w:szCs w:val="20"/>
              <w:lang w:val="es-ES"/>
            </w:rPr>
          </w:rPrChange>
        </w:rPr>
        <w:pPrChange w:id="105" w:author="Maribel" w:date="2017-12-12T16:15:00Z">
          <w:pPr>
            <w:numPr>
              <w:ilvl w:val="1"/>
              <w:numId w:val="2"/>
            </w:numPr>
            <w:tabs>
              <w:tab w:val="num" w:pos="1440"/>
            </w:tabs>
            <w:spacing w:before="100" w:beforeAutospacing="1" w:after="24" w:line="240" w:lineRule="auto"/>
            <w:ind w:left="480" w:hanging="360"/>
          </w:pPr>
        </w:pPrChange>
      </w:pPr>
      <w:del w:id="106" w:author="Maribel" w:date="2017-12-12T16:15:00Z">
        <w:r w:rsidRPr="007F6283" w:rsidDel="002D7C59">
          <w:rPr>
            <w:b/>
            <w:sz w:val="20"/>
            <w:rPrChange w:id="107" w:author="Maribel" w:date="2018-05-22T11:33:00Z">
              <w:rPr/>
            </w:rPrChange>
          </w:rPr>
          <w:fldChar w:fldCharType="begin"/>
        </w:r>
        <w:r w:rsidRPr="007F6283" w:rsidDel="002D7C59">
          <w:rPr>
            <w:b/>
            <w:sz w:val="20"/>
            <w:lang w:val="es-ES"/>
            <w:rPrChange w:id="108" w:author="Maribel" w:date="2018-05-22T11:33:00Z">
              <w:rPr>
                <w:lang w:val="es-ES"/>
              </w:rPr>
            </w:rPrChange>
          </w:rPr>
          <w:delInstrText xml:space="preserve"> HYPERLINK "https://es.wikipedia.org/wiki/Historia_de_la_electricidad" \l "William_Watson:_la_corriente_el.C3.A9ctrica_.281747.29" </w:delInstrText>
        </w:r>
        <w:r w:rsidRPr="007F6283" w:rsidDel="002D7C59">
          <w:rPr>
            <w:b/>
            <w:sz w:val="20"/>
            <w:rPrChange w:id="10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10" w:author="Maribel" w:date="2018-05-22T11:33:00Z">
              <w:rPr>
                <w:rFonts w:ascii="Arial" w:eastAsia="Times New Roman" w:hAnsi="Arial" w:cs="Arial"/>
                <w:color w:val="222222"/>
                <w:sz w:val="20"/>
                <w:szCs w:val="20"/>
                <w:lang w:val="es-ES"/>
              </w:rPr>
            </w:rPrChange>
          </w:rPr>
          <w:delText>2.4</w:delText>
        </w:r>
        <w:r w:rsidR="00833F96" w:rsidRPr="007F6283" w:rsidDel="002D7C59">
          <w:rPr>
            <w:rFonts w:ascii="Arial" w:eastAsia="Times New Roman" w:hAnsi="Arial" w:cs="Arial"/>
            <w:b/>
            <w:color w:val="0B0080"/>
            <w:sz w:val="18"/>
            <w:szCs w:val="20"/>
            <w:lang w:val="es-ES"/>
            <w:rPrChange w:id="111" w:author="Maribel" w:date="2018-05-22T11:33:00Z">
              <w:rPr>
                <w:rFonts w:ascii="Arial" w:eastAsia="Times New Roman" w:hAnsi="Arial" w:cs="Arial"/>
                <w:color w:val="0B0080"/>
                <w:sz w:val="20"/>
                <w:szCs w:val="20"/>
                <w:lang w:val="es-ES"/>
              </w:rPr>
            </w:rPrChange>
          </w:rPr>
          <w:delText>William Watson: la corriente eléctrica (1747)</w:delText>
        </w:r>
        <w:r w:rsidRPr="007F6283" w:rsidDel="002D7C59">
          <w:rPr>
            <w:rFonts w:ascii="Arial" w:eastAsia="Times New Roman" w:hAnsi="Arial" w:cs="Arial"/>
            <w:b/>
            <w:color w:val="0B0080"/>
            <w:sz w:val="18"/>
            <w:szCs w:val="20"/>
            <w:lang w:val="es-ES"/>
            <w:rPrChange w:id="112" w:author="Maribel" w:date="2018-05-22T11:33:00Z">
              <w:rPr>
                <w:rFonts w:ascii="Arial" w:eastAsia="Times New Roman" w:hAnsi="Arial" w:cs="Arial"/>
                <w:color w:val="0B0080"/>
                <w:sz w:val="20"/>
                <w:szCs w:val="20"/>
                <w:lang w:val="es-ES"/>
              </w:rPr>
            </w:rPrChange>
          </w:rPr>
          <w:fldChar w:fldCharType="end"/>
        </w:r>
      </w:del>
    </w:p>
    <w:p w14:paraId="1BC34D04" w14:textId="77777777" w:rsidR="00833F96" w:rsidRPr="007F6283" w:rsidDel="002D7C59" w:rsidRDefault="000F5FED">
      <w:pPr>
        <w:rPr>
          <w:del w:id="113" w:author="Maribel" w:date="2017-12-12T16:15:00Z"/>
          <w:rFonts w:ascii="Arial" w:eastAsia="Times New Roman" w:hAnsi="Arial" w:cs="Arial"/>
          <w:b/>
          <w:color w:val="222222"/>
          <w:sz w:val="18"/>
          <w:szCs w:val="20"/>
          <w:rPrChange w:id="114" w:author="Maribel" w:date="2018-05-22T11:33:00Z">
            <w:rPr>
              <w:del w:id="115" w:author="Maribel" w:date="2017-12-12T16:15:00Z"/>
              <w:rFonts w:ascii="Arial" w:eastAsia="Times New Roman" w:hAnsi="Arial" w:cs="Arial"/>
              <w:color w:val="222222"/>
              <w:sz w:val="20"/>
              <w:szCs w:val="20"/>
            </w:rPr>
          </w:rPrChange>
        </w:rPr>
        <w:pPrChange w:id="116" w:author="Maribel" w:date="2017-12-12T16:15:00Z">
          <w:pPr>
            <w:numPr>
              <w:ilvl w:val="1"/>
              <w:numId w:val="2"/>
            </w:numPr>
            <w:tabs>
              <w:tab w:val="num" w:pos="1440"/>
            </w:tabs>
            <w:spacing w:before="100" w:beforeAutospacing="1" w:after="24" w:line="240" w:lineRule="auto"/>
            <w:ind w:left="480" w:hanging="360"/>
          </w:pPr>
        </w:pPrChange>
      </w:pPr>
      <w:del w:id="117" w:author="Maribel" w:date="2017-12-12T16:15:00Z">
        <w:r w:rsidRPr="007F6283" w:rsidDel="002D7C59">
          <w:rPr>
            <w:b/>
            <w:sz w:val="20"/>
            <w:rPrChange w:id="118" w:author="Maribel" w:date="2018-05-22T11:33:00Z">
              <w:rPr/>
            </w:rPrChange>
          </w:rPr>
          <w:fldChar w:fldCharType="begin"/>
        </w:r>
        <w:r w:rsidRPr="007F6283" w:rsidDel="002D7C59">
          <w:rPr>
            <w:b/>
            <w:sz w:val="20"/>
            <w:rPrChange w:id="119" w:author="Maribel" w:date="2018-05-22T11:33:00Z">
              <w:rPr/>
            </w:rPrChange>
          </w:rPr>
          <w:delInstrText xml:space="preserve"> HYPERLINK "https://es.wikipedia.org/wiki/Historia_de_la_electricidad" \l "Benjamin_Franklin:_el_pararrayos_.281752.29" </w:delInstrText>
        </w:r>
        <w:r w:rsidRPr="007F6283" w:rsidDel="002D7C59">
          <w:rPr>
            <w:b/>
            <w:sz w:val="20"/>
            <w:rPrChange w:id="120"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21" w:author="Maribel" w:date="2018-05-22T11:33:00Z">
              <w:rPr>
                <w:rFonts w:ascii="Arial" w:eastAsia="Times New Roman" w:hAnsi="Arial" w:cs="Arial"/>
                <w:color w:val="222222"/>
                <w:sz w:val="20"/>
                <w:szCs w:val="20"/>
              </w:rPr>
            </w:rPrChange>
          </w:rPr>
          <w:delText>2.5</w:delText>
        </w:r>
        <w:r w:rsidR="00833F96" w:rsidRPr="007F6283" w:rsidDel="002D7C59">
          <w:rPr>
            <w:rFonts w:ascii="Arial" w:eastAsia="Times New Roman" w:hAnsi="Arial" w:cs="Arial"/>
            <w:b/>
            <w:color w:val="0B0080"/>
            <w:sz w:val="18"/>
            <w:szCs w:val="20"/>
            <w:rPrChange w:id="122" w:author="Maribel" w:date="2018-05-22T11:33:00Z">
              <w:rPr>
                <w:rFonts w:ascii="Arial" w:eastAsia="Times New Roman" w:hAnsi="Arial" w:cs="Arial"/>
                <w:color w:val="0B0080"/>
                <w:sz w:val="20"/>
                <w:szCs w:val="20"/>
              </w:rPr>
            </w:rPrChange>
          </w:rPr>
          <w:delText>Benjamin Franklin: el pararrayos (1752)</w:delText>
        </w:r>
        <w:r w:rsidRPr="007F6283" w:rsidDel="002D7C59">
          <w:rPr>
            <w:rFonts w:ascii="Arial" w:eastAsia="Times New Roman" w:hAnsi="Arial" w:cs="Arial"/>
            <w:b/>
            <w:color w:val="0B0080"/>
            <w:sz w:val="18"/>
            <w:szCs w:val="20"/>
            <w:rPrChange w:id="123" w:author="Maribel" w:date="2018-05-22T11:33:00Z">
              <w:rPr>
                <w:rFonts w:ascii="Arial" w:eastAsia="Times New Roman" w:hAnsi="Arial" w:cs="Arial"/>
                <w:color w:val="0B0080"/>
                <w:sz w:val="20"/>
                <w:szCs w:val="20"/>
              </w:rPr>
            </w:rPrChange>
          </w:rPr>
          <w:fldChar w:fldCharType="end"/>
        </w:r>
      </w:del>
    </w:p>
    <w:p w14:paraId="2E6E5152" w14:textId="77777777" w:rsidR="00833F96" w:rsidRPr="007F6283" w:rsidDel="002D7C59" w:rsidRDefault="000F5FED">
      <w:pPr>
        <w:rPr>
          <w:del w:id="124" w:author="Maribel" w:date="2017-12-12T16:15:00Z"/>
          <w:rFonts w:ascii="Arial" w:eastAsia="Times New Roman" w:hAnsi="Arial" w:cs="Arial"/>
          <w:b/>
          <w:color w:val="222222"/>
          <w:sz w:val="18"/>
          <w:szCs w:val="20"/>
          <w:lang w:val="es-ES"/>
          <w:rPrChange w:id="125" w:author="Maribel" w:date="2018-05-22T11:33:00Z">
            <w:rPr>
              <w:del w:id="126" w:author="Maribel" w:date="2017-12-12T16:15:00Z"/>
              <w:rFonts w:ascii="Arial" w:eastAsia="Times New Roman" w:hAnsi="Arial" w:cs="Arial"/>
              <w:color w:val="222222"/>
              <w:sz w:val="20"/>
              <w:szCs w:val="20"/>
              <w:lang w:val="es-ES"/>
            </w:rPr>
          </w:rPrChange>
        </w:rPr>
        <w:pPrChange w:id="127" w:author="Maribel" w:date="2017-12-12T16:15:00Z">
          <w:pPr>
            <w:numPr>
              <w:ilvl w:val="1"/>
              <w:numId w:val="2"/>
            </w:numPr>
            <w:tabs>
              <w:tab w:val="num" w:pos="1440"/>
            </w:tabs>
            <w:spacing w:before="100" w:beforeAutospacing="1" w:after="24" w:line="240" w:lineRule="auto"/>
            <w:ind w:left="480" w:hanging="360"/>
          </w:pPr>
        </w:pPrChange>
      </w:pPr>
      <w:del w:id="128" w:author="Maribel" w:date="2017-12-12T16:15:00Z">
        <w:r w:rsidRPr="007F6283" w:rsidDel="002D7C59">
          <w:rPr>
            <w:b/>
            <w:sz w:val="20"/>
            <w:rPrChange w:id="129" w:author="Maribel" w:date="2018-05-22T11:33:00Z">
              <w:rPr/>
            </w:rPrChange>
          </w:rPr>
          <w:fldChar w:fldCharType="begin"/>
        </w:r>
        <w:r w:rsidRPr="007F6283" w:rsidDel="002D7C59">
          <w:rPr>
            <w:b/>
            <w:sz w:val="20"/>
            <w:lang w:val="es-ES"/>
            <w:rPrChange w:id="130" w:author="Maribel" w:date="2018-05-22T11:33:00Z">
              <w:rPr>
                <w:lang w:val="es-ES"/>
              </w:rPr>
            </w:rPrChange>
          </w:rPr>
          <w:delInstrText xml:space="preserve"> HYPERLINK "https://es.wikipedia.org/wiki/Historia_de_la_electricidad" \l "Charles-Augustin_de_Coulomb:_fuerza_entre_dos_cargas_.281777.29" </w:delInstrText>
        </w:r>
        <w:r w:rsidRPr="007F6283" w:rsidDel="002D7C59">
          <w:rPr>
            <w:b/>
            <w:sz w:val="20"/>
            <w:rPrChange w:id="13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32" w:author="Maribel" w:date="2018-05-22T11:33:00Z">
              <w:rPr>
                <w:rFonts w:ascii="Arial" w:eastAsia="Times New Roman" w:hAnsi="Arial" w:cs="Arial"/>
                <w:color w:val="222222"/>
                <w:sz w:val="20"/>
                <w:szCs w:val="20"/>
                <w:lang w:val="es-ES"/>
              </w:rPr>
            </w:rPrChange>
          </w:rPr>
          <w:delText>2.6</w:delText>
        </w:r>
        <w:r w:rsidR="00833F96" w:rsidRPr="007F6283" w:rsidDel="002D7C59">
          <w:rPr>
            <w:rFonts w:ascii="Arial" w:eastAsia="Times New Roman" w:hAnsi="Arial" w:cs="Arial"/>
            <w:b/>
            <w:color w:val="0B0080"/>
            <w:sz w:val="18"/>
            <w:szCs w:val="20"/>
            <w:lang w:val="es-ES"/>
            <w:rPrChange w:id="133" w:author="Maribel" w:date="2018-05-22T11:33:00Z">
              <w:rPr>
                <w:rFonts w:ascii="Arial" w:eastAsia="Times New Roman" w:hAnsi="Arial" w:cs="Arial"/>
                <w:color w:val="0B0080"/>
                <w:sz w:val="20"/>
                <w:szCs w:val="20"/>
                <w:lang w:val="es-ES"/>
              </w:rPr>
            </w:rPrChange>
          </w:rPr>
          <w:delText>Charles-Augustin de Coulomb: fuerza entre dos cargas (1777)</w:delText>
        </w:r>
        <w:r w:rsidRPr="007F6283" w:rsidDel="002D7C59">
          <w:rPr>
            <w:rFonts w:ascii="Arial" w:eastAsia="Times New Roman" w:hAnsi="Arial" w:cs="Arial"/>
            <w:b/>
            <w:color w:val="0B0080"/>
            <w:sz w:val="18"/>
            <w:szCs w:val="20"/>
            <w:lang w:val="es-ES"/>
            <w:rPrChange w:id="134" w:author="Maribel" w:date="2018-05-22T11:33:00Z">
              <w:rPr>
                <w:rFonts w:ascii="Arial" w:eastAsia="Times New Roman" w:hAnsi="Arial" w:cs="Arial"/>
                <w:color w:val="0B0080"/>
                <w:sz w:val="20"/>
                <w:szCs w:val="20"/>
                <w:lang w:val="es-ES"/>
              </w:rPr>
            </w:rPrChange>
          </w:rPr>
          <w:fldChar w:fldCharType="end"/>
        </w:r>
      </w:del>
    </w:p>
    <w:p w14:paraId="59327979" w14:textId="77777777" w:rsidR="00833F96" w:rsidRPr="007F6283" w:rsidDel="002D7C59" w:rsidRDefault="000F5FED">
      <w:pPr>
        <w:rPr>
          <w:del w:id="135" w:author="Maribel" w:date="2017-12-12T16:15:00Z"/>
          <w:rFonts w:ascii="Arial" w:eastAsia="Times New Roman" w:hAnsi="Arial" w:cs="Arial"/>
          <w:b/>
          <w:color w:val="222222"/>
          <w:sz w:val="18"/>
          <w:szCs w:val="20"/>
          <w:lang w:val="es-ES"/>
          <w:rPrChange w:id="136" w:author="Maribel" w:date="2018-05-22T11:33:00Z">
            <w:rPr>
              <w:del w:id="137" w:author="Maribel" w:date="2017-12-12T16:15:00Z"/>
              <w:rFonts w:ascii="Arial" w:eastAsia="Times New Roman" w:hAnsi="Arial" w:cs="Arial"/>
              <w:color w:val="222222"/>
              <w:sz w:val="20"/>
              <w:szCs w:val="20"/>
              <w:lang w:val="es-ES"/>
            </w:rPr>
          </w:rPrChange>
        </w:rPr>
        <w:pPrChange w:id="138" w:author="Maribel" w:date="2017-12-12T16:15:00Z">
          <w:pPr>
            <w:numPr>
              <w:ilvl w:val="1"/>
              <w:numId w:val="2"/>
            </w:numPr>
            <w:tabs>
              <w:tab w:val="num" w:pos="1440"/>
            </w:tabs>
            <w:spacing w:before="100" w:beforeAutospacing="1" w:after="24" w:line="240" w:lineRule="auto"/>
            <w:ind w:left="480" w:hanging="360"/>
          </w:pPr>
        </w:pPrChange>
      </w:pPr>
      <w:del w:id="139" w:author="Maribel" w:date="2017-12-12T16:15:00Z">
        <w:r w:rsidRPr="007F6283" w:rsidDel="002D7C59">
          <w:rPr>
            <w:b/>
            <w:sz w:val="20"/>
            <w:rPrChange w:id="140" w:author="Maribel" w:date="2018-05-22T11:33:00Z">
              <w:rPr/>
            </w:rPrChange>
          </w:rPr>
          <w:fldChar w:fldCharType="begin"/>
        </w:r>
        <w:r w:rsidRPr="007F6283" w:rsidDel="002D7C59">
          <w:rPr>
            <w:b/>
            <w:sz w:val="20"/>
            <w:lang w:val="es-ES"/>
            <w:rPrChange w:id="141" w:author="Maribel" w:date="2018-05-22T11:33:00Z">
              <w:rPr>
                <w:lang w:val="es-ES"/>
              </w:rPr>
            </w:rPrChange>
          </w:rPr>
          <w:delInstrText xml:space="preserve"> HYPERLINK "https://es.wikipedia.org/wiki/Historia_de_la_electricidad" \l "Luigi_Galvani:_el_impulso_nervioso_.281780.29" </w:delInstrText>
        </w:r>
        <w:r w:rsidRPr="007F6283" w:rsidDel="002D7C59">
          <w:rPr>
            <w:b/>
            <w:sz w:val="20"/>
            <w:rPrChange w:id="14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43" w:author="Maribel" w:date="2018-05-22T11:33:00Z">
              <w:rPr>
                <w:rFonts w:ascii="Arial" w:eastAsia="Times New Roman" w:hAnsi="Arial" w:cs="Arial"/>
                <w:color w:val="222222"/>
                <w:sz w:val="20"/>
                <w:szCs w:val="20"/>
                <w:lang w:val="es-ES"/>
              </w:rPr>
            </w:rPrChange>
          </w:rPr>
          <w:delText>2.7</w:delText>
        </w:r>
        <w:r w:rsidR="00833F96" w:rsidRPr="007F6283" w:rsidDel="002D7C59">
          <w:rPr>
            <w:rFonts w:ascii="Arial" w:eastAsia="Times New Roman" w:hAnsi="Arial" w:cs="Arial"/>
            <w:b/>
            <w:color w:val="0B0080"/>
            <w:sz w:val="18"/>
            <w:szCs w:val="20"/>
            <w:lang w:val="es-ES"/>
            <w:rPrChange w:id="144" w:author="Maribel" w:date="2018-05-22T11:33:00Z">
              <w:rPr>
                <w:rFonts w:ascii="Arial" w:eastAsia="Times New Roman" w:hAnsi="Arial" w:cs="Arial"/>
                <w:color w:val="0B0080"/>
                <w:sz w:val="20"/>
                <w:szCs w:val="20"/>
                <w:lang w:val="es-ES"/>
              </w:rPr>
            </w:rPrChange>
          </w:rPr>
          <w:delText>Luigi Galvani: el impulso nervioso (1780)</w:delText>
        </w:r>
        <w:r w:rsidRPr="007F6283" w:rsidDel="002D7C59">
          <w:rPr>
            <w:rFonts w:ascii="Arial" w:eastAsia="Times New Roman" w:hAnsi="Arial" w:cs="Arial"/>
            <w:b/>
            <w:color w:val="0B0080"/>
            <w:sz w:val="18"/>
            <w:szCs w:val="20"/>
            <w:lang w:val="es-ES"/>
            <w:rPrChange w:id="145" w:author="Maribel" w:date="2018-05-22T11:33:00Z">
              <w:rPr>
                <w:rFonts w:ascii="Arial" w:eastAsia="Times New Roman" w:hAnsi="Arial" w:cs="Arial"/>
                <w:color w:val="0B0080"/>
                <w:sz w:val="20"/>
                <w:szCs w:val="20"/>
                <w:lang w:val="es-ES"/>
              </w:rPr>
            </w:rPrChange>
          </w:rPr>
          <w:fldChar w:fldCharType="end"/>
        </w:r>
      </w:del>
    </w:p>
    <w:p w14:paraId="006B0A20" w14:textId="77777777" w:rsidR="00833F96" w:rsidRPr="007F6283" w:rsidDel="002D7C59" w:rsidRDefault="000F5FED">
      <w:pPr>
        <w:rPr>
          <w:del w:id="146" w:author="Maribel" w:date="2017-12-12T16:15:00Z"/>
          <w:rFonts w:ascii="Arial" w:eastAsia="Times New Roman" w:hAnsi="Arial" w:cs="Arial"/>
          <w:b/>
          <w:color w:val="222222"/>
          <w:sz w:val="18"/>
          <w:szCs w:val="20"/>
          <w:lang w:val="es-ES"/>
          <w:rPrChange w:id="147" w:author="Maribel" w:date="2018-05-22T11:33:00Z">
            <w:rPr>
              <w:del w:id="148" w:author="Maribel" w:date="2017-12-12T16:15:00Z"/>
              <w:rFonts w:ascii="Arial" w:eastAsia="Times New Roman" w:hAnsi="Arial" w:cs="Arial"/>
              <w:color w:val="222222"/>
              <w:sz w:val="20"/>
              <w:szCs w:val="20"/>
              <w:lang w:val="es-ES"/>
            </w:rPr>
          </w:rPrChange>
        </w:rPr>
        <w:pPrChange w:id="149" w:author="Maribel" w:date="2017-12-12T16:15:00Z">
          <w:pPr>
            <w:numPr>
              <w:ilvl w:val="1"/>
              <w:numId w:val="2"/>
            </w:numPr>
            <w:tabs>
              <w:tab w:val="num" w:pos="1440"/>
            </w:tabs>
            <w:spacing w:before="100" w:beforeAutospacing="1" w:after="24" w:line="240" w:lineRule="auto"/>
            <w:ind w:left="480" w:hanging="360"/>
          </w:pPr>
        </w:pPrChange>
      </w:pPr>
      <w:del w:id="150" w:author="Maribel" w:date="2017-12-12T16:15:00Z">
        <w:r w:rsidRPr="007F6283" w:rsidDel="002D7C59">
          <w:rPr>
            <w:b/>
            <w:sz w:val="20"/>
            <w:rPrChange w:id="151" w:author="Maribel" w:date="2018-05-22T11:33:00Z">
              <w:rPr/>
            </w:rPrChange>
          </w:rPr>
          <w:fldChar w:fldCharType="begin"/>
        </w:r>
        <w:r w:rsidRPr="007F6283" w:rsidDel="002D7C59">
          <w:rPr>
            <w:b/>
            <w:sz w:val="20"/>
            <w:lang w:val="es-ES"/>
            <w:rPrChange w:id="152" w:author="Maribel" w:date="2018-05-22T11:33:00Z">
              <w:rPr>
                <w:lang w:val="es-ES"/>
              </w:rPr>
            </w:rPrChange>
          </w:rPr>
          <w:delInstrText xml:space="preserve"> HYPERLINK "https://es.wikipedia.org/wiki/Historia_de_la_electricidad" \l "Alessandro_Volta:_la_pila_de_Volta_.281800.29" </w:delInstrText>
        </w:r>
        <w:r w:rsidRPr="007F6283" w:rsidDel="002D7C59">
          <w:rPr>
            <w:b/>
            <w:sz w:val="20"/>
            <w:rPrChange w:id="15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54" w:author="Maribel" w:date="2018-05-22T11:33:00Z">
              <w:rPr>
                <w:rFonts w:ascii="Arial" w:eastAsia="Times New Roman" w:hAnsi="Arial" w:cs="Arial"/>
                <w:color w:val="222222"/>
                <w:sz w:val="20"/>
                <w:szCs w:val="20"/>
                <w:lang w:val="es-ES"/>
              </w:rPr>
            </w:rPrChange>
          </w:rPr>
          <w:delText>2.8</w:delText>
        </w:r>
        <w:r w:rsidR="00833F96" w:rsidRPr="007F6283" w:rsidDel="002D7C59">
          <w:rPr>
            <w:rFonts w:ascii="Arial" w:eastAsia="Times New Roman" w:hAnsi="Arial" w:cs="Arial"/>
            <w:b/>
            <w:color w:val="0B0080"/>
            <w:sz w:val="18"/>
            <w:szCs w:val="20"/>
            <w:lang w:val="es-ES"/>
            <w:rPrChange w:id="155" w:author="Maribel" w:date="2018-05-22T11:33:00Z">
              <w:rPr>
                <w:rFonts w:ascii="Arial" w:eastAsia="Times New Roman" w:hAnsi="Arial" w:cs="Arial"/>
                <w:color w:val="0B0080"/>
                <w:sz w:val="20"/>
                <w:szCs w:val="20"/>
                <w:lang w:val="es-ES"/>
              </w:rPr>
            </w:rPrChange>
          </w:rPr>
          <w:delText>Alessandro Volta: la pila de Volta (1800)</w:delText>
        </w:r>
        <w:r w:rsidRPr="007F6283" w:rsidDel="002D7C59">
          <w:rPr>
            <w:rFonts w:ascii="Arial" w:eastAsia="Times New Roman" w:hAnsi="Arial" w:cs="Arial"/>
            <w:b/>
            <w:color w:val="0B0080"/>
            <w:sz w:val="18"/>
            <w:szCs w:val="20"/>
            <w:lang w:val="es-ES"/>
            <w:rPrChange w:id="156" w:author="Maribel" w:date="2018-05-22T11:33:00Z">
              <w:rPr>
                <w:rFonts w:ascii="Arial" w:eastAsia="Times New Roman" w:hAnsi="Arial" w:cs="Arial"/>
                <w:color w:val="0B0080"/>
                <w:sz w:val="20"/>
                <w:szCs w:val="20"/>
                <w:lang w:val="es-ES"/>
              </w:rPr>
            </w:rPrChange>
          </w:rPr>
          <w:fldChar w:fldCharType="end"/>
        </w:r>
      </w:del>
    </w:p>
    <w:p w14:paraId="25702812" w14:textId="77777777" w:rsidR="00833F96" w:rsidRPr="007F6283" w:rsidDel="002D7C59" w:rsidRDefault="000F5FED">
      <w:pPr>
        <w:rPr>
          <w:del w:id="157" w:author="Maribel" w:date="2017-12-12T16:15:00Z"/>
          <w:rFonts w:ascii="Arial" w:eastAsia="Times New Roman" w:hAnsi="Arial" w:cs="Arial"/>
          <w:b/>
          <w:color w:val="222222"/>
          <w:sz w:val="18"/>
          <w:szCs w:val="20"/>
          <w:lang w:val="es-ES"/>
          <w:rPrChange w:id="158" w:author="Maribel" w:date="2018-05-22T11:33:00Z">
            <w:rPr>
              <w:del w:id="159" w:author="Maribel" w:date="2017-12-12T16:15:00Z"/>
              <w:rFonts w:ascii="Arial" w:eastAsia="Times New Roman" w:hAnsi="Arial" w:cs="Arial"/>
              <w:color w:val="222222"/>
              <w:sz w:val="20"/>
              <w:szCs w:val="20"/>
              <w:lang w:val="es-ES"/>
            </w:rPr>
          </w:rPrChange>
        </w:rPr>
        <w:pPrChange w:id="160" w:author="Maribel" w:date="2017-12-12T16:15:00Z">
          <w:pPr>
            <w:numPr>
              <w:numId w:val="2"/>
            </w:numPr>
            <w:tabs>
              <w:tab w:val="num" w:pos="720"/>
            </w:tabs>
            <w:spacing w:before="100" w:beforeAutospacing="1" w:after="24" w:line="240" w:lineRule="auto"/>
            <w:ind w:left="720" w:hanging="360"/>
          </w:pPr>
        </w:pPrChange>
      </w:pPr>
      <w:del w:id="161" w:author="Maribel" w:date="2017-12-12T16:15:00Z">
        <w:r w:rsidRPr="007F6283" w:rsidDel="002D7C59">
          <w:rPr>
            <w:b/>
            <w:sz w:val="20"/>
            <w:rPrChange w:id="162" w:author="Maribel" w:date="2018-05-22T11:33:00Z">
              <w:rPr/>
            </w:rPrChange>
          </w:rPr>
          <w:fldChar w:fldCharType="begin"/>
        </w:r>
        <w:r w:rsidRPr="007F6283" w:rsidDel="002D7C59">
          <w:rPr>
            <w:b/>
            <w:sz w:val="20"/>
            <w:lang w:val="es-ES"/>
            <w:rPrChange w:id="163" w:author="Maribel" w:date="2018-05-22T11:33:00Z">
              <w:rPr>
                <w:lang w:val="es-ES"/>
              </w:rPr>
            </w:rPrChange>
          </w:rPr>
          <w:delInstrText xml:space="preserve"> HYPERLINK "https://es.wikipedia.org/wiki/Historia_de_la_electricidad" \l "Principios_del_siglo_XIX:_el_tiempo_de_los_te.C3.B3ricos" </w:delInstrText>
        </w:r>
        <w:r w:rsidRPr="007F6283" w:rsidDel="002D7C59">
          <w:rPr>
            <w:b/>
            <w:sz w:val="20"/>
            <w:rPrChange w:id="16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65" w:author="Maribel" w:date="2018-05-22T11:33:00Z">
              <w:rPr>
                <w:rFonts w:ascii="Arial" w:eastAsia="Times New Roman" w:hAnsi="Arial" w:cs="Arial"/>
                <w:color w:val="222222"/>
                <w:sz w:val="20"/>
                <w:szCs w:val="20"/>
                <w:lang w:val="es-ES"/>
              </w:rPr>
            </w:rPrChange>
          </w:rPr>
          <w:delText>3</w:delText>
        </w:r>
        <w:r w:rsidR="00833F96" w:rsidRPr="007F6283" w:rsidDel="002D7C59">
          <w:rPr>
            <w:rFonts w:ascii="Arial" w:eastAsia="Times New Roman" w:hAnsi="Arial" w:cs="Arial"/>
            <w:b/>
            <w:color w:val="0B0080"/>
            <w:sz w:val="18"/>
            <w:szCs w:val="20"/>
            <w:lang w:val="es-ES"/>
            <w:rPrChange w:id="166" w:author="Maribel" w:date="2018-05-22T11:33:00Z">
              <w:rPr>
                <w:rFonts w:ascii="Arial" w:eastAsia="Times New Roman" w:hAnsi="Arial" w:cs="Arial"/>
                <w:color w:val="0B0080"/>
                <w:sz w:val="20"/>
                <w:szCs w:val="20"/>
                <w:lang w:val="es-ES"/>
              </w:rPr>
            </w:rPrChange>
          </w:rPr>
          <w:delText>Principios del siglo XIX: el tiempo de los teóricos</w:delText>
        </w:r>
        <w:r w:rsidRPr="007F6283" w:rsidDel="002D7C59">
          <w:rPr>
            <w:rFonts w:ascii="Arial" w:eastAsia="Times New Roman" w:hAnsi="Arial" w:cs="Arial"/>
            <w:b/>
            <w:color w:val="0B0080"/>
            <w:sz w:val="18"/>
            <w:szCs w:val="20"/>
            <w:lang w:val="es-ES"/>
            <w:rPrChange w:id="167" w:author="Maribel" w:date="2018-05-22T11:33:00Z">
              <w:rPr>
                <w:rFonts w:ascii="Arial" w:eastAsia="Times New Roman" w:hAnsi="Arial" w:cs="Arial"/>
                <w:color w:val="0B0080"/>
                <w:sz w:val="20"/>
                <w:szCs w:val="20"/>
                <w:lang w:val="es-ES"/>
              </w:rPr>
            </w:rPrChange>
          </w:rPr>
          <w:fldChar w:fldCharType="end"/>
        </w:r>
      </w:del>
    </w:p>
    <w:p w14:paraId="5ABE0817" w14:textId="77777777" w:rsidR="00833F96" w:rsidRPr="007F6283" w:rsidDel="002D7C59" w:rsidRDefault="000F5FED">
      <w:pPr>
        <w:rPr>
          <w:del w:id="168" w:author="Maribel" w:date="2017-12-12T16:15:00Z"/>
          <w:rFonts w:ascii="Arial" w:eastAsia="Times New Roman" w:hAnsi="Arial" w:cs="Arial"/>
          <w:b/>
          <w:color w:val="222222"/>
          <w:sz w:val="18"/>
          <w:szCs w:val="20"/>
          <w:lang w:val="es-ES"/>
          <w:rPrChange w:id="169" w:author="Maribel" w:date="2018-05-22T11:33:00Z">
            <w:rPr>
              <w:del w:id="170" w:author="Maribel" w:date="2017-12-12T16:15:00Z"/>
              <w:rFonts w:ascii="Arial" w:eastAsia="Times New Roman" w:hAnsi="Arial" w:cs="Arial"/>
              <w:color w:val="222222"/>
              <w:sz w:val="20"/>
              <w:szCs w:val="20"/>
              <w:lang w:val="es-ES"/>
            </w:rPr>
          </w:rPrChange>
        </w:rPr>
        <w:pPrChange w:id="171" w:author="Maribel" w:date="2017-12-12T16:15:00Z">
          <w:pPr>
            <w:numPr>
              <w:ilvl w:val="1"/>
              <w:numId w:val="2"/>
            </w:numPr>
            <w:tabs>
              <w:tab w:val="num" w:pos="1440"/>
            </w:tabs>
            <w:spacing w:before="100" w:beforeAutospacing="1" w:after="24" w:line="240" w:lineRule="auto"/>
            <w:ind w:left="480" w:hanging="360"/>
          </w:pPr>
        </w:pPrChange>
      </w:pPr>
      <w:del w:id="172" w:author="Maribel" w:date="2017-12-12T16:15:00Z">
        <w:r w:rsidRPr="007F6283" w:rsidDel="002D7C59">
          <w:rPr>
            <w:b/>
            <w:sz w:val="20"/>
            <w:rPrChange w:id="173" w:author="Maribel" w:date="2018-05-22T11:33:00Z">
              <w:rPr/>
            </w:rPrChange>
          </w:rPr>
          <w:fldChar w:fldCharType="begin"/>
        </w:r>
        <w:r w:rsidRPr="007F6283" w:rsidDel="002D7C59">
          <w:rPr>
            <w:b/>
            <w:sz w:val="20"/>
            <w:lang w:val="es-ES"/>
            <w:rPrChange w:id="174" w:author="Maribel" w:date="2018-05-22T11:33:00Z">
              <w:rPr>
                <w:lang w:val="es-ES"/>
              </w:rPr>
            </w:rPrChange>
          </w:rPr>
          <w:delInstrText xml:space="preserve"> HYPERLINK "https://es.wikipedia.org/wiki/Historia_de_la_electricidad" \l "Humphry_Davy:_la_electr.C3.B3lisis_.281807.29_y_el_arco_el.C3.A9ctrico_.281808.29" </w:delInstrText>
        </w:r>
        <w:r w:rsidRPr="007F6283" w:rsidDel="002D7C59">
          <w:rPr>
            <w:b/>
            <w:sz w:val="20"/>
            <w:rPrChange w:id="17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76" w:author="Maribel" w:date="2018-05-22T11:33:00Z">
              <w:rPr>
                <w:rFonts w:ascii="Arial" w:eastAsia="Times New Roman" w:hAnsi="Arial" w:cs="Arial"/>
                <w:color w:val="222222"/>
                <w:sz w:val="20"/>
                <w:szCs w:val="20"/>
                <w:lang w:val="es-ES"/>
              </w:rPr>
            </w:rPrChange>
          </w:rPr>
          <w:delText>3.1</w:delText>
        </w:r>
        <w:r w:rsidR="00833F96" w:rsidRPr="007F6283" w:rsidDel="002D7C59">
          <w:rPr>
            <w:rFonts w:ascii="Arial" w:eastAsia="Times New Roman" w:hAnsi="Arial" w:cs="Arial"/>
            <w:b/>
            <w:color w:val="0B0080"/>
            <w:sz w:val="18"/>
            <w:szCs w:val="20"/>
            <w:lang w:val="es-ES"/>
            <w:rPrChange w:id="177" w:author="Maribel" w:date="2018-05-22T11:33:00Z">
              <w:rPr>
                <w:rFonts w:ascii="Arial" w:eastAsia="Times New Roman" w:hAnsi="Arial" w:cs="Arial"/>
                <w:color w:val="0B0080"/>
                <w:sz w:val="20"/>
                <w:szCs w:val="20"/>
                <w:lang w:val="es-ES"/>
              </w:rPr>
            </w:rPrChange>
          </w:rPr>
          <w:delText>Humphry Davy: la electrólisis (1807) y el arco eléctrico (1808)</w:delText>
        </w:r>
        <w:r w:rsidRPr="007F6283" w:rsidDel="002D7C59">
          <w:rPr>
            <w:rFonts w:ascii="Arial" w:eastAsia="Times New Roman" w:hAnsi="Arial" w:cs="Arial"/>
            <w:b/>
            <w:color w:val="0B0080"/>
            <w:sz w:val="18"/>
            <w:szCs w:val="20"/>
            <w:lang w:val="es-ES"/>
            <w:rPrChange w:id="178" w:author="Maribel" w:date="2018-05-22T11:33:00Z">
              <w:rPr>
                <w:rFonts w:ascii="Arial" w:eastAsia="Times New Roman" w:hAnsi="Arial" w:cs="Arial"/>
                <w:color w:val="0B0080"/>
                <w:sz w:val="20"/>
                <w:szCs w:val="20"/>
                <w:lang w:val="es-ES"/>
              </w:rPr>
            </w:rPrChange>
          </w:rPr>
          <w:fldChar w:fldCharType="end"/>
        </w:r>
      </w:del>
    </w:p>
    <w:p w14:paraId="47493F9F" w14:textId="77777777" w:rsidR="00833F96" w:rsidRPr="007F6283" w:rsidDel="002D7C59" w:rsidRDefault="000F5FED">
      <w:pPr>
        <w:rPr>
          <w:del w:id="179" w:author="Maribel" w:date="2017-12-12T16:15:00Z"/>
          <w:rFonts w:ascii="Arial" w:eastAsia="Times New Roman" w:hAnsi="Arial" w:cs="Arial"/>
          <w:b/>
          <w:color w:val="222222"/>
          <w:sz w:val="18"/>
          <w:szCs w:val="20"/>
          <w:rPrChange w:id="180" w:author="Maribel" w:date="2018-05-22T11:33:00Z">
            <w:rPr>
              <w:del w:id="181" w:author="Maribel" w:date="2017-12-12T16:15:00Z"/>
              <w:rFonts w:ascii="Arial" w:eastAsia="Times New Roman" w:hAnsi="Arial" w:cs="Arial"/>
              <w:color w:val="222222"/>
              <w:sz w:val="20"/>
              <w:szCs w:val="20"/>
            </w:rPr>
          </w:rPrChange>
        </w:rPr>
        <w:pPrChange w:id="182" w:author="Maribel" w:date="2017-12-12T16:15:00Z">
          <w:pPr>
            <w:numPr>
              <w:ilvl w:val="1"/>
              <w:numId w:val="2"/>
            </w:numPr>
            <w:tabs>
              <w:tab w:val="num" w:pos="1440"/>
            </w:tabs>
            <w:spacing w:before="100" w:beforeAutospacing="1" w:after="24" w:line="240" w:lineRule="auto"/>
            <w:ind w:left="480" w:hanging="360"/>
          </w:pPr>
        </w:pPrChange>
      </w:pPr>
      <w:del w:id="183" w:author="Maribel" w:date="2017-12-12T16:15:00Z">
        <w:r w:rsidRPr="007F6283" w:rsidDel="002D7C59">
          <w:rPr>
            <w:b/>
            <w:sz w:val="20"/>
            <w:rPrChange w:id="184" w:author="Maribel" w:date="2018-05-22T11:33:00Z">
              <w:rPr/>
            </w:rPrChange>
          </w:rPr>
          <w:fldChar w:fldCharType="begin"/>
        </w:r>
        <w:r w:rsidRPr="007F6283" w:rsidDel="002D7C59">
          <w:rPr>
            <w:b/>
            <w:sz w:val="20"/>
            <w:rPrChange w:id="185" w:author="Maribel" w:date="2018-05-22T11:33:00Z">
              <w:rPr/>
            </w:rPrChange>
          </w:rPr>
          <w:delInstrText xml:space="preserve"> HYPERLINK "https://es.wikipedia.org/wiki/Historia_de_la_electricidad" \l "Hans_Christian_.C3.98rsted:_el_electromagnetismo_.281819.29" </w:delInstrText>
        </w:r>
        <w:r w:rsidRPr="007F6283" w:rsidDel="002D7C59">
          <w:rPr>
            <w:b/>
            <w:sz w:val="20"/>
            <w:rPrChange w:id="18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87" w:author="Maribel" w:date="2018-05-22T11:33:00Z">
              <w:rPr>
                <w:rFonts w:ascii="Arial" w:eastAsia="Times New Roman" w:hAnsi="Arial" w:cs="Arial"/>
                <w:color w:val="222222"/>
                <w:sz w:val="20"/>
                <w:szCs w:val="20"/>
              </w:rPr>
            </w:rPrChange>
          </w:rPr>
          <w:delText>3.2</w:delText>
        </w:r>
        <w:r w:rsidR="00833F96" w:rsidRPr="007F6283" w:rsidDel="002D7C59">
          <w:rPr>
            <w:rFonts w:ascii="Arial" w:eastAsia="Times New Roman" w:hAnsi="Arial" w:cs="Arial"/>
            <w:b/>
            <w:color w:val="0B0080"/>
            <w:sz w:val="18"/>
            <w:szCs w:val="20"/>
            <w:rPrChange w:id="188" w:author="Maribel" w:date="2018-05-22T11:33:00Z">
              <w:rPr>
                <w:rFonts w:ascii="Arial" w:eastAsia="Times New Roman" w:hAnsi="Arial" w:cs="Arial"/>
                <w:color w:val="0B0080"/>
                <w:sz w:val="20"/>
                <w:szCs w:val="20"/>
              </w:rPr>
            </w:rPrChange>
          </w:rPr>
          <w:delText>Hans Christian Ørsted: el electromagnetismo (1819)</w:delText>
        </w:r>
        <w:r w:rsidRPr="007F6283" w:rsidDel="002D7C59">
          <w:rPr>
            <w:rFonts w:ascii="Arial" w:eastAsia="Times New Roman" w:hAnsi="Arial" w:cs="Arial"/>
            <w:b/>
            <w:color w:val="0B0080"/>
            <w:sz w:val="18"/>
            <w:szCs w:val="20"/>
            <w:rPrChange w:id="189" w:author="Maribel" w:date="2018-05-22T11:33:00Z">
              <w:rPr>
                <w:rFonts w:ascii="Arial" w:eastAsia="Times New Roman" w:hAnsi="Arial" w:cs="Arial"/>
                <w:color w:val="0B0080"/>
                <w:sz w:val="20"/>
                <w:szCs w:val="20"/>
              </w:rPr>
            </w:rPrChange>
          </w:rPr>
          <w:fldChar w:fldCharType="end"/>
        </w:r>
      </w:del>
    </w:p>
    <w:p w14:paraId="601A9013" w14:textId="77777777" w:rsidR="00833F96" w:rsidRPr="007F6283" w:rsidDel="002D7C59" w:rsidRDefault="000F5FED">
      <w:pPr>
        <w:rPr>
          <w:del w:id="190" w:author="Maribel" w:date="2017-12-12T16:15:00Z"/>
          <w:rFonts w:ascii="Arial" w:eastAsia="Times New Roman" w:hAnsi="Arial" w:cs="Arial"/>
          <w:b/>
          <w:color w:val="222222"/>
          <w:sz w:val="18"/>
          <w:szCs w:val="20"/>
          <w:lang w:val="es-ES"/>
          <w:rPrChange w:id="191" w:author="Maribel" w:date="2018-05-22T11:33:00Z">
            <w:rPr>
              <w:del w:id="192" w:author="Maribel" w:date="2017-12-12T16:15:00Z"/>
              <w:rFonts w:ascii="Arial" w:eastAsia="Times New Roman" w:hAnsi="Arial" w:cs="Arial"/>
              <w:color w:val="222222"/>
              <w:sz w:val="20"/>
              <w:szCs w:val="20"/>
              <w:lang w:val="es-ES"/>
            </w:rPr>
          </w:rPrChange>
        </w:rPr>
        <w:pPrChange w:id="193" w:author="Maribel" w:date="2017-12-12T16:15:00Z">
          <w:pPr>
            <w:numPr>
              <w:ilvl w:val="1"/>
              <w:numId w:val="2"/>
            </w:numPr>
            <w:tabs>
              <w:tab w:val="num" w:pos="1440"/>
            </w:tabs>
            <w:spacing w:before="100" w:beforeAutospacing="1" w:after="24" w:line="240" w:lineRule="auto"/>
            <w:ind w:left="480" w:hanging="360"/>
          </w:pPr>
        </w:pPrChange>
      </w:pPr>
      <w:del w:id="194" w:author="Maribel" w:date="2017-12-12T16:15:00Z">
        <w:r w:rsidRPr="007F6283" w:rsidDel="002D7C59">
          <w:rPr>
            <w:b/>
            <w:sz w:val="20"/>
            <w:rPrChange w:id="195" w:author="Maribel" w:date="2018-05-22T11:33:00Z">
              <w:rPr/>
            </w:rPrChange>
          </w:rPr>
          <w:fldChar w:fldCharType="begin"/>
        </w:r>
        <w:r w:rsidRPr="007F6283" w:rsidDel="002D7C59">
          <w:rPr>
            <w:b/>
            <w:sz w:val="20"/>
            <w:lang w:val="es-ES"/>
            <w:rPrChange w:id="196" w:author="Maribel" w:date="2018-05-22T11:33:00Z">
              <w:rPr>
                <w:lang w:val="es-ES"/>
              </w:rPr>
            </w:rPrChange>
          </w:rPr>
          <w:delInstrText xml:space="preserve"> HYPERLINK "https://es.wikipedia.org/wiki/Historia_de_la_electricidad" \l "Thomas_Johann_Seebeck:_la_termoelectricidad_.281821.29" </w:delInstrText>
        </w:r>
        <w:r w:rsidRPr="007F6283" w:rsidDel="002D7C59">
          <w:rPr>
            <w:b/>
            <w:sz w:val="20"/>
            <w:rPrChange w:id="19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98" w:author="Maribel" w:date="2018-05-22T11:33:00Z">
              <w:rPr>
                <w:rFonts w:ascii="Arial" w:eastAsia="Times New Roman" w:hAnsi="Arial" w:cs="Arial"/>
                <w:color w:val="222222"/>
                <w:sz w:val="20"/>
                <w:szCs w:val="20"/>
                <w:lang w:val="es-ES"/>
              </w:rPr>
            </w:rPrChange>
          </w:rPr>
          <w:delText>3.3</w:delText>
        </w:r>
        <w:r w:rsidR="00833F96" w:rsidRPr="007F6283" w:rsidDel="002D7C59">
          <w:rPr>
            <w:rFonts w:ascii="Arial" w:eastAsia="Times New Roman" w:hAnsi="Arial" w:cs="Arial"/>
            <w:b/>
            <w:color w:val="0B0080"/>
            <w:sz w:val="18"/>
            <w:szCs w:val="20"/>
            <w:lang w:val="es-ES"/>
            <w:rPrChange w:id="199" w:author="Maribel" w:date="2018-05-22T11:33:00Z">
              <w:rPr>
                <w:rFonts w:ascii="Arial" w:eastAsia="Times New Roman" w:hAnsi="Arial" w:cs="Arial"/>
                <w:color w:val="0B0080"/>
                <w:sz w:val="20"/>
                <w:szCs w:val="20"/>
                <w:lang w:val="es-ES"/>
              </w:rPr>
            </w:rPrChange>
          </w:rPr>
          <w:delText>Thomas Johann Seebeck: la termoelectricidad (1821)</w:delText>
        </w:r>
        <w:r w:rsidRPr="007F6283" w:rsidDel="002D7C59">
          <w:rPr>
            <w:rFonts w:ascii="Arial" w:eastAsia="Times New Roman" w:hAnsi="Arial" w:cs="Arial"/>
            <w:b/>
            <w:color w:val="0B0080"/>
            <w:sz w:val="18"/>
            <w:szCs w:val="20"/>
            <w:lang w:val="es-ES"/>
            <w:rPrChange w:id="200" w:author="Maribel" w:date="2018-05-22T11:33:00Z">
              <w:rPr>
                <w:rFonts w:ascii="Arial" w:eastAsia="Times New Roman" w:hAnsi="Arial" w:cs="Arial"/>
                <w:color w:val="0B0080"/>
                <w:sz w:val="20"/>
                <w:szCs w:val="20"/>
                <w:lang w:val="es-ES"/>
              </w:rPr>
            </w:rPrChange>
          </w:rPr>
          <w:fldChar w:fldCharType="end"/>
        </w:r>
      </w:del>
    </w:p>
    <w:p w14:paraId="76161685" w14:textId="77777777" w:rsidR="00833F96" w:rsidRPr="007F6283" w:rsidDel="002D7C59" w:rsidRDefault="000F5FED">
      <w:pPr>
        <w:rPr>
          <w:del w:id="201" w:author="Maribel" w:date="2017-12-12T16:15:00Z"/>
          <w:rFonts w:ascii="Arial" w:eastAsia="Times New Roman" w:hAnsi="Arial" w:cs="Arial"/>
          <w:b/>
          <w:color w:val="222222"/>
          <w:sz w:val="18"/>
          <w:szCs w:val="20"/>
          <w:lang w:val="es-ES"/>
          <w:rPrChange w:id="202" w:author="Maribel" w:date="2018-05-22T11:33:00Z">
            <w:rPr>
              <w:del w:id="203" w:author="Maribel" w:date="2017-12-12T16:15:00Z"/>
              <w:rFonts w:ascii="Arial" w:eastAsia="Times New Roman" w:hAnsi="Arial" w:cs="Arial"/>
              <w:color w:val="222222"/>
              <w:sz w:val="20"/>
              <w:szCs w:val="20"/>
              <w:lang w:val="es-ES"/>
            </w:rPr>
          </w:rPrChange>
        </w:rPr>
        <w:pPrChange w:id="204" w:author="Maribel" w:date="2017-12-12T16:15:00Z">
          <w:pPr>
            <w:numPr>
              <w:ilvl w:val="1"/>
              <w:numId w:val="2"/>
            </w:numPr>
            <w:tabs>
              <w:tab w:val="num" w:pos="1440"/>
            </w:tabs>
            <w:spacing w:before="100" w:beforeAutospacing="1" w:after="24" w:line="240" w:lineRule="auto"/>
            <w:ind w:left="480" w:hanging="360"/>
          </w:pPr>
        </w:pPrChange>
      </w:pPr>
      <w:del w:id="205" w:author="Maribel" w:date="2017-12-12T16:15:00Z">
        <w:r w:rsidRPr="007F6283" w:rsidDel="002D7C59">
          <w:rPr>
            <w:b/>
            <w:sz w:val="20"/>
            <w:rPrChange w:id="206" w:author="Maribel" w:date="2018-05-22T11:33:00Z">
              <w:rPr/>
            </w:rPrChange>
          </w:rPr>
          <w:fldChar w:fldCharType="begin"/>
        </w:r>
        <w:r w:rsidRPr="007F6283" w:rsidDel="002D7C59">
          <w:rPr>
            <w:b/>
            <w:sz w:val="20"/>
            <w:lang w:val="es-ES"/>
            <w:rPrChange w:id="207" w:author="Maribel" w:date="2018-05-22T11:33:00Z">
              <w:rPr>
                <w:lang w:val="es-ES"/>
              </w:rPr>
            </w:rPrChange>
          </w:rPr>
          <w:delInstrText xml:space="preserve"> HYPERLINK "https://es.wikipedia.org/wiki/Historia_de_la_electricidad" \l "Andr.C3.A9-Marie_Amp.C3.A8re:_el_solenoide_.281822.29" </w:delInstrText>
        </w:r>
        <w:r w:rsidRPr="007F6283" w:rsidDel="002D7C59">
          <w:rPr>
            <w:b/>
            <w:sz w:val="20"/>
            <w:rPrChange w:id="20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09" w:author="Maribel" w:date="2018-05-22T11:33:00Z">
              <w:rPr>
                <w:rFonts w:ascii="Arial" w:eastAsia="Times New Roman" w:hAnsi="Arial" w:cs="Arial"/>
                <w:color w:val="222222"/>
                <w:sz w:val="20"/>
                <w:szCs w:val="20"/>
                <w:lang w:val="es-ES"/>
              </w:rPr>
            </w:rPrChange>
          </w:rPr>
          <w:delText>3.4</w:delText>
        </w:r>
        <w:r w:rsidR="00833F96" w:rsidRPr="007F6283" w:rsidDel="002D7C59">
          <w:rPr>
            <w:rFonts w:ascii="Arial" w:eastAsia="Times New Roman" w:hAnsi="Arial" w:cs="Arial"/>
            <w:b/>
            <w:color w:val="0B0080"/>
            <w:sz w:val="18"/>
            <w:szCs w:val="20"/>
            <w:lang w:val="es-ES"/>
            <w:rPrChange w:id="210" w:author="Maribel" w:date="2018-05-22T11:33:00Z">
              <w:rPr>
                <w:rFonts w:ascii="Arial" w:eastAsia="Times New Roman" w:hAnsi="Arial" w:cs="Arial"/>
                <w:color w:val="0B0080"/>
                <w:sz w:val="20"/>
                <w:szCs w:val="20"/>
                <w:lang w:val="es-ES"/>
              </w:rPr>
            </w:rPrChange>
          </w:rPr>
          <w:delText>André-Marie Ampère: el solenoide (1822)</w:delText>
        </w:r>
        <w:r w:rsidRPr="007F6283" w:rsidDel="002D7C59">
          <w:rPr>
            <w:rFonts w:ascii="Arial" w:eastAsia="Times New Roman" w:hAnsi="Arial" w:cs="Arial"/>
            <w:b/>
            <w:color w:val="0B0080"/>
            <w:sz w:val="18"/>
            <w:szCs w:val="20"/>
            <w:lang w:val="es-ES"/>
            <w:rPrChange w:id="211" w:author="Maribel" w:date="2018-05-22T11:33:00Z">
              <w:rPr>
                <w:rFonts w:ascii="Arial" w:eastAsia="Times New Roman" w:hAnsi="Arial" w:cs="Arial"/>
                <w:color w:val="0B0080"/>
                <w:sz w:val="20"/>
                <w:szCs w:val="20"/>
                <w:lang w:val="es-ES"/>
              </w:rPr>
            </w:rPrChange>
          </w:rPr>
          <w:fldChar w:fldCharType="end"/>
        </w:r>
      </w:del>
    </w:p>
    <w:p w14:paraId="486AE28E" w14:textId="77777777" w:rsidR="00833F96" w:rsidRPr="007F6283" w:rsidDel="002D7C59" w:rsidRDefault="000F5FED">
      <w:pPr>
        <w:rPr>
          <w:del w:id="212" w:author="Maribel" w:date="2017-12-12T16:15:00Z"/>
          <w:rFonts w:ascii="Arial" w:eastAsia="Times New Roman" w:hAnsi="Arial" w:cs="Arial"/>
          <w:b/>
          <w:color w:val="222222"/>
          <w:sz w:val="18"/>
          <w:szCs w:val="20"/>
          <w:lang w:val="es-ES"/>
          <w:rPrChange w:id="213" w:author="Maribel" w:date="2018-05-22T11:33:00Z">
            <w:rPr>
              <w:del w:id="214" w:author="Maribel" w:date="2017-12-12T16:15:00Z"/>
              <w:rFonts w:ascii="Arial" w:eastAsia="Times New Roman" w:hAnsi="Arial" w:cs="Arial"/>
              <w:color w:val="222222"/>
              <w:sz w:val="20"/>
              <w:szCs w:val="20"/>
              <w:lang w:val="es-ES"/>
            </w:rPr>
          </w:rPrChange>
        </w:rPr>
        <w:pPrChange w:id="215" w:author="Maribel" w:date="2017-12-12T16:15:00Z">
          <w:pPr>
            <w:numPr>
              <w:ilvl w:val="1"/>
              <w:numId w:val="2"/>
            </w:numPr>
            <w:tabs>
              <w:tab w:val="num" w:pos="1440"/>
            </w:tabs>
            <w:spacing w:before="100" w:beforeAutospacing="1" w:after="24" w:line="240" w:lineRule="auto"/>
            <w:ind w:left="480" w:hanging="360"/>
          </w:pPr>
        </w:pPrChange>
      </w:pPr>
      <w:del w:id="216" w:author="Maribel" w:date="2017-12-12T16:15:00Z">
        <w:r w:rsidRPr="007F6283" w:rsidDel="002D7C59">
          <w:rPr>
            <w:b/>
            <w:sz w:val="20"/>
            <w:rPrChange w:id="217" w:author="Maribel" w:date="2018-05-22T11:33:00Z">
              <w:rPr/>
            </w:rPrChange>
          </w:rPr>
          <w:fldChar w:fldCharType="begin"/>
        </w:r>
        <w:r w:rsidRPr="007F6283" w:rsidDel="002D7C59">
          <w:rPr>
            <w:b/>
            <w:sz w:val="20"/>
            <w:lang w:val="es-ES"/>
            <w:rPrChange w:id="218" w:author="Maribel" w:date="2018-05-22T11:33:00Z">
              <w:rPr>
                <w:lang w:val="es-ES"/>
              </w:rPr>
            </w:rPrChange>
          </w:rPr>
          <w:delInstrText xml:space="preserve"> HYPERLINK "https://es.wikipedia.org/wiki/Historia_de_la_electricidad" \l "William_Sturgeon:_el_electroim.C3.A1n_.281825.29.2C_el_conmutador_.281832.29_y_el_galvan.C3.B3metro_.281836.29" </w:delInstrText>
        </w:r>
        <w:r w:rsidRPr="007F6283" w:rsidDel="002D7C59">
          <w:rPr>
            <w:b/>
            <w:sz w:val="20"/>
            <w:rPrChange w:id="21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20" w:author="Maribel" w:date="2018-05-22T11:33:00Z">
              <w:rPr>
                <w:rFonts w:ascii="Arial" w:eastAsia="Times New Roman" w:hAnsi="Arial" w:cs="Arial"/>
                <w:color w:val="222222"/>
                <w:sz w:val="20"/>
                <w:szCs w:val="20"/>
                <w:lang w:val="es-ES"/>
              </w:rPr>
            </w:rPrChange>
          </w:rPr>
          <w:delText>3.5</w:delText>
        </w:r>
        <w:r w:rsidR="00833F96" w:rsidRPr="007F6283" w:rsidDel="002D7C59">
          <w:rPr>
            <w:rFonts w:ascii="Arial" w:eastAsia="Times New Roman" w:hAnsi="Arial" w:cs="Arial"/>
            <w:b/>
            <w:color w:val="0B0080"/>
            <w:sz w:val="18"/>
            <w:szCs w:val="20"/>
            <w:lang w:val="es-ES"/>
            <w:rPrChange w:id="221" w:author="Maribel" w:date="2018-05-22T11:33:00Z">
              <w:rPr>
                <w:rFonts w:ascii="Arial" w:eastAsia="Times New Roman" w:hAnsi="Arial" w:cs="Arial"/>
                <w:color w:val="0B0080"/>
                <w:sz w:val="20"/>
                <w:szCs w:val="20"/>
                <w:lang w:val="es-ES"/>
              </w:rPr>
            </w:rPrChange>
          </w:rPr>
          <w:delText>William Sturgeon: el electroimán (1825), el conmutador (1832) y el galvanómetro (1836)</w:delText>
        </w:r>
        <w:r w:rsidRPr="007F6283" w:rsidDel="002D7C59">
          <w:rPr>
            <w:rFonts w:ascii="Arial" w:eastAsia="Times New Roman" w:hAnsi="Arial" w:cs="Arial"/>
            <w:b/>
            <w:color w:val="0B0080"/>
            <w:sz w:val="18"/>
            <w:szCs w:val="20"/>
            <w:lang w:val="es-ES"/>
            <w:rPrChange w:id="222" w:author="Maribel" w:date="2018-05-22T11:33:00Z">
              <w:rPr>
                <w:rFonts w:ascii="Arial" w:eastAsia="Times New Roman" w:hAnsi="Arial" w:cs="Arial"/>
                <w:color w:val="0B0080"/>
                <w:sz w:val="20"/>
                <w:szCs w:val="20"/>
                <w:lang w:val="es-ES"/>
              </w:rPr>
            </w:rPrChange>
          </w:rPr>
          <w:fldChar w:fldCharType="end"/>
        </w:r>
      </w:del>
    </w:p>
    <w:p w14:paraId="47822D57" w14:textId="77777777" w:rsidR="00833F96" w:rsidRPr="007F6283" w:rsidDel="002D7C59" w:rsidRDefault="000F5FED">
      <w:pPr>
        <w:rPr>
          <w:del w:id="223" w:author="Maribel" w:date="2017-12-12T16:15:00Z"/>
          <w:rFonts w:ascii="Arial" w:eastAsia="Times New Roman" w:hAnsi="Arial" w:cs="Arial"/>
          <w:b/>
          <w:color w:val="222222"/>
          <w:sz w:val="18"/>
          <w:szCs w:val="20"/>
          <w:lang w:val="es-ES"/>
          <w:rPrChange w:id="224" w:author="Maribel" w:date="2018-05-22T11:33:00Z">
            <w:rPr>
              <w:del w:id="225" w:author="Maribel" w:date="2017-12-12T16:15:00Z"/>
              <w:rFonts w:ascii="Arial" w:eastAsia="Times New Roman" w:hAnsi="Arial" w:cs="Arial"/>
              <w:color w:val="222222"/>
              <w:sz w:val="20"/>
              <w:szCs w:val="20"/>
              <w:lang w:val="es-ES"/>
            </w:rPr>
          </w:rPrChange>
        </w:rPr>
        <w:pPrChange w:id="226" w:author="Maribel" w:date="2017-12-12T16:15:00Z">
          <w:pPr>
            <w:numPr>
              <w:ilvl w:val="1"/>
              <w:numId w:val="2"/>
            </w:numPr>
            <w:tabs>
              <w:tab w:val="num" w:pos="1440"/>
            </w:tabs>
            <w:spacing w:before="100" w:beforeAutospacing="1" w:after="24" w:line="240" w:lineRule="auto"/>
            <w:ind w:left="480" w:hanging="360"/>
          </w:pPr>
        </w:pPrChange>
      </w:pPr>
      <w:del w:id="227" w:author="Maribel" w:date="2017-12-12T16:15:00Z">
        <w:r w:rsidRPr="007F6283" w:rsidDel="002D7C59">
          <w:rPr>
            <w:b/>
            <w:sz w:val="20"/>
            <w:rPrChange w:id="228" w:author="Maribel" w:date="2018-05-22T11:33:00Z">
              <w:rPr/>
            </w:rPrChange>
          </w:rPr>
          <w:fldChar w:fldCharType="begin"/>
        </w:r>
        <w:r w:rsidRPr="007F6283" w:rsidDel="002D7C59">
          <w:rPr>
            <w:b/>
            <w:sz w:val="20"/>
            <w:lang w:val="es-ES"/>
            <w:rPrChange w:id="229" w:author="Maribel" w:date="2018-05-22T11:33:00Z">
              <w:rPr>
                <w:lang w:val="es-ES"/>
              </w:rPr>
            </w:rPrChange>
          </w:rPr>
          <w:delInstrText xml:space="preserve"> HYPERLINK "https://es.wikipedia.org/wiki/Historia_de_la_electricidad" \l "Georg_Simon_Ohm:_la_ley_de_Ohm_.281827.29" </w:delInstrText>
        </w:r>
        <w:r w:rsidRPr="007F6283" w:rsidDel="002D7C59">
          <w:rPr>
            <w:b/>
            <w:sz w:val="20"/>
            <w:rPrChange w:id="23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31" w:author="Maribel" w:date="2018-05-22T11:33:00Z">
              <w:rPr>
                <w:rFonts w:ascii="Arial" w:eastAsia="Times New Roman" w:hAnsi="Arial" w:cs="Arial"/>
                <w:color w:val="222222"/>
                <w:sz w:val="20"/>
                <w:szCs w:val="20"/>
                <w:lang w:val="es-ES"/>
              </w:rPr>
            </w:rPrChange>
          </w:rPr>
          <w:delText>3.6</w:delText>
        </w:r>
        <w:r w:rsidR="00833F96" w:rsidRPr="007F6283" w:rsidDel="002D7C59">
          <w:rPr>
            <w:rFonts w:ascii="Arial" w:eastAsia="Times New Roman" w:hAnsi="Arial" w:cs="Arial"/>
            <w:b/>
            <w:color w:val="0B0080"/>
            <w:sz w:val="18"/>
            <w:szCs w:val="20"/>
            <w:lang w:val="es-ES"/>
            <w:rPrChange w:id="232" w:author="Maribel" w:date="2018-05-22T11:33:00Z">
              <w:rPr>
                <w:rFonts w:ascii="Arial" w:eastAsia="Times New Roman" w:hAnsi="Arial" w:cs="Arial"/>
                <w:color w:val="0B0080"/>
                <w:sz w:val="20"/>
                <w:szCs w:val="20"/>
                <w:lang w:val="es-ES"/>
              </w:rPr>
            </w:rPrChange>
          </w:rPr>
          <w:delText>Georg Simon Ohm: la ley de Ohm (1827)</w:delText>
        </w:r>
        <w:r w:rsidRPr="007F6283" w:rsidDel="002D7C59">
          <w:rPr>
            <w:rFonts w:ascii="Arial" w:eastAsia="Times New Roman" w:hAnsi="Arial" w:cs="Arial"/>
            <w:b/>
            <w:color w:val="0B0080"/>
            <w:sz w:val="18"/>
            <w:szCs w:val="20"/>
            <w:lang w:val="es-ES"/>
            <w:rPrChange w:id="233" w:author="Maribel" w:date="2018-05-22T11:33:00Z">
              <w:rPr>
                <w:rFonts w:ascii="Arial" w:eastAsia="Times New Roman" w:hAnsi="Arial" w:cs="Arial"/>
                <w:color w:val="0B0080"/>
                <w:sz w:val="20"/>
                <w:szCs w:val="20"/>
                <w:lang w:val="es-ES"/>
              </w:rPr>
            </w:rPrChange>
          </w:rPr>
          <w:fldChar w:fldCharType="end"/>
        </w:r>
      </w:del>
    </w:p>
    <w:p w14:paraId="68122E95" w14:textId="77777777" w:rsidR="00833F96" w:rsidRPr="007F6283" w:rsidDel="002D7C59" w:rsidRDefault="000F5FED">
      <w:pPr>
        <w:rPr>
          <w:del w:id="234" w:author="Maribel" w:date="2017-12-12T16:15:00Z"/>
          <w:rFonts w:ascii="Arial" w:eastAsia="Times New Roman" w:hAnsi="Arial" w:cs="Arial"/>
          <w:b/>
          <w:color w:val="222222"/>
          <w:sz w:val="18"/>
          <w:szCs w:val="20"/>
          <w:rPrChange w:id="235" w:author="Maribel" w:date="2018-05-22T11:33:00Z">
            <w:rPr>
              <w:del w:id="236" w:author="Maribel" w:date="2017-12-12T16:15:00Z"/>
              <w:rFonts w:ascii="Arial" w:eastAsia="Times New Roman" w:hAnsi="Arial" w:cs="Arial"/>
              <w:color w:val="222222"/>
              <w:sz w:val="20"/>
              <w:szCs w:val="20"/>
            </w:rPr>
          </w:rPrChange>
        </w:rPr>
        <w:pPrChange w:id="237" w:author="Maribel" w:date="2017-12-12T16:15:00Z">
          <w:pPr>
            <w:numPr>
              <w:ilvl w:val="1"/>
              <w:numId w:val="2"/>
            </w:numPr>
            <w:tabs>
              <w:tab w:val="num" w:pos="1440"/>
            </w:tabs>
            <w:spacing w:before="100" w:beforeAutospacing="1" w:after="24" w:line="240" w:lineRule="auto"/>
            <w:ind w:left="480" w:hanging="360"/>
          </w:pPr>
        </w:pPrChange>
      </w:pPr>
      <w:del w:id="238" w:author="Maribel" w:date="2017-12-12T16:15:00Z">
        <w:r w:rsidRPr="007F6283" w:rsidDel="002D7C59">
          <w:rPr>
            <w:b/>
            <w:sz w:val="20"/>
            <w:rPrChange w:id="239" w:author="Maribel" w:date="2018-05-22T11:33:00Z">
              <w:rPr/>
            </w:rPrChange>
          </w:rPr>
          <w:fldChar w:fldCharType="begin"/>
        </w:r>
        <w:r w:rsidRPr="007F6283" w:rsidDel="002D7C59">
          <w:rPr>
            <w:b/>
            <w:sz w:val="20"/>
            <w:rPrChange w:id="240" w:author="Maribel" w:date="2018-05-22T11:33:00Z">
              <w:rPr/>
            </w:rPrChange>
          </w:rPr>
          <w:delInstrText xml:space="preserve"> HYPERLINK "https://es.wikipedia.org/wiki/Historia_de_la_electricidad" \l "Joseph_Henry:_inducci.C3.B3n_electromagn.C3.A9tica_.281830.29" </w:delInstrText>
        </w:r>
        <w:r w:rsidRPr="007F6283" w:rsidDel="002D7C59">
          <w:rPr>
            <w:b/>
            <w:sz w:val="20"/>
            <w:rPrChange w:id="24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42" w:author="Maribel" w:date="2018-05-22T11:33:00Z">
              <w:rPr>
                <w:rFonts w:ascii="Arial" w:eastAsia="Times New Roman" w:hAnsi="Arial" w:cs="Arial"/>
                <w:color w:val="222222"/>
                <w:sz w:val="20"/>
                <w:szCs w:val="20"/>
              </w:rPr>
            </w:rPrChange>
          </w:rPr>
          <w:delText>3.7</w:delText>
        </w:r>
        <w:r w:rsidR="00833F96" w:rsidRPr="007F6283" w:rsidDel="002D7C59">
          <w:rPr>
            <w:rFonts w:ascii="Arial" w:eastAsia="Times New Roman" w:hAnsi="Arial" w:cs="Arial"/>
            <w:b/>
            <w:color w:val="0B0080"/>
            <w:sz w:val="18"/>
            <w:szCs w:val="20"/>
            <w:rPrChange w:id="243" w:author="Maribel" w:date="2018-05-22T11:33:00Z">
              <w:rPr>
                <w:rFonts w:ascii="Arial" w:eastAsia="Times New Roman" w:hAnsi="Arial" w:cs="Arial"/>
                <w:color w:val="0B0080"/>
                <w:sz w:val="20"/>
                <w:szCs w:val="20"/>
              </w:rPr>
            </w:rPrChange>
          </w:rPr>
          <w:delText>Joseph Henry: inducción electromagnética (1830)</w:delText>
        </w:r>
        <w:r w:rsidRPr="007F6283" w:rsidDel="002D7C59">
          <w:rPr>
            <w:rFonts w:ascii="Arial" w:eastAsia="Times New Roman" w:hAnsi="Arial" w:cs="Arial"/>
            <w:b/>
            <w:color w:val="0B0080"/>
            <w:sz w:val="18"/>
            <w:szCs w:val="20"/>
            <w:rPrChange w:id="244" w:author="Maribel" w:date="2018-05-22T11:33:00Z">
              <w:rPr>
                <w:rFonts w:ascii="Arial" w:eastAsia="Times New Roman" w:hAnsi="Arial" w:cs="Arial"/>
                <w:color w:val="0B0080"/>
                <w:sz w:val="20"/>
                <w:szCs w:val="20"/>
              </w:rPr>
            </w:rPrChange>
          </w:rPr>
          <w:fldChar w:fldCharType="end"/>
        </w:r>
      </w:del>
    </w:p>
    <w:p w14:paraId="1C91EB04" w14:textId="77777777" w:rsidR="00833F96" w:rsidRPr="007F6283" w:rsidDel="002D7C59" w:rsidRDefault="000F5FED">
      <w:pPr>
        <w:rPr>
          <w:del w:id="245" w:author="Maribel" w:date="2017-12-12T16:15:00Z"/>
          <w:rFonts w:ascii="Arial" w:eastAsia="Times New Roman" w:hAnsi="Arial" w:cs="Arial"/>
          <w:b/>
          <w:color w:val="222222"/>
          <w:sz w:val="18"/>
          <w:szCs w:val="20"/>
          <w:lang w:val="es-ES"/>
          <w:rPrChange w:id="246" w:author="Maribel" w:date="2018-05-22T11:33:00Z">
            <w:rPr>
              <w:del w:id="247" w:author="Maribel" w:date="2017-12-12T16:15:00Z"/>
              <w:rFonts w:ascii="Arial" w:eastAsia="Times New Roman" w:hAnsi="Arial" w:cs="Arial"/>
              <w:color w:val="222222"/>
              <w:sz w:val="20"/>
              <w:szCs w:val="20"/>
              <w:lang w:val="es-ES"/>
            </w:rPr>
          </w:rPrChange>
        </w:rPr>
        <w:pPrChange w:id="248" w:author="Maribel" w:date="2017-12-12T16:15:00Z">
          <w:pPr>
            <w:numPr>
              <w:ilvl w:val="1"/>
              <w:numId w:val="2"/>
            </w:numPr>
            <w:tabs>
              <w:tab w:val="num" w:pos="1440"/>
            </w:tabs>
            <w:spacing w:before="100" w:beforeAutospacing="1" w:after="24" w:line="240" w:lineRule="auto"/>
            <w:ind w:left="480" w:hanging="360"/>
          </w:pPr>
        </w:pPrChange>
      </w:pPr>
      <w:del w:id="249" w:author="Maribel" w:date="2017-12-12T16:15:00Z">
        <w:r w:rsidRPr="007F6283" w:rsidDel="002D7C59">
          <w:rPr>
            <w:b/>
            <w:sz w:val="20"/>
            <w:rPrChange w:id="250" w:author="Maribel" w:date="2018-05-22T11:33:00Z">
              <w:rPr/>
            </w:rPrChange>
          </w:rPr>
          <w:fldChar w:fldCharType="begin"/>
        </w:r>
        <w:r w:rsidRPr="007F6283" w:rsidDel="002D7C59">
          <w:rPr>
            <w:b/>
            <w:sz w:val="20"/>
            <w:lang w:val="es-ES"/>
            <w:rPrChange w:id="251" w:author="Maribel" w:date="2018-05-22T11:33:00Z">
              <w:rPr>
                <w:lang w:val="es-ES"/>
              </w:rPr>
            </w:rPrChange>
          </w:rPr>
          <w:delInstrText xml:space="preserve"> HYPERLINK "https://es.wikipedia.org/wiki/Historia_de_la_electricidad" \l "Johann_Carl_Friedrich_Gauss:_Teorema_de_Gauss_de_la_electrost.C3.A1tica" </w:delInstrText>
        </w:r>
        <w:r w:rsidRPr="007F6283" w:rsidDel="002D7C59">
          <w:rPr>
            <w:b/>
            <w:sz w:val="20"/>
            <w:rPrChange w:id="25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53" w:author="Maribel" w:date="2018-05-22T11:33:00Z">
              <w:rPr>
                <w:rFonts w:ascii="Arial" w:eastAsia="Times New Roman" w:hAnsi="Arial" w:cs="Arial"/>
                <w:color w:val="222222"/>
                <w:sz w:val="20"/>
                <w:szCs w:val="20"/>
                <w:lang w:val="es-ES"/>
              </w:rPr>
            </w:rPrChange>
          </w:rPr>
          <w:delText>3.8</w:delText>
        </w:r>
        <w:r w:rsidR="00833F96" w:rsidRPr="007F6283" w:rsidDel="002D7C59">
          <w:rPr>
            <w:rFonts w:ascii="Arial" w:eastAsia="Times New Roman" w:hAnsi="Arial" w:cs="Arial"/>
            <w:b/>
            <w:color w:val="0B0080"/>
            <w:sz w:val="18"/>
            <w:szCs w:val="20"/>
            <w:lang w:val="es-ES"/>
            <w:rPrChange w:id="254" w:author="Maribel" w:date="2018-05-22T11:33:00Z">
              <w:rPr>
                <w:rFonts w:ascii="Arial" w:eastAsia="Times New Roman" w:hAnsi="Arial" w:cs="Arial"/>
                <w:color w:val="0B0080"/>
                <w:sz w:val="20"/>
                <w:szCs w:val="20"/>
                <w:lang w:val="es-ES"/>
              </w:rPr>
            </w:rPrChange>
          </w:rPr>
          <w:delText>Johann Carl Friedrich Gauss: Teorema de Gauss de la electrostática</w:delText>
        </w:r>
        <w:r w:rsidRPr="007F6283" w:rsidDel="002D7C59">
          <w:rPr>
            <w:rFonts w:ascii="Arial" w:eastAsia="Times New Roman" w:hAnsi="Arial" w:cs="Arial"/>
            <w:b/>
            <w:color w:val="0B0080"/>
            <w:sz w:val="18"/>
            <w:szCs w:val="20"/>
            <w:lang w:val="es-ES"/>
            <w:rPrChange w:id="255" w:author="Maribel" w:date="2018-05-22T11:33:00Z">
              <w:rPr>
                <w:rFonts w:ascii="Arial" w:eastAsia="Times New Roman" w:hAnsi="Arial" w:cs="Arial"/>
                <w:color w:val="0B0080"/>
                <w:sz w:val="20"/>
                <w:szCs w:val="20"/>
                <w:lang w:val="es-ES"/>
              </w:rPr>
            </w:rPrChange>
          </w:rPr>
          <w:fldChar w:fldCharType="end"/>
        </w:r>
      </w:del>
    </w:p>
    <w:p w14:paraId="24F1A69C" w14:textId="77777777" w:rsidR="00833F96" w:rsidRPr="007F6283" w:rsidDel="002D7C59" w:rsidRDefault="000F5FED">
      <w:pPr>
        <w:rPr>
          <w:del w:id="256" w:author="Maribel" w:date="2017-12-12T16:15:00Z"/>
          <w:rFonts w:ascii="Arial" w:eastAsia="Times New Roman" w:hAnsi="Arial" w:cs="Arial"/>
          <w:b/>
          <w:color w:val="222222"/>
          <w:sz w:val="18"/>
          <w:szCs w:val="20"/>
          <w:lang w:val="es-ES"/>
          <w:rPrChange w:id="257" w:author="Maribel" w:date="2018-05-22T11:33:00Z">
            <w:rPr>
              <w:del w:id="258" w:author="Maribel" w:date="2017-12-12T16:15:00Z"/>
              <w:rFonts w:ascii="Arial" w:eastAsia="Times New Roman" w:hAnsi="Arial" w:cs="Arial"/>
              <w:color w:val="222222"/>
              <w:sz w:val="20"/>
              <w:szCs w:val="20"/>
              <w:lang w:val="es-ES"/>
            </w:rPr>
          </w:rPrChange>
        </w:rPr>
        <w:pPrChange w:id="259" w:author="Maribel" w:date="2017-12-12T16:15:00Z">
          <w:pPr>
            <w:numPr>
              <w:ilvl w:val="1"/>
              <w:numId w:val="2"/>
            </w:numPr>
            <w:tabs>
              <w:tab w:val="num" w:pos="1440"/>
            </w:tabs>
            <w:spacing w:before="100" w:beforeAutospacing="1" w:after="24" w:line="240" w:lineRule="auto"/>
            <w:ind w:left="480" w:hanging="360"/>
          </w:pPr>
        </w:pPrChange>
      </w:pPr>
      <w:del w:id="260" w:author="Maribel" w:date="2017-12-12T16:15:00Z">
        <w:r w:rsidRPr="007F6283" w:rsidDel="002D7C59">
          <w:rPr>
            <w:b/>
            <w:sz w:val="20"/>
            <w:rPrChange w:id="261" w:author="Maribel" w:date="2018-05-22T11:33:00Z">
              <w:rPr/>
            </w:rPrChange>
          </w:rPr>
          <w:fldChar w:fldCharType="begin"/>
        </w:r>
        <w:r w:rsidRPr="007F6283" w:rsidDel="002D7C59">
          <w:rPr>
            <w:b/>
            <w:sz w:val="20"/>
            <w:lang w:val="es-ES"/>
            <w:rPrChange w:id="262" w:author="Maribel" w:date="2018-05-22T11:33:00Z">
              <w:rPr>
                <w:lang w:val="es-ES"/>
              </w:rPr>
            </w:rPrChange>
          </w:rPr>
          <w:delInstrText xml:space="preserve"> HYPERLINK "https://es.wikipedia.org/wiki/Historia_de_la_electricidad" \l "Michael_Faraday:_inducci.C3.B3n_.281831.29.2C_generador_.281831-1832.29.2C_leyes_y_jaula_de_Faraday" </w:delInstrText>
        </w:r>
        <w:r w:rsidRPr="007F6283" w:rsidDel="002D7C59">
          <w:rPr>
            <w:b/>
            <w:sz w:val="20"/>
            <w:rPrChange w:id="26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64" w:author="Maribel" w:date="2018-05-22T11:33:00Z">
              <w:rPr>
                <w:rFonts w:ascii="Arial" w:eastAsia="Times New Roman" w:hAnsi="Arial" w:cs="Arial"/>
                <w:color w:val="222222"/>
                <w:sz w:val="20"/>
                <w:szCs w:val="20"/>
                <w:lang w:val="es-ES"/>
              </w:rPr>
            </w:rPrChange>
          </w:rPr>
          <w:delText>3.9</w:delText>
        </w:r>
        <w:r w:rsidR="00833F96" w:rsidRPr="007F6283" w:rsidDel="002D7C59">
          <w:rPr>
            <w:rFonts w:ascii="Arial" w:eastAsia="Times New Roman" w:hAnsi="Arial" w:cs="Arial"/>
            <w:b/>
            <w:color w:val="0B0080"/>
            <w:sz w:val="18"/>
            <w:szCs w:val="20"/>
            <w:lang w:val="es-ES"/>
            <w:rPrChange w:id="265" w:author="Maribel" w:date="2018-05-22T11:33:00Z">
              <w:rPr>
                <w:rFonts w:ascii="Arial" w:eastAsia="Times New Roman" w:hAnsi="Arial" w:cs="Arial"/>
                <w:color w:val="0B0080"/>
                <w:sz w:val="20"/>
                <w:szCs w:val="20"/>
                <w:lang w:val="es-ES"/>
              </w:rPr>
            </w:rPrChange>
          </w:rPr>
          <w:delText>Michael Faraday: inducción (1831), generador (1831-1832), leyes y jaula de Faraday</w:delText>
        </w:r>
        <w:r w:rsidRPr="007F6283" w:rsidDel="002D7C59">
          <w:rPr>
            <w:rFonts w:ascii="Arial" w:eastAsia="Times New Roman" w:hAnsi="Arial" w:cs="Arial"/>
            <w:b/>
            <w:color w:val="0B0080"/>
            <w:sz w:val="18"/>
            <w:szCs w:val="20"/>
            <w:lang w:val="es-ES"/>
            <w:rPrChange w:id="266" w:author="Maribel" w:date="2018-05-22T11:33:00Z">
              <w:rPr>
                <w:rFonts w:ascii="Arial" w:eastAsia="Times New Roman" w:hAnsi="Arial" w:cs="Arial"/>
                <w:color w:val="0B0080"/>
                <w:sz w:val="20"/>
                <w:szCs w:val="20"/>
                <w:lang w:val="es-ES"/>
              </w:rPr>
            </w:rPrChange>
          </w:rPr>
          <w:fldChar w:fldCharType="end"/>
        </w:r>
      </w:del>
    </w:p>
    <w:p w14:paraId="65918450" w14:textId="77777777" w:rsidR="00833F96" w:rsidRPr="007F6283" w:rsidDel="002D7C59" w:rsidRDefault="000F5FED">
      <w:pPr>
        <w:rPr>
          <w:del w:id="267" w:author="Maribel" w:date="2017-12-12T16:15:00Z"/>
          <w:rFonts w:ascii="Arial" w:eastAsia="Times New Roman" w:hAnsi="Arial" w:cs="Arial"/>
          <w:b/>
          <w:color w:val="222222"/>
          <w:sz w:val="18"/>
          <w:szCs w:val="20"/>
          <w:rPrChange w:id="268" w:author="Maribel" w:date="2018-05-22T11:33:00Z">
            <w:rPr>
              <w:del w:id="269" w:author="Maribel" w:date="2017-12-12T16:15:00Z"/>
              <w:rFonts w:ascii="Arial" w:eastAsia="Times New Roman" w:hAnsi="Arial" w:cs="Arial"/>
              <w:color w:val="222222"/>
              <w:sz w:val="20"/>
              <w:szCs w:val="20"/>
            </w:rPr>
          </w:rPrChange>
        </w:rPr>
        <w:pPrChange w:id="270" w:author="Maribel" w:date="2017-12-12T16:15:00Z">
          <w:pPr>
            <w:numPr>
              <w:ilvl w:val="1"/>
              <w:numId w:val="2"/>
            </w:numPr>
            <w:tabs>
              <w:tab w:val="num" w:pos="1440"/>
            </w:tabs>
            <w:spacing w:before="100" w:beforeAutospacing="1" w:after="24" w:line="240" w:lineRule="auto"/>
            <w:ind w:left="480" w:hanging="360"/>
          </w:pPr>
        </w:pPrChange>
      </w:pPr>
      <w:del w:id="271" w:author="Maribel" w:date="2017-12-12T16:15:00Z">
        <w:r w:rsidRPr="007F6283" w:rsidDel="002D7C59">
          <w:rPr>
            <w:b/>
            <w:sz w:val="20"/>
            <w:rPrChange w:id="272" w:author="Maribel" w:date="2018-05-22T11:33:00Z">
              <w:rPr/>
            </w:rPrChange>
          </w:rPr>
          <w:fldChar w:fldCharType="begin"/>
        </w:r>
        <w:r w:rsidRPr="007F6283" w:rsidDel="002D7C59">
          <w:rPr>
            <w:b/>
            <w:sz w:val="20"/>
            <w:rPrChange w:id="273" w:author="Maribel" w:date="2018-05-22T11:33:00Z">
              <w:rPr/>
            </w:rPrChange>
          </w:rPr>
          <w:delInstrText xml:space="preserve"> HYPERLINK "https://es.wikipedia.org/wiki/Historia_de_la_electricidad" \l "Heinrich_Friedrich_Lenz:_ley_de_Lenz_.281834.29" </w:delInstrText>
        </w:r>
        <w:r w:rsidRPr="007F6283" w:rsidDel="002D7C59">
          <w:rPr>
            <w:b/>
            <w:sz w:val="20"/>
            <w:rPrChange w:id="27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75" w:author="Maribel" w:date="2018-05-22T11:33:00Z">
              <w:rPr>
                <w:rFonts w:ascii="Arial" w:eastAsia="Times New Roman" w:hAnsi="Arial" w:cs="Arial"/>
                <w:color w:val="222222"/>
                <w:sz w:val="20"/>
                <w:szCs w:val="20"/>
              </w:rPr>
            </w:rPrChange>
          </w:rPr>
          <w:delText>3.10</w:delText>
        </w:r>
        <w:r w:rsidR="00833F96" w:rsidRPr="007F6283" w:rsidDel="002D7C59">
          <w:rPr>
            <w:rFonts w:ascii="Arial" w:eastAsia="Times New Roman" w:hAnsi="Arial" w:cs="Arial"/>
            <w:b/>
            <w:color w:val="0B0080"/>
            <w:sz w:val="18"/>
            <w:szCs w:val="20"/>
            <w:rPrChange w:id="276" w:author="Maribel" w:date="2018-05-22T11:33:00Z">
              <w:rPr>
                <w:rFonts w:ascii="Arial" w:eastAsia="Times New Roman" w:hAnsi="Arial" w:cs="Arial"/>
                <w:color w:val="0B0080"/>
                <w:sz w:val="20"/>
                <w:szCs w:val="20"/>
              </w:rPr>
            </w:rPrChange>
          </w:rPr>
          <w:delText>Heinrich Friedrich Lenz: ley de Lenz (1834)</w:delText>
        </w:r>
        <w:r w:rsidRPr="007F6283" w:rsidDel="002D7C59">
          <w:rPr>
            <w:rFonts w:ascii="Arial" w:eastAsia="Times New Roman" w:hAnsi="Arial" w:cs="Arial"/>
            <w:b/>
            <w:color w:val="0B0080"/>
            <w:sz w:val="18"/>
            <w:szCs w:val="20"/>
            <w:rPrChange w:id="277" w:author="Maribel" w:date="2018-05-22T11:33:00Z">
              <w:rPr>
                <w:rFonts w:ascii="Arial" w:eastAsia="Times New Roman" w:hAnsi="Arial" w:cs="Arial"/>
                <w:color w:val="0B0080"/>
                <w:sz w:val="20"/>
                <w:szCs w:val="20"/>
              </w:rPr>
            </w:rPrChange>
          </w:rPr>
          <w:fldChar w:fldCharType="end"/>
        </w:r>
      </w:del>
    </w:p>
    <w:p w14:paraId="1A8DE282" w14:textId="77777777" w:rsidR="00833F96" w:rsidRPr="007F6283" w:rsidDel="002D7C59" w:rsidRDefault="000F5FED">
      <w:pPr>
        <w:rPr>
          <w:del w:id="278" w:author="Maribel" w:date="2017-12-12T16:15:00Z"/>
          <w:rFonts w:ascii="Arial" w:eastAsia="Times New Roman" w:hAnsi="Arial" w:cs="Arial"/>
          <w:b/>
          <w:color w:val="222222"/>
          <w:sz w:val="18"/>
          <w:szCs w:val="20"/>
          <w:lang w:val="es-ES"/>
          <w:rPrChange w:id="279" w:author="Maribel" w:date="2018-05-22T11:33:00Z">
            <w:rPr>
              <w:del w:id="280" w:author="Maribel" w:date="2017-12-12T16:15:00Z"/>
              <w:rFonts w:ascii="Arial" w:eastAsia="Times New Roman" w:hAnsi="Arial" w:cs="Arial"/>
              <w:color w:val="222222"/>
              <w:sz w:val="20"/>
              <w:szCs w:val="20"/>
              <w:lang w:val="es-ES"/>
            </w:rPr>
          </w:rPrChange>
        </w:rPr>
        <w:pPrChange w:id="281" w:author="Maribel" w:date="2017-12-12T16:15:00Z">
          <w:pPr>
            <w:numPr>
              <w:ilvl w:val="1"/>
              <w:numId w:val="2"/>
            </w:numPr>
            <w:tabs>
              <w:tab w:val="num" w:pos="1440"/>
            </w:tabs>
            <w:spacing w:before="100" w:beforeAutospacing="1" w:after="24" w:line="240" w:lineRule="auto"/>
            <w:ind w:left="480" w:hanging="360"/>
          </w:pPr>
        </w:pPrChange>
      </w:pPr>
      <w:del w:id="282" w:author="Maribel" w:date="2017-12-12T16:15:00Z">
        <w:r w:rsidRPr="007F6283" w:rsidDel="002D7C59">
          <w:rPr>
            <w:b/>
            <w:sz w:val="20"/>
            <w:rPrChange w:id="283" w:author="Maribel" w:date="2018-05-22T11:33:00Z">
              <w:rPr/>
            </w:rPrChange>
          </w:rPr>
          <w:fldChar w:fldCharType="begin"/>
        </w:r>
        <w:r w:rsidRPr="007F6283" w:rsidDel="002D7C59">
          <w:rPr>
            <w:b/>
            <w:sz w:val="20"/>
            <w:lang w:val="es-ES"/>
            <w:rPrChange w:id="284" w:author="Maribel" w:date="2018-05-22T11:33:00Z">
              <w:rPr>
                <w:lang w:val="es-ES"/>
              </w:rPr>
            </w:rPrChange>
          </w:rPr>
          <w:delInstrText xml:space="preserve"> HYPERLINK "https://es.wikipedia.org/wiki/Historia_de_la_electricidad" \l "Jean_Peltier:_efecto_Peltier_.281834.29.2C_inducci.C3.B3n_electrost.C3.A1tica_.281840.29" </w:delInstrText>
        </w:r>
        <w:r w:rsidRPr="007F6283" w:rsidDel="002D7C59">
          <w:rPr>
            <w:b/>
            <w:sz w:val="20"/>
            <w:rPrChange w:id="28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86" w:author="Maribel" w:date="2018-05-22T11:33:00Z">
              <w:rPr>
                <w:rFonts w:ascii="Arial" w:eastAsia="Times New Roman" w:hAnsi="Arial" w:cs="Arial"/>
                <w:color w:val="222222"/>
                <w:sz w:val="20"/>
                <w:szCs w:val="20"/>
                <w:lang w:val="es-ES"/>
              </w:rPr>
            </w:rPrChange>
          </w:rPr>
          <w:delText>3.11</w:delText>
        </w:r>
        <w:r w:rsidR="00833F96" w:rsidRPr="007F6283" w:rsidDel="002D7C59">
          <w:rPr>
            <w:rFonts w:ascii="Arial" w:eastAsia="Times New Roman" w:hAnsi="Arial" w:cs="Arial"/>
            <w:b/>
            <w:color w:val="0B0080"/>
            <w:sz w:val="18"/>
            <w:szCs w:val="20"/>
            <w:lang w:val="es-ES"/>
            <w:rPrChange w:id="287" w:author="Maribel" w:date="2018-05-22T11:33:00Z">
              <w:rPr>
                <w:rFonts w:ascii="Arial" w:eastAsia="Times New Roman" w:hAnsi="Arial" w:cs="Arial"/>
                <w:color w:val="0B0080"/>
                <w:sz w:val="20"/>
                <w:szCs w:val="20"/>
                <w:lang w:val="es-ES"/>
              </w:rPr>
            </w:rPrChange>
          </w:rPr>
          <w:delText>Jean Peltier: efecto Peltier (1834), inducción electrostática (1840)</w:delText>
        </w:r>
        <w:r w:rsidRPr="007F6283" w:rsidDel="002D7C59">
          <w:rPr>
            <w:rFonts w:ascii="Arial" w:eastAsia="Times New Roman" w:hAnsi="Arial" w:cs="Arial"/>
            <w:b/>
            <w:color w:val="0B0080"/>
            <w:sz w:val="18"/>
            <w:szCs w:val="20"/>
            <w:lang w:val="es-ES"/>
            <w:rPrChange w:id="288" w:author="Maribel" w:date="2018-05-22T11:33:00Z">
              <w:rPr>
                <w:rFonts w:ascii="Arial" w:eastAsia="Times New Roman" w:hAnsi="Arial" w:cs="Arial"/>
                <w:color w:val="0B0080"/>
                <w:sz w:val="20"/>
                <w:szCs w:val="20"/>
                <w:lang w:val="es-ES"/>
              </w:rPr>
            </w:rPrChange>
          </w:rPr>
          <w:fldChar w:fldCharType="end"/>
        </w:r>
      </w:del>
    </w:p>
    <w:p w14:paraId="503748DA" w14:textId="77777777" w:rsidR="00833F96" w:rsidRPr="007F6283" w:rsidDel="002D7C59" w:rsidRDefault="000F5FED">
      <w:pPr>
        <w:rPr>
          <w:del w:id="289" w:author="Maribel" w:date="2017-12-12T16:15:00Z"/>
          <w:rFonts w:ascii="Arial" w:eastAsia="Times New Roman" w:hAnsi="Arial" w:cs="Arial"/>
          <w:b/>
          <w:color w:val="222222"/>
          <w:sz w:val="18"/>
          <w:szCs w:val="20"/>
          <w:rPrChange w:id="290" w:author="Maribel" w:date="2018-05-22T11:33:00Z">
            <w:rPr>
              <w:del w:id="291" w:author="Maribel" w:date="2017-12-12T16:15:00Z"/>
              <w:rFonts w:ascii="Arial" w:eastAsia="Times New Roman" w:hAnsi="Arial" w:cs="Arial"/>
              <w:color w:val="222222"/>
              <w:sz w:val="20"/>
              <w:szCs w:val="20"/>
            </w:rPr>
          </w:rPrChange>
        </w:rPr>
        <w:pPrChange w:id="292" w:author="Maribel" w:date="2017-12-12T16:15:00Z">
          <w:pPr>
            <w:numPr>
              <w:ilvl w:val="1"/>
              <w:numId w:val="2"/>
            </w:numPr>
            <w:tabs>
              <w:tab w:val="num" w:pos="1440"/>
            </w:tabs>
            <w:spacing w:before="100" w:beforeAutospacing="1" w:after="24" w:line="240" w:lineRule="auto"/>
            <w:ind w:left="480" w:hanging="360"/>
          </w:pPr>
        </w:pPrChange>
      </w:pPr>
      <w:del w:id="293" w:author="Maribel" w:date="2017-12-12T16:15:00Z">
        <w:r w:rsidRPr="007F6283" w:rsidDel="002D7C59">
          <w:rPr>
            <w:b/>
            <w:sz w:val="20"/>
            <w:rPrChange w:id="294" w:author="Maribel" w:date="2018-05-22T11:33:00Z">
              <w:rPr/>
            </w:rPrChange>
          </w:rPr>
          <w:fldChar w:fldCharType="begin"/>
        </w:r>
        <w:r w:rsidRPr="007F6283" w:rsidDel="002D7C59">
          <w:rPr>
            <w:b/>
            <w:sz w:val="20"/>
            <w:rPrChange w:id="295" w:author="Maribel" w:date="2018-05-22T11:33:00Z">
              <w:rPr/>
            </w:rPrChange>
          </w:rPr>
          <w:delInstrText xml:space="preserve"> HYPERLINK "https://es.wikipedia.org/wiki/Historia_de_la_electricidad" \l "Samuel_Morse:_tel.C3.A9grafo_.281833-1837.29" </w:delInstrText>
        </w:r>
        <w:r w:rsidRPr="007F6283" w:rsidDel="002D7C59">
          <w:rPr>
            <w:b/>
            <w:sz w:val="20"/>
            <w:rPrChange w:id="29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97" w:author="Maribel" w:date="2018-05-22T11:33:00Z">
              <w:rPr>
                <w:rFonts w:ascii="Arial" w:eastAsia="Times New Roman" w:hAnsi="Arial" w:cs="Arial"/>
                <w:color w:val="222222"/>
                <w:sz w:val="20"/>
                <w:szCs w:val="20"/>
              </w:rPr>
            </w:rPrChange>
          </w:rPr>
          <w:delText>3.12</w:delText>
        </w:r>
        <w:r w:rsidR="00833F96" w:rsidRPr="007F6283" w:rsidDel="002D7C59">
          <w:rPr>
            <w:rFonts w:ascii="Arial" w:eastAsia="Times New Roman" w:hAnsi="Arial" w:cs="Arial"/>
            <w:b/>
            <w:color w:val="0B0080"/>
            <w:sz w:val="18"/>
            <w:szCs w:val="20"/>
            <w:rPrChange w:id="298" w:author="Maribel" w:date="2018-05-22T11:33:00Z">
              <w:rPr>
                <w:rFonts w:ascii="Arial" w:eastAsia="Times New Roman" w:hAnsi="Arial" w:cs="Arial"/>
                <w:color w:val="0B0080"/>
                <w:sz w:val="20"/>
                <w:szCs w:val="20"/>
              </w:rPr>
            </w:rPrChange>
          </w:rPr>
          <w:delText>Samuel Morse: telégrafo (1833-1837)</w:delText>
        </w:r>
        <w:r w:rsidRPr="007F6283" w:rsidDel="002D7C59">
          <w:rPr>
            <w:rFonts w:ascii="Arial" w:eastAsia="Times New Roman" w:hAnsi="Arial" w:cs="Arial"/>
            <w:b/>
            <w:color w:val="0B0080"/>
            <w:sz w:val="18"/>
            <w:szCs w:val="20"/>
            <w:rPrChange w:id="299" w:author="Maribel" w:date="2018-05-22T11:33:00Z">
              <w:rPr>
                <w:rFonts w:ascii="Arial" w:eastAsia="Times New Roman" w:hAnsi="Arial" w:cs="Arial"/>
                <w:color w:val="0B0080"/>
                <w:sz w:val="20"/>
                <w:szCs w:val="20"/>
              </w:rPr>
            </w:rPrChange>
          </w:rPr>
          <w:fldChar w:fldCharType="end"/>
        </w:r>
      </w:del>
    </w:p>
    <w:p w14:paraId="73F2B2CD" w14:textId="77777777" w:rsidR="00833F96" w:rsidRPr="007F6283" w:rsidDel="002D7C59" w:rsidRDefault="000F5FED">
      <w:pPr>
        <w:rPr>
          <w:del w:id="300" w:author="Maribel" w:date="2017-12-12T16:15:00Z"/>
          <w:rFonts w:ascii="Arial" w:eastAsia="Times New Roman" w:hAnsi="Arial" w:cs="Arial"/>
          <w:b/>
          <w:color w:val="222222"/>
          <w:sz w:val="18"/>
          <w:szCs w:val="20"/>
          <w:rPrChange w:id="301" w:author="Maribel" w:date="2018-05-22T11:33:00Z">
            <w:rPr>
              <w:del w:id="302" w:author="Maribel" w:date="2017-12-12T16:15:00Z"/>
              <w:rFonts w:ascii="Arial" w:eastAsia="Times New Roman" w:hAnsi="Arial" w:cs="Arial"/>
              <w:color w:val="222222"/>
              <w:sz w:val="20"/>
              <w:szCs w:val="20"/>
            </w:rPr>
          </w:rPrChange>
        </w:rPr>
        <w:pPrChange w:id="303" w:author="Maribel" w:date="2017-12-12T16:15:00Z">
          <w:pPr>
            <w:numPr>
              <w:ilvl w:val="1"/>
              <w:numId w:val="2"/>
            </w:numPr>
            <w:tabs>
              <w:tab w:val="num" w:pos="1440"/>
            </w:tabs>
            <w:spacing w:before="100" w:beforeAutospacing="1" w:after="24" w:line="240" w:lineRule="auto"/>
            <w:ind w:left="480" w:hanging="360"/>
          </w:pPr>
        </w:pPrChange>
      </w:pPr>
      <w:del w:id="304" w:author="Maribel" w:date="2017-12-12T16:15:00Z">
        <w:r w:rsidRPr="007F6283" w:rsidDel="002D7C59">
          <w:rPr>
            <w:b/>
            <w:sz w:val="20"/>
            <w:rPrChange w:id="305" w:author="Maribel" w:date="2018-05-22T11:33:00Z">
              <w:rPr/>
            </w:rPrChange>
          </w:rPr>
          <w:fldChar w:fldCharType="begin"/>
        </w:r>
        <w:r w:rsidRPr="007F6283" w:rsidDel="002D7C59">
          <w:rPr>
            <w:b/>
            <w:sz w:val="20"/>
            <w:rPrChange w:id="306" w:author="Maribel" w:date="2018-05-22T11:33:00Z">
              <w:rPr/>
            </w:rPrChange>
          </w:rPr>
          <w:delInstrText xml:space="preserve"> HYPERLINK "https://es.wikipedia.org/wiki/Historia_de_la_electricidad" \l "Ernst_Werner_M._von_Siemens:_Locomotora_el.C3.A9ctrica_.281879.29" </w:delInstrText>
        </w:r>
        <w:r w:rsidRPr="007F6283" w:rsidDel="002D7C59">
          <w:rPr>
            <w:b/>
            <w:sz w:val="20"/>
            <w:rPrChange w:id="30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08" w:author="Maribel" w:date="2018-05-22T11:33:00Z">
              <w:rPr>
                <w:rFonts w:ascii="Arial" w:eastAsia="Times New Roman" w:hAnsi="Arial" w:cs="Arial"/>
                <w:color w:val="222222"/>
                <w:sz w:val="20"/>
                <w:szCs w:val="20"/>
              </w:rPr>
            </w:rPrChange>
          </w:rPr>
          <w:delText>3.13</w:delText>
        </w:r>
        <w:r w:rsidR="00833F96" w:rsidRPr="007F6283" w:rsidDel="002D7C59">
          <w:rPr>
            <w:rFonts w:ascii="Arial" w:eastAsia="Times New Roman" w:hAnsi="Arial" w:cs="Arial"/>
            <w:b/>
            <w:color w:val="0B0080"/>
            <w:sz w:val="18"/>
            <w:szCs w:val="20"/>
            <w:rPrChange w:id="309" w:author="Maribel" w:date="2018-05-22T11:33:00Z">
              <w:rPr>
                <w:rFonts w:ascii="Arial" w:eastAsia="Times New Roman" w:hAnsi="Arial" w:cs="Arial"/>
                <w:color w:val="0B0080"/>
                <w:sz w:val="20"/>
                <w:szCs w:val="20"/>
              </w:rPr>
            </w:rPrChange>
          </w:rPr>
          <w:delText>Ernst Werner M. von Siemens: Locomotora eléctrica (1879)</w:delText>
        </w:r>
        <w:r w:rsidRPr="007F6283" w:rsidDel="002D7C59">
          <w:rPr>
            <w:rFonts w:ascii="Arial" w:eastAsia="Times New Roman" w:hAnsi="Arial" w:cs="Arial"/>
            <w:b/>
            <w:color w:val="0B0080"/>
            <w:sz w:val="18"/>
            <w:szCs w:val="20"/>
            <w:rPrChange w:id="310" w:author="Maribel" w:date="2018-05-22T11:33:00Z">
              <w:rPr>
                <w:rFonts w:ascii="Arial" w:eastAsia="Times New Roman" w:hAnsi="Arial" w:cs="Arial"/>
                <w:color w:val="0B0080"/>
                <w:sz w:val="20"/>
                <w:szCs w:val="20"/>
              </w:rPr>
            </w:rPrChange>
          </w:rPr>
          <w:fldChar w:fldCharType="end"/>
        </w:r>
      </w:del>
    </w:p>
    <w:p w14:paraId="40C259FC" w14:textId="77777777" w:rsidR="00833F96" w:rsidRPr="007F6283" w:rsidDel="002D7C59" w:rsidRDefault="000F5FED">
      <w:pPr>
        <w:rPr>
          <w:del w:id="311" w:author="Maribel" w:date="2017-12-12T16:15:00Z"/>
          <w:rFonts w:ascii="Arial" w:eastAsia="Times New Roman" w:hAnsi="Arial" w:cs="Arial"/>
          <w:b/>
          <w:color w:val="222222"/>
          <w:sz w:val="18"/>
          <w:szCs w:val="20"/>
          <w:rPrChange w:id="312" w:author="Maribel" w:date="2018-05-22T11:33:00Z">
            <w:rPr>
              <w:del w:id="313" w:author="Maribel" w:date="2017-12-12T16:15:00Z"/>
              <w:rFonts w:ascii="Arial" w:eastAsia="Times New Roman" w:hAnsi="Arial" w:cs="Arial"/>
              <w:color w:val="222222"/>
              <w:sz w:val="20"/>
              <w:szCs w:val="20"/>
            </w:rPr>
          </w:rPrChange>
        </w:rPr>
        <w:pPrChange w:id="314" w:author="Maribel" w:date="2017-12-12T16:15:00Z">
          <w:pPr>
            <w:numPr>
              <w:ilvl w:val="1"/>
              <w:numId w:val="2"/>
            </w:numPr>
            <w:tabs>
              <w:tab w:val="num" w:pos="1440"/>
            </w:tabs>
            <w:spacing w:before="100" w:beforeAutospacing="1" w:after="24" w:line="240" w:lineRule="auto"/>
            <w:ind w:left="480" w:hanging="360"/>
          </w:pPr>
        </w:pPrChange>
      </w:pPr>
      <w:del w:id="315" w:author="Maribel" w:date="2017-12-12T16:15:00Z">
        <w:r w:rsidRPr="007F6283" w:rsidDel="002D7C59">
          <w:rPr>
            <w:b/>
            <w:sz w:val="20"/>
            <w:rPrChange w:id="316" w:author="Maribel" w:date="2018-05-22T11:33:00Z">
              <w:rPr/>
            </w:rPrChange>
          </w:rPr>
          <w:fldChar w:fldCharType="begin"/>
        </w:r>
        <w:r w:rsidRPr="007F6283" w:rsidDel="002D7C59">
          <w:rPr>
            <w:b/>
            <w:sz w:val="20"/>
            <w:rPrChange w:id="317" w:author="Maribel" w:date="2018-05-22T11:33:00Z">
              <w:rPr/>
            </w:rPrChange>
          </w:rPr>
          <w:delInstrText xml:space="preserve"> HYPERLINK "https://es.wikipedia.org/wiki/Historia_de_la_electricidad" \l "Charles_Wheatstone:_puente_de_Wheatstone_.281843.29" </w:delInstrText>
        </w:r>
        <w:r w:rsidRPr="007F6283" w:rsidDel="002D7C59">
          <w:rPr>
            <w:b/>
            <w:sz w:val="20"/>
            <w:rPrChange w:id="31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19" w:author="Maribel" w:date="2018-05-22T11:33:00Z">
              <w:rPr>
                <w:rFonts w:ascii="Arial" w:eastAsia="Times New Roman" w:hAnsi="Arial" w:cs="Arial"/>
                <w:color w:val="222222"/>
                <w:sz w:val="20"/>
                <w:szCs w:val="20"/>
              </w:rPr>
            </w:rPrChange>
          </w:rPr>
          <w:delText>3.14</w:delText>
        </w:r>
        <w:r w:rsidR="00833F96" w:rsidRPr="007F6283" w:rsidDel="002D7C59">
          <w:rPr>
            <w:rFonts w:ascii="Arial" w:eastAsia="Times New Roman" w:hAnsi="Arial" w:cs="Arial"/>
            <w:b/>
            <w:color w:val="0B0080"/>
            <w:sz w:val="18"/>
            <w:szCs w:val="20"/>
            <w:rPrChange w:id="320" w:author="Maribel" w:date="2018-05-22T11:33:00Z">
              <w:rPr>
                <w:rFonts w:ascii="Arial" w:eastAsia="Times New Roman" w:hAnsi="Arial" w:cs="Arial"/>
                <w:color w:val="0B0080"/>
                <w:sz w:val="20"/>
                <w:szCs w:val="20"/>
              </w:rPr>
            </w:rPrChange>
          </w:rPr>
          <w:delText>Charles Wheatstone: puente de Wheatstone (1843)</w:delText>
        </w:r>
        <w:r w:rsidRPr="007F6283" w:rsidDel="002D7C59">
          <w:rPr>
            <w:rFonts w:ascii="Arial" w:eastAsia="Times New Roman" w:hAnsi="Arial" w:cs="Arial"/>
            <w:b/>
            <w:color w:val="0B0080"/>
            <w:sz w:val="18"/>
            <w:szCs w:val="20"/>
            <w:rPrChange w:id="321" w:author="Maribel" w:date="2018-05-22T11:33:00Z">
              <w:rPr>
                <w:rFonts w:ascii="Arial" w:eastAsia="Times New Roman" w:hAnsi="Arial" w:cs="Arial"/>
                <w:color w:val="0B0080"/>
                <w:sz w:val="20"/>
                <w:szCs w:val="20"/>
              </w:rPr>
            </w:rPrChange>
          </w:rPr>
          <w:fldChar w:fldCharType="end"/>
        </w:r>
      </w:del>
    </w:p>
    <w:p w14:paraId="7B02E798" w14:textId="77777777" w:rsidR="00833F96" w:rsidRPr="007F6283" w:rsidDel="002D7C59" w:rsidRDefault="000F5FED">
      <w:pPr>
        <w:rPr>
          <w:del w:id="322" w:author="Maribel" w:date="2017-12-12T16:15:00Z"/>
          <w:rFonts w:ascii="Arial" w:eastAsia="Times New Roman" w:hAnsi="Arial" w:cs="Arial"/>
          <w:b/>
          <w:color w:val="222222"/>
          <w:sz w:val="18"/>
          <w:szCs w:val="20"/>
          <w:lang w:val="es-ES"/>
          <w:rPrChange w:id="323" w:author="Maribel" w:date="2018-05-22T11:33:00Z">
            <w:rPr>
              <w:del w:id="324" w:author="Maribel" w:date="2017-12-12T16:15:00Z"/>
              <w:rFonts w:ascii="Arial" w:eastAsia="Times New Roman" w:hAnsi="Arial" w:cs="Arial"/>
              <w:color w:val="222222"/>
              <w:sz w:val="20"/>
              <w:szCs w:val="20"/>
              <w:lang w:val="es-ES"/>
            </w:rPr>
          </w:rPrChange>
        </w:rPr>
        <w:pPrChange w:id="325" w:author="Maribel" w:date="2017-12-12T16:15:00Z">
          <w:pPr>
            <w:numPr>
              <w:ilvl w:val="1"/>
              <w:numId w:val="2"/>
            </w:numPr>
            <w:tabs>
              <w:tab w:val="num" w:pos="1440"/>
            </w:tabs>
            <w:spacing w:before="100" w:beforeAutospacing="1" w:after="24" w:line="240" w:lineRule="auto"/>
            <w:ind w:left="480" w:hanging="360"/>
          </w:pPr>
        </w:pPrChange>
      </w:pPr>
      <w:del w:id="326" w:author="Maribel" w:date="2017-12-12T16:15:00Z">
        <w:r w:rsidRPr="007F6283" w:rsidDel="002D7C59">
          <w:rPr>
            <w:b/>
            <w:sz w:val="20"/>
            <w:rPrChange w:id="327" w:author="Maribel" w:date="2018-05-22T11:33:00Z">
              <w:rPr/>
            </w:rPrChange>
          </w:rPr>
          <w:fldChar w:fldCharType="begin"/>
        </w:r>
        <w:r w:rsidRPr="007F6283" w:rsidDel="002D7C59">
          <w:rPr>
            <w:b/>
            <w:sz w:val="20"/>
            <w:lang w:val="es-ES"/>
            <w:rPrChange w:id="328" w:author="Maribel" w:date="2018-05-22T11:33:00Z">
              <w:rPr>
                <w:lang w:val="es-ES"/>
              </w:rPr>
            </w:rPrChange>
          </w:rPr>
          <w:delInstrText xml:space="preserve"> HYPERLINK "https://es.wikipedia.org/wiki/Historia_de_la_electricidad" \l "James_Prescott_Joule:_relaciones_entre_electricidad.2C_calor_y_trabajo_.281840-1843.29" </w:delInstrText>
        </w:r>
        <w:r w:rsidRPr="007F6283" w:rsidDel="002D7C59">
          <w:rPr>
            <w:b/>
            <w:sz w:val="20"/>
            <w:rPrChange w:id="32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30" w:author="Maribel" w:date="2018-05-22T11:33:00Z">
              <w:rPr>
                <w:rFonts w:ascii="Arial" w:eastAsia="Times New Roman" w:hAnsi="Arial" w:cs="Arial"/>
                <w:color w:val="222222"/>
                <w:sz w:val="20"/>
                <w:szCs w:val="20"/>
                <w:lang w:val="es-ES"/>
              </w:rPr>
            </w:rPrChange>
          </w:rPr>
          <w:delText>3.15</w:delText>
        </w:r>
        <w:r w:rsidR="00833F96" w:rsidRPr="007F6283" w:rsidDel="002D7C59">
          <w:rPr>
            <w:rFonts w:ascii="Arial" w:eastAsia="Times New Roman" w:hAnsi="Arial" w:cs="Arial"/>
            <w:b/>
            <w:color w:val="0B0080"/>
            <w:sz w:val="18"/>
            <w:szCs w:val="20"/>
            <w:lang w:val="es-ES"/>
            <w:rPrChange w:id="331" w:author="Maribel" w:date="2018-05-22T11:33:00Z">
              <w:rPr>
                <w:rFonts w:ascii="Arial" w:eastAsia="Times New Roman" w:hAnsi="Arial" w:cs="Arial"/>
                <w:color w:val="0B0080"/>
                <w:sz w:val="20"/>
                <w:szCs w:val="20"/>
                <w:lang w:val="es-ES"/>
              </w:rPr>
            </w:rPrChange>
          </w:rPr>
          <w:delText>James Prescott Joule: relaciones entre electricidad, calor y trabajo (1840-1843)</w:delText>
        </w:r>
        <w:r w:rsidRPr="007F6283" w:rsidDel="002D7C59">
          <w:rPr>
            <w:rFonts w:ascii="Arial" w:eastAsia="Times New Roman" w:hAnsi="Arial" w:cs="Arial"/>
            <w:b/>
            <w:color w:val="0B0080"/>
            <w:sz w:val="18"/>
            <w:szCs w:val="20"/>
            <w:lang w:val="es-ES"/>
            <w:rPrChange w:id="332" w:author="Maribel" w:date="2018-05-22T11:33:00Z">
              <w:rPr>
                <w:rFonts w:ascii="Arial" w:eastAsia="Times New Roman" w:hAnsi="Arial" w:cs="Arial"/>
                <w:color w:val="0B0080"/>
                <w:sz w:val="20"/>
                <w:szCs w:val="20"/>
                <w:lang w:val="es-ES"/>
              </w:rPr>
            </w:rPrChange>
          </w:rPr>
          <w:fldChar w:fldCharType="end"/>
        </w:r>
      </w:del>
    </w:p>
    <w:p w14:paraId="397BA443" w14:textId="77777777" w:rsidR="00833F96" w:rsidRPr="007F6283" w:rsidDel="002D7C59" w:rsidRDefault="000F5FED">
      <w:pPr>
        <w:rPr>
          <w:del w:id="333" w:author="Maribel" w:date="2017-12-12T16:15:00Z"/>
          <w:rFonts w:ascii="Arial" w:eastAsia="Times New Roman" w:hAnsi="Arial" w:cs="Arial"/>
          <w:b/>
          <w:color w:val="222222"/>
          <w:sz w:val="18"/>
          <w:szCs w:val="20"/>
          <w:lang w:val="es-ES"/>
          <w:rPrChange w:id="334" w:author="Maribel" w:date="2018-05-22T11:33:00Z">
            <w:rPr>
              <w:del w:id="335" w:author="Maribel" w:date="2017-12-12T16:15:00Z"/>
              <w:rFonts w:ascii="Arial" w:eastAsia="Times New Roman" w:hAnsi="Arial" w:cs="Arial"/>
              <w:color w:val="222222"/>
              <w:sz w:val="20"/>
              <w:szCs w:val="20"/>
              <w:lang w:val="es-ES"/>
            </w:rPr>
          </w:rPrChange>
        </w:rPr>
        <w:pPrChange w:id="336" w:author="Maribel" w:date="2017-12-12T16:15:00Z">
          <w:pPr>
            <w:numPr>
              <w:ilvl w:val="1"/>
              <w:numId w:val="2"/>
            </w:numPr>
            <w:tabs>
              <w:tab w:val="num" w:pos="1440"/>
            </w:tabs>
            <w:spacing w:before="100" w:beforeAutospacing="1" w:after="24" w:line="240" w:lineRule="auto"/>
            <w:ind w:left="480" w:hanging="360"/>
          </w:pPr>
        </w:pPrChange>
      </w:pPr>
      <w:del w:id="337" w:author="Maribel" w:date="2017-12-12T16:15:00Z">
        <w:r w:rsidRPr="007F6283" w:rsidDel="002D7C59">
          <w:rPr>
            <w:b/>
            <w:sz w:val="20"/>
            <w:rPrChange w:id="338" w:author="Maribel" w:date="2018-05-22T11:33:00Z">
              <w:rPr/>
            </w:rPrChange>
          </w:rPr>
          <w:fldChar w:fldCharType="begin"/>
        </w:r>
        <w:r w:rsidRPr="007F6283" w:rsidDel="002D7C59">
          <w:rPr>
            <w:b/>
            <w:sz w:val="20"/>
            <w:lang w:val="es-ES"/>
            <w:rPrChange w:id="339" w:author="Maribel" w:date="2018-05-22T11:33:00Z">
              <w:rPr>
                <w:lang w:val="es-ES"/>
              </w:rPr>
            </w:rPrChange>
          </w:rPr>
          <w:delInstrText xml:space="preserve"> HYPERLINK "https://es.wikipedia.org/wiki/Historia_de_la_electricidad" \l "Gustav_Robert_Kirchhoff:_leyes_de_Kirchhoff_.281845.29" </w:delInstrText>
        </w:r>
        <w:r w:rsidRPr="007F6283" w:rsidDel="002D7C59">
          <w:rPr>
            <w:b/>
            <w:sz w:val="20"/>
            <w:rPrChange w:id="34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41" w:author="Maribel" w:date="2018-05-22T11:33:00Z">
              <w:rPr>
                <w:rFonts w:ascii="Arial" w:eastAsia="Times New Roman" w:hAnsi="Arial" w:cs="Arial"/>
                <w:color w:val="222222"/>
                <w:sz w:val="20"/>
                <w:szCs w:val="20"/>
                <w:lang w:val="es-ES"/>
              </w:rPr>
            </w:rPrChange>
          </w:rPr>
          <w:delText>3.16</w:delText>
        </w:r>
        <w:r w:rsidR="00833F96" w:rsidRPr="007F6283" w:rsidDel="002D7C59">
          <w:rPr>
            <w:rFonts w:ascii="Arial" w:eastAsia="Times New Roman" w:hAnsi="Arial" w:cs="Arial"/>
            <w:b/>
            <w:color w:val="0B0080"/>
            <w:sz w:val="18"/>
            <w:szCs w:val="20"/>
            <w:lang w:val="es-ES"/>
            <w:rPrChange w:id="342" w:author="Maribel" w:date="2018-05-22T11:33:00Z">
              <w:rPr>
                <w:rFonts w:ascii="Arial" w:eastAsia="Times New Roman" w:hAnsi="Arial" w:cs="Arial"/>
                <w:color w:val="0B0080"/>
                <w:sz w:val="20"/>
                <w:szCs w:val="20"/>
                <w:lang w:val="es-ES"/>
              </w:rPr>
            </w:rPrChange>
          </w:rPr>
          <w:delText>Gustav Robert Kirchhoff: leyes de Kirchhoff (1845)</w:delText>
        </w:r>
        <w:r w:rsidRPr="007F6283" w:rsidDel="002D7C59">
          <w:rPr>
            <w:rFonts w:ascii="Arial" w:eastAsia="Times New Roman" w:hAnsi="Arial" w:cs="Arial"/>
            <w:b/>
            <w:color w:val="0B0080"/>
            <w:sz w:val="18"/>
            <w:szCs w:val="20"/>
            <w:lang w:val="es-ES"/>
            <w:rPrChange w:id="343" w:author="Maribel" w:date="2018-05-22T11:33:00Z">
              <w:rPr>
                <w:rFonts w:ascii="Arial" w:eastAsia="Times New Roman" w:hAnsi="Arial" w:cs="Arial"/>
                <w:color w:val="0B0080"/>
                <w:sz w:val="20"/>
                <w:szCs w:val="20"/>
                <w:lang w:val="es-ES"/>
              </w:rPr>
            </w:rPrChange>
          </w:rPr>
          <w:fldChar w:fldCharType="end"/>
        </w:r>
      </w:del>
    </w:p>
    <w:p w14:paraId="5759637F" w14:textId="77777777" w:rsidR="00833F96" w:rsidRPr="007F6283" w:rsidDel="002D7C59" w:rsidRDefault="000F5FED">
      <w:pPr>
        <w:rPr>
          <w:del w:id="344" w:author="Maribel" w:date="2017-12-12T16:15:00Z"/>
          <w:rFonts w:ascii="Arial" w:eastAsia="Times New Roman" w:hAnsi="Arial" w:cs="Arial"/>
          <w:b/>
          <w:color w:val="222222"/>
          <w:sz w:val="18"/>
          <w:szCs w:val="20"/>
          <w:lang w:val="es-ES"/>
          <w:rPrChange w:id="345" w:author="Maribel" w:date="2018-05-22T11:33:00Z">
            <w:rPr>
              <w:del w:id="346" w:author="Maribel" w:date="2017-12-12T16:15:00Z"/>
              <w:rFonts w:ascii="Arial" w:eastAsia="Times New Roman" w:hAnsi="Arial" w:cs="Arial"/>
              <w:color w:val="222222"/>
              <w:sz w:val="20"/>
              <w:szCs w:val="20"/>
              <w:lang w:val="es-ES"/>
            </w:rPr>
          </w:rPrChange>
        </w:rPr>
        <w:pPrChange w:id="347" w:author="Maribel" w:date="2017-12-12T16:15:00Z">
          <w:pPr>
            <w:numPr>
              <w:ilvl w:val="1"/>
              <w:numId w:val="2"/>
            </w:numPr>
            <w:tabs>
              <w:tab w:val="num" w:pos="1440"/>
            </w:tabs>
            <w:spacing w:before="100" w:beforeAutospacing="1" w:after="24" w:line="240" w:lineRule="auto"/>
            <w:ind w:left="480" w:hanging="360"/>
          </w:pPr>
        </w:pPrChange>
      </w:pPr>
      <w:del w:id="348" w:author="Maribel" w:date="2017-12-12T16:15:00Z">
        <w:r w:rsidRPr="007F6283" w:rsidDel="002D7C59">
          <w:rPr>
            <w:b/>
            <w:sz w:val="20"/>
            <w:rPrChange w:id="349" w:author="Maribel" w:date="2018-05-22T11:33:00Z">
              <w:rPr/>
            </w:rPrChange>
          </w:rPr>
          <w:fldChar w:fldCharType="begin"/>
        </w:r>
        <w:r w:rsidRPr="007F6283" w:rsidDel="002D7C59">
          <w:rPr>
            <w:b/>
            <w:sz w:val="20"/>
            <w:lang w:val="es-ES"/>
            <w:rPrChange w:id="350" w:author="Maribel" w:date="2018-05-22T11:33: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7F6283" w:rsidDel="002D7C59">
          <w:rPr>
            <w:b/>
            <w:sz w:val="20"/>
            <w:rPrChange w:id="35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52" w:author="Maribel" w:date="2018-05-22T11:33:00Z">
              <w:rPr>
                <w:rFonts w:ascii="Arial" w:eastAsia="Times New Roman" w:hAnsi="Arial" w:cs="Arial"/>
                <w:color w:val="222222"/>
                <w:sz w:val="20"/>
                <w:szCs w:val="20"/>
                <w:lang w:val="es-ES"/>
              </w:rPr>
            </w:rPrChange>
          </w:rPr>
          <w:delText>3.17</w:delText>
        </w:r>
        <w:r w:rsidR="00833F96" w:rsidRPr="007F6283" w:rsidDel="002D7C59">
          <w:rPr>
            <w:rFonts w:ascii="Arial" w:eastAsia="Times New Roman" w:hAnsi="Arial" w:cs="Arial"/>
            <w:b/>
            <w:color w:val="0B0080"/>
            <w:sz w:val="18"/>
            <w:szCs w:val="20"/>
            <w:lang w:val="es-ES"/>
            <w:rPrChange w:id="353" w:author="Maribel" w:date="2018-05-22T11:33: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7F6283" w:rsidDel="002D7C59">
          <w:rPr>
            <w:rFonts w:ascii="Arial" w:eastAsia="Times New Roman" w:hAnsi="Arial" w:cs="Arial"/>
            <w:b/>
            <w:color w:val="0B0080"/>
            <w:sz w:val="18"/>
            <w:szCs w:val="20"/>
            <w:lang w:val="es-ES"/>
            <w:rPrChange w:id="354" w:author="Maribel" w:date="2018-05-22T11:33:00Z">
              <w:rPr>
                <w:rFonts w:ascii="Arial" w:eastAsia="Times New Roman" w:hAnsi="Arial" w:cs="Arial"/>
                <w:color w:val="0B0080"/>
                <w:sz w:val="20"/>
                <w:szCs w:val="20"/>
                <w:lang w:val="es-ES"/>
              </w:rPr>
            </w:rPrChange>
          </w:rPr>
          <w:fldChar w:fldCharType="end"/>
        </w:r>
      </w:del>
    </w:p>
    <w:p w14:paraId="1B4AF214" w14:textId="77777777" w:rsidR="00833F96" w:rsidRPr="007F6283" w:rsidDel="002D7C59" w:rsidRDefault="000F5FED">
      <w:pPr>
        <w:rPr>
          <w:del w:id="355" w:author="Maribel" w:date="2017-12-12T16:15:00Z"/>
          <w:rFonts w:ascii="Arial" w:eastAsia="Times New Roman" w:hAnsi="Arial" w:cs="Arial"/>
          <w:b/>
          <w:color w:val="222222"/>
          <w:sz w:val="18"/>
          <w:szCs w:val="20"/>
          <w:lang w:val="es-ES"/>
          <w:rPrChange w:id="356" w:author="Maribel" w:date="2018-05-22T11:33:00Z">
            <w:rPr>
              <w:del w:id="357" w:author="Maribel" w:date="2017-12-12T16:15:00Z"/>
              <w:rFonts w:ascii="Arial" w:eastAsia="Times New Roman" w:hAnsi="Arial" w:cs="Arial"/>
              <w:color w:val="222222"/>
              <w:sz w:val="20"/>
              <w:szCs w:val="20"/>
              <w:lang w:val="es-ES"/>
            </w:rPr>
          </w:rPrChange>
        </w:rPr>
        <w:pPrChange w:id="358" w:author="Maribel" w:date="2017-12-12T16:15:00Z">
          <w:pPr>
            <w:numPr>
              <w:ilvl w:val="1"/>
              <w:numId w:val="2"/>
            </w:numPr>
            <w:tabs>
              <w:tab w:val="num" w:pos="1440"/>
            </w:tabs>
            <w:spacing w:before="100" w:beforeAutospacing="1" w:after="24" w:line="240" w:lineRule="auto"/>
            <w:ind w:left="480" w:hanging="360"/>
          </w:pPr>
        </w:pPrChange>
      </w:pPr>
      <w:del w:id="359" w:author="Maribel" w:date="2017-12-12T16:15:00Z">
        <w:r w:rsidRPr="007F6283" w:rsidDel="002D7C59">
          <w:rPr>
            <w:b/>
            <w:sz w:val="20"/>
            <w:rPrChange w:id="360" w:author="Maribel" w:date="2018-05-22T11:33:00Z">
              <w:rPr/>
            </w:rPrChange>
          </w:rPr>
          <w:fldChar w:fldCharType="begin"/>
        </w:r>
        <w:r w:rsidRPr="007F6283" w:rsidDel="002D7C59">
          <w:rPr>
            <w:b/>
            <w:sz w:val="20"/>
            <w:lang w:val="es-ES"/>
            <w:rPrChange w:id="361" w:author="Maribel" w:date="2018-05-22T11:33:00Z">
              <w:rPr>
                <w:lang w:val="es-ES"/>
              </w:rPr>
            </w:rPrChange>
          </w:rPr>
          <w:delInstrText xml:space="preserve"> HYPERLINK "https://es.wikipedia.org/wiki/Historia_de_la_electricidad" \l "Heinrich_Daniel_Ruhmkorff:_la_bobina_de_Ruhmkorff_genera_chispas_de_alto_voltaje_.281851.29" </w:delInstrText>
        </w:r>
        <w:r w:rsidRPr="007F6283" w:rsidDel="002D7C59">
          <w:rPr>
            <w:b/>
            <w:sz w:val="20"/>
            <w:rPrChange w:id="36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63" w:author="Maribel" w:date="2018-05-22T11:33:00Z">
              <w:rPr>
                <w:rFonts w:ascii="Arial" w:eastAsia="Times New Roman" w:hAnsi="Arial" w:cs="Arial"/>
                <w:color w:val="222222"/>
                <w:sz w:val="20"/>
                <w:szCs w:val="20"/>
                <w:lang w:val="es-ES"/>
              </w:rPr>
            </w:rPrChange>
          </w:rPr>
          <w:delText>3.18</w:delText>
        </w:r>
        <w:r w:rsidR="00833F96" w:rsidRPr="007F6283" w:rsidDel="002D7C59">
          <w:rPr>
            <w:rFonts w:ascii="Arial" w:eastAsia="Times New Roman" w:hAnsi="Arial" w:cs="Arial"/>
            <w:b/>
            <w:color w:val="0B0080"/>
            <w:sz w:val="18"/>
            <w:szCs w:val="20"/>
            <w:lang w:val="es-ES"/>
            <w:rPrChange w:id="364" w:author="Maribel" w:date="2018-05-22T11:33:00Z">
              <w:rPr>
                <w:rFonts w:ascii="Arial" w:eastAsia="Times New Roman" w:hAnsi="Arial" w:cs="Arial"/>
                <w:color w:val="0B0080"/>
                <w:sz w:val="20"/>
                <w:szCs w:val="20"/>
                <w:lang w:val="es-ES"/>
              </w:rPr>
            </w:rPrChange>
          </w:rPr>
          <w:delText>Heinrich Daniel Ruhmkorff: la bobina de Ruhmkorff genera chispas de alto voltaje (1851)</w:delText>
        </w:r>
        <w:r w:rsidRPr="007F6283" w:rsidDel="002D7C59">
          <w:rPr>
            <w:rFonts w:ascii="Arial" w:eastAsia="Times New Roman" w:hAnsi="Arial" w:cs="Arial"/>
            <w:b/>
            <w:color w:val="0B0080"/>
            <w:sz w:val="18"/>
            <w:szCs w:val="20"/>
            <w:lang w:val="es-ES"/>
            <w:rPrChange w:id="365" w:author="Maribel" w:date="2018-05-22T11:33:00Z">
              <w:rPr>
                <w:rFonts w:ascii="Arial" w:eastAsia="Times New Roman" w:hAnsi="Arial" w:cs="Arial"/>
                <w:color w:val="0B0080"/>
                <w:sz w:val="20"/>
                <w:szCs w:val="20"/>
                <w:lang w:val="es-ES"/>
              </w:rPr>
            </w:rPrChange>
          </w:rPr>
          <w:fldChar w:fldCharType="end"/>
        </w:r>
      </w:del>
    </w:p>
    <w:p w14:paraId="2535B52C" w14:textId="77777777" w:rsidR="00833F96" w:rsidRPr="007F6283" w:rsidDel="002D7C59" w:rsidRDefault="000F5FED">
      <w:pPr>
        <w:rPr>
          <w:del w:id="366" w:author="Maribel" w:date="2017-12-12T16:15:00Z"/>
          <w:rFonts w:ascii="Arial" w:eastAsia="Times New Roman" w:hAnsi="Arial" w:cs="Arial"/>
          <w:b/>
          <w:color w:val="222222"/>
          <w:sz w:val="18"/>
          <w:szCs w:val="20"/>
          <w:rPrChange w:id="367" w:author="Maribel" w:date="2018-05-22T11:33:00Z">
            <w:rPr>
              <w:del w:id="368" w:author="Maribel" w:date="2017-12-12T16:15:00Z"/>
              <w:rFonts w:ascii="Arial" w:eastAsia="Times New Roman" w:hAnsi="Arial" w:cs="Arial"/>
              <w:color w:val="222222"/>
              <w:sz w:val="20"/>
              <w:szCs w:val="20"/>
            </w:rPr>
          </w:rPrChange>
        </w:rPr>
        <w:pPrChange w:id="369" w:author="Maribel" w:date="2017-12-12T16:15:00Z">
          <w:pPr>
            <w:numPr>
              <w:ilvl w:val="1"/>
              <w:numId w:val="2"/>
            </w:numPr>
            <w:tabs>
              <w:tab w:val="num" w:pos="1440"/>
            </w:tabs>
            <w:spacing w:before="100" w:beforeAutospacing="1" w:after="24" w:line="240" w:lineRule="auto"/>
            <w:ind w:left="480" w:hanging="360"/>
          </w:pPr>
        </w:pPrChange>
      </w:pPr>
      <w:del w:id="370" w:author="Maribel" w:date="2017-12-12T16:15:00Z">
        <w:r w:rsidRPr="007F6283" w:rsidDel="002D7C59">
          <w:rPr>
            <w:b/>
            <w:sz w:val="20"/>
            <w:rPrChange w:id="371" w:author="Maribel" w:date="2018-05-22T11:33:00Z">
              <w:rPr/>
            </w:rPrChange>
          </w:rPr>
          <w:fldChar w:fldCharType="begin"/>
        </w:r>
        <w:r w:rsidRPr="007F6283" w:rsidDel="002D7C59">
          <w:rPr>
            <w:b/>
            <w:sz w:val="20"/>
            <w:rPrChange w:id="372" w:author="Maribel" w:date="2018-05-22T11:33:00Z">
              <w:rPr/>
            </w:rPrChange>
          </w:rPr>
          <w:delInstrText xml:space="preserve"> HYPERLINK "https://es.wikipedia.org/wiki/Historia_de_la_electricidad" \l "L.C3.A9on_Foucault:_corrientes_de_Foucault_.281851.29" </w:delInstrText>
        </w:r>
        <w:r w:rsidRPr="007F6283" w:rsidDel="002D7C59">
          <w:rPr>
            <w:b/>
            <w:sz w:val="20"/>
            <w:rPrChange w:id="37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74" w:author="Maribel" w:date="2018-05-22T11:33:00Z">
              <w:rPr>
                <w:rFonts w:ascii="Arial" w:eastAsia="Times New Roman" w:hAnsi="Arial" w:cs="Arial"/>
                <w:color w:val="222222"/>
                <w:sz w:val="20"/>
                <w:szCs w:val="20"/>
              </w:rPr>
            </w:rPrChange>
          </w:rPr>
          <w:delText>3.19</w:delText>
        </w:r>
        <w:r w:rsidR="00833F96" w:rsidRPr="007F6283" w:rsidDel="002D7C59">
          <w:rPr>
            <w:rFonts w:ascii="Arial" w:eastAsia="Times New Roman" w:hAnsi="Arial" w:cs="Arial"/>
            <w:b/>
            <w:color w:val="0B0080"/>
            <w:sz w:val="18"/>
            <w:szCs w:val="20"/>
            <w:rPrChange w:id="375" w:author="Maribel" w:date="2018-05-22T11:33:00Z">
              <w:rPr>
                <w:rFonts w:ascii="Arial" w:eastAsia="Times New Roman" w:hAnsi="Arial" w:cs="Arial"/>
                <w:color w:val="0B0080"/>
                <w:sz w:val="20"/>
                <w:szCs w:val="20"/>
              </w:rPr>
            </w:rPrChange>
          </w:rPr>
          <w:delText>Léon Foucault: corrientes de Foucault (1851)</w:delText>
        </w:r>
        <w:r w:rsidRPr="007F6283" w:rsidDel="002D7C59">
          <w:rPr>
            <w:rFonts w:ascii="Arial" w:eastAsia="Times New Roman" w:hAnsi="Arial" w:cs="Arial"/>
            <w:b/>
            <w:color w:val="0B0080"/>
            <w:sz w:val="18"/>
            <w:szCs w:val="20"/>
            <w:rPrChange w:id="376" w:author="Maribel" w:date="2018-05-22T11:33:00Z">
              <w:rPr>
                <w:rFonts w:ascii="Arial" w:eastAsia="Times New Roman" w:hAnsi="Arial" w:cs="Arial"/>
                <w:color w:val="0B0080"/>
                <w:sz w:val="20"/>
                <w:szCs w:val="20"/>
              </w:rPr>
            </w:rPrChange>
          </w:rPr>
          <w:fldChar w:fldCharType="end"/>
        </w:r>
      </w:del>
    </w:p>
    <w:p w14:paraId="18740C8A" w14:textId="77777777" w:rsidR="00833F96" w:rsidRPr="007F6283" w:rsidDel="002D7C59" w:rsidRDefault="000F5FED">
      <w:pPr>
        <w:rPr>
          <w:del w:id="377" w:author="Maribel" w:date="2017-12-12T16:15:00Z"/>
          <w:rFonts w:ascii="Arial" w:eastAsia="Times New Roman" w:hAnsi="Arial" w:cs="Arial"/>
          <w:b/>
          <w:color w:val="222222"/>
          <w:sz w:val="18"/>
          <w:szCs w:val="20"/>
          <w:rPrChange w:id="378" w:author="Maribel" w:date="2018-05-22T11:33:00Z">
            <w:rPr>
              <w:del w:id="379" w:author="Maribel" w:date="2017-12-12T16:15:00Z"/>
              <w:rFonts w:ascii="Arial" w:eastAsia="Times New Roman" w:hAnsi="Arial" w:cs="Arial"/>
              <w:color w:val="222222"/>
              <w:sz w:val="20"/>
              <w:szCs w:val="20"/>
            </w:rPr>
          </w:rPrChange>
        </w:rPr>
        <w:pPrChange w:id="380" w:author="Maribel" w:date="2017-12-12T16:15:00Z">
          <w:pPr>
            <w:numPr>
              <w:ilvl w:val="1"/>
              <w:numId w:val="2"/>
            </w:numPr>
            <w:tabs>
              <w:tab w:val="num" w:pos="1440"/>
            </w:tabs>
            <w:spacing w:before="100" w:beforeAutospacing="1" w:after="24" w:line="240" w:lineRule="auto"/>
            <w:ind w:left="480" w:hanging="360"/>
          </w:pPr>
        </w:pPrChange>
      </w:pPr>
      <w:del w:id="381" w:author="Maribel" w:date="2017-12-12T16:15:00Z">
        <w:r w:rsidRPr="007F6283" w:rsidDel="002D7C59">
          <w:rPr>
            <w:b/>
            <w:sz w:val="20"/>
            <w:rPrChange w:id="382" w:author="Maribel" w:date="2018-05-22T11:33:00Z">
              <w:rPr/>
            </w:rPrChange>
          </w:rPr>
          <w:fldChar w:fldCharType="begin"/>
        </w:r>
        <w:r w:rsidRPr="007F6283" w:rsidDel="002D7C59">
          <w:rPr>
            <w:b/>
            <w:sz w:val="20"/>
            <w:rPrChange w:id="383" w:author="Maribel" w:date="2018-05-22T11:33:00Z">
              <w:rPr/>
            </w:rPrChange>
          </w:rPr>
          <w:delInstrText xml:space="preserve"> HYPERLINK "https://es.wikipedia.org/wiki/Historia_de_la_electricidad" \l "Z.C3.A9nobe-Th.C3.A9ophile_Gramme:_la_primera_dinamo_.281870.29" </w:delInstrText>
        </w:r>
        <w:r w:rsidRPr="007F6283" w:rsidDel="002D7C59">
          <w:rPr>
            <w:b/>
            <w:sz w:val="20"/>
            <w:rPrChange w:id="38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85" w:author="Maribel" w:date="2018-05-22T11:33:00Z">
              <w:rPr>
                <w:rFonts w:ascii="Arial" w:eastAsia="Times New Roman" w:hAnsi="Arial" w:cs="Arial"/>
                <w:color w:val="222222"/>
                <w:sz w:val="20"/>
                <w:szCs w:val="20"/>
              </w:rPr>
            </w:rPrChange>
          </w:rPr>
          <w:delText>3.20</w:delText>
        </w:r>
        <w:r w:rsidR="00833F96" w:rsidRPr="007F6283" w:rsidDel="002D7C59">
          <w:rPr>
            <w:rFonts w:ascii="Arial" w:eastAsia="Times New Roman" w:hAnsi="Arial" w:cs="Arial"/>
            <w:b/>
            <w:color w:val="0B0080"/>
            <w:sz w:val="18"/>
            <w:szCs w:val="20"/>
            <w:rPrChange w:id="386" w:author="Maribel" w:date="2018-05-22T11:33:00Z">
              <w:rPr>
                <w:rFonts w:ascii="Arial" w:eastAsia="Times New Roman" w:hAnsi="Arial" w:cs="Arial"/>
                <w:color w:val="0B0080"/>
                <w:sz w:val="20"/>
                <w:szCs w:val="20"/>
              </w:rPr>
            </w:rPrChange>
          </w:rPr>
          <w:delText>Zénobe-Théophile Gramme: la primera dinamo (1870)</w:delText>
        </w:r>
        <w:r w:rsidRPr="007F6283" w:rsidDel="002D7C59">
          <w:rPr>
            <w:rFonts w:ascii="Arial" w:eastAsia="Times New Roman" w:hAnsi="Arial" w:cs="Arial"/>
            <w:b/>
            <w:color w:val="0B0080"/>
            <w:sz w:val="18"/>
            <w:szCs w:val="20"/>
            <w:rPrChange w:id="387" w:author="Maribel" w:date="2018-05-22T11:33:00Z">
              <w:rPr>
                <w:rFonts w:ascii="Arial" w:eastAsia="Times New Roman" w:hAnsi="Arial" w:cs="Arial"/>
                <w:color w:val="0B0080"/>
                <w:sz w:val="20"/>
                <w:szCs w:val="20"/>
              </w:rPr>
            </w:rPrChange>
          </w:rPr>
          <w:fldChar w:fldCharType="end"/>
        </w:r>
      </w:del>
    </w:p>
    <w:p w14:paraId="3711BC69" w14:textId="77777777" w:rsidR="00833F96" w:rsidRPr="007F6283" w:rsidDel="002D7C59" w:rsidRDefault="000F5FED">
      <w:pPr>
        <w:rPr>
          <w:del w:id="388" w:author="Maribel" w:date="2017-12-12T16:15:00Z"/>
          <w:rFonts w:ascii="Arial" w:eastAsia="Times New Roman" w:hAnsi="Arial" w:cs="Arial"/>
          <w:b/>
          <w:color w:val="222222"/>
          <w:sz w:val="18"/>
          <w:szCs w:val="20"/>
          <w:lang w:val="es-ES"/>
          <w:rPrChange w:id="389" w:author="Maribel" w:date="2018-05-22T11:33:00Z">
            <w:rPr>
              <w:del w:id="390" w:author="Maribel" w:date="2017-12-12T16:15:00Z"/>
              <w:rFonts w:ascii="Arial" w:eastAsia="Times New Roman" w:hAnsi="Arial" w:cs="Arial"/>
              <w:color w:val="222222"/>
              <w:sz w:val="20"/>
              <w:szCs w:val="20"/>
              <w:lang w:val="es-ES"/>
            </w:rPr>
          </w:rPrChange>
        </w:rPr>
        <w:pPrChange w:id="391" w:author="Maribel" w:date="2017-12-12T16:15:00Z">
          <w:pPr>
            <w:numPr>
              <w:ilvl w:val="1"/>
              <w:numId w:val="2"/>
            </w:numPr>
            <w:tabs>
              <w:tab w:val="num" w:pos="1440"/>
            </w:tabs>
            <w:spacing w:before="100" w:beforeAutospacing="1" w:after="24" w:line="240" w:lineRule="auto"/>
            <w:ind w:left="480" w:hanging="360"/>
          </w:pPr>
        </w:pPrChange>
      </w:pPr>
      <w:del w:id="392" w:author="Maribel" w:date="2017-12-12T16:15:00Z">
        <w:r w:rsidRPr="007F6283" w:rsidDel="002D7C59">
          <w:rPr>
            <w:b/>
            <w:sz w:val="20"/>
            <w:rPrChange w:id="393" w:author="Maribel" w:date="2018-05-22T11:33:00Z">
              <w:rPr/>
            </w:rPrChange>
          </w:rPr>
          <w:fldChar w:fldCharType="begin"/>
        </w:r>
        <w:r w:rsidRPr="007F6283" w:rsidDel="002D7C59">
          <w:rPr>
            <w:b/>
            <w:sz w:val="20"/>
            <w:lang w:val="es-ES"/>
            <w:rPrChange w:id="394" w:author="Maribel" w:date="2018-05-22T11:33:00Z">
              <w:rPr>
                <w:lang w:val="es-ES"/>
              </w:rPr>
            </w:rPrChange>
          </w:rPr>
          <w:delInstrText xml:space="preserve"> HYPERLINK "https://es.wikipedia.org/wiki/Historia_de_la_electricidad" \l "Johann_Wilhelm_Hittorf:_el_primer_tubo_de_rayos_cat.C3.B3dicos_.281872.29" </w:delInstrText>
        </w:r>
        <w:r w:rsidRPr="007F6283" w:rsidDel="002D7C59">
          <w:rPr>
            <w:b/>
            <w:sz w:val="20"/>
            <w:rPrChange w:id="39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96" w:author="Maribel" w:date="2018-05-22T11:33:00Z">
              <w:rPr>
                <w:rFonts w:ascii="Arial" w:eastAsia="Times New Roman" w:hAnsi="Arial" w:cs="Arial"/>
                <w:color w:val="222222"/>
                <w:sz w:val="20"/>
                <w:szCs w:val="20"/>
                <w:lang w:val="es-ES"/>
              </w:rPr>
            </w:rPrChange>
          </w:rPr>
          <w:delText>3.21</w:delText>
        </w:r>
        <w:r w:rsidR="00833F96" w:rsidRPr="007F6283" w:rsidDel="002D7C59">
          <w:rPr>
            <w:rFonts w:ascii="Arial" w:eastAsia="Times New Roman" w:hAnsi="Arial" w:cs="Arial"/>
            <w:b/>
            <w:color w:val="0B0080"/>
            <w:sz w:val="18"/>
            <w:szCs w:val="20"/>
            <w:lang w:val="es-ES"/>
            <w:rPrChange w:id="397" w:author="Maribel" w:date="2018-05-22T11:33:00Z">
              <w:rPr>
                <w:rFonts w:ascii="Arial" w:eastAsia="Times New Roman" w:hAnsi="Arial" w:cs="Arial"/>
                <w:color w:val="0B0080"/>
                <w:sz w:val="20"/>
                <w:szCs w:val="20"/>
                <w:lang w:val="es-ES"/>
              </w:rPr>
            </w:rPrChange>
          </w:rPr>
          <w:delText>Johann Wilhelm Hittorf: el primer tubo de rayos catódicos (1872)</w:delText>
        </w:r>
        <w:r w:rsidRPr="007F6283" w:rsidDel="002D7C59">
          <w:rPr>
            <w:rFonts w:ascii="Arial" w:eastAsia="Times New Roman" w:hAnsi="Arial" w:cs="Arial"/>
            <w:b/>
            <w:color w:val="0B0080"/>
            <w:sz w:val="18"/>
            <w:szCs w:val="20"/>
            <w:lang w:val="es-ES"/>
            <w:rPrChange w:id="398" w:author="Maribel" w:date="2018-05-22T11:33:00Z">
              <w:rPr>
                <w:rFonts w:ascii="Arial" w:eastAsia="Times New Roman" w:hAnsi="Arial" w:cs="Arial"/>
                <w:color w:val="0B0080"/>
                <w:sz w:val="20"/>
                <w:szCs w:val="20"/>
                <w:lang w:val="es-ES"/>
              </w:rPr>
            </w:rPrChange>
          </w:rPr>
          <w:fldChar w:fldCharType="end"/>
        </w:r>
      </w:del>
    </w:p>
    <w:p w14:paraId="3E75DD6A" w14:textId="77777777" w:rsidR="00833F96" w:rsidRPr="007F6283" w:rsidDel="002D7C59" w:rsidRDefault="000F5FED">
      <w:pPr>
        <w:rPr>
          <w:del w:id="399" w:author="Maribel" w:date="2017-12-12T16:15:00Z"/>
          <w:rFonts w:ascii="Arial" w:eastAsia="Times New Roman" w:hAnsi="Arial" w:cs="Arial"/>
          <w:b/>
          <w:color w:val="222222"/>
          <w:sz w:val="18"/>
          <w:szCs w:val="20"/>
          <w:lang w:val="es-ES"/>
          <w:rPrChange w:id="400" w:author="Maribel" w:date="2018-05-22T11:33:00Z">
            <w:rPr>
              <w:del w:id="401" w:author="Maribel" w:date="2017-12-12T16:15:00Z"/>
              <w:rFonts w:ascii="Arial" w:eastAsia="Times New Roman" w:hAnsi="Arial" w:cs="Arial"/>
              <w:color w:val="222222"/>
              <w:sz w:val="20"/>
              <w:szCs w:val="20"/>
              <w:lang w:val="es-ES"/>
            </w:rPr>
          </w:rPrChange>
        </w:rPr>
        <w:pPrChange w:id="402" w:author="Maribel" w:date="2017-12-12T16:15:00Z">
          <w:pPr>
            <w:numPr>
              <w:ilvl w:val="1"/>
              <w:numId w:val="2"/>
            </w:numPr>
            <w:tabs>
              <w:tab w:val="num" w:pos="1440"/>
            </w:tabs>
            <w:spacing w:before="100" w:beforeAutospacing="1" w:after="24" w:line="240" w:lineRule="auto"/>
            <w:ind w:left="480" w:hanging="360"/>
          </w:pPr>
        </w:pPrChange>
      </w:pPr>
      <w:del w:id="403" w:author="Maribel" w:date="2017-12-12T16:15:00Z">
        <w:r w:rsidRPr="007F6283" w:rsidDel="002D7C59">
          <w:rPr>
            <w:b/>
            <w:sz w:val="20"/>
            <w:rPrChange w:id="404" w:author="Maribel" w:date="2018-05-22T11:33:00Z">
              <w:rPr/>
            </w:rPrChange>
          </w:rPr>
          <w:fldChar w:fldCharType="begin"/>
        </w:r>
        <w:r w:rsidRPr="007F6283" w:rsidDel="002D7C59">
          <w:rPr>
            <w:b/>
            <w:sz w:val="20"/>
            <w:lang w:val="es-ES"/>
            <w:rPrChange w:id="405" w:author="Maribel" w:date="2018-05-22T11:33:00Z">
              <w:rPr>
                <w:lang w:val="es-ES"/>
              </w:rPr>
            </w:rPrChange>
          </w:rPr>
          <w:delInstrText xml:space="preserve"> HYPERLINK "https://es.wikipedia.org/wiki/Historia_de_la_electricidad" \l "James_Clerk_Maxwell:_las_cuatro_ecuaciones_de_Maxwell_.281875.29" </w:delInstrText>
        </w:r>
        <w:r w:rsidRPr="007F6283" w:rsidDel="002D7C59">
          <w:rPr>
            <w:b/>
            <w:sz w:val="20"/>
            <w:rPrChange w:id="40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07" w:author="Maribel" w:date="2018-05-22T11:33:00Z">
              <w:rPr>
                <w:rFonts w:ascii="Arial" w:eastAsia="Times New Roman" w:hAnsi="Arial" w:cs="Arial"/>
                <w:color w:val="222222"/>
                <w:sz w:val="20"/>
                <w:szCs w:val="20"/>
                <w:lang w:val="es-ES"/>
              </w:rPr>
            </w:rPrChange>
          </w:rPr>
          <w:delText>3.22</w:delText>
        </w:r>
        <w:r w:rsidR="00833F96" w:rsidRPr="007F6283" w:rsidDel="002D7C59">
          <w:rPr>
            <w:rFonts w:ascii="Arial" w:eastAsia="Times New Roman" w:hAnsi="Arial" w:cs="Arial"/>
            <w:b/>
            <w:color w:val="0B0080"/>
            <w:sz w:val="18"/>
            <w:szCs w:val="20"/>
            <w:lang w:val="es-ES"/>
            <w:rPrChange w:id="408" w:author="Maribel" w:date="2018-05-22T11:33:00Z">
              <w:rPr>
                <w:rFonts w:ascii="Arial" w:eastAsia="Times New Roman" w:hAnsi="Arial" w:cs="Arial"/>
                <w:color w:val="0B0080"/>
                <w:sz w:val="20"/>
                <w:szCs w:val="20"/>
                <w:lang w:val="es-ES"/>
              </w:rPr>
            </w:rPrChange>
          </w:rPr>
          <w:delText>James Clerk Maxwell: las cuatro ecuaciones de Maxwell (1875)</w:delText>
        </w:r>
        <w:r w:rsidRPr="007F6283" w:rsidDel="002D7C59">
          <w:rPr>
            <w:rFonts w:ascii="Arial" w:eastAsia="Times New Roman" w:hAnsi="Arial" w:cs="Arial"/>
            <w:b/>
            <w:color w:val="0B0080"/>
            <w:sz w:val="18"/>
            <w:szCs w:val="20"/>
            <w:lang w:val="es-ES"/>
            <w:rPrChange w:id="409" w:author="Maribel" w:date="2018-05-22T11:33:00Z">
              <w:rPr>
                <w:rFonts w:ascii="Arial" w:eastAsia="Times New Roman" w:hAnsi="Arial" w:cs="Arial"/>
                <w:color w:val="0B0080"/>
                <w:sz w:val="20"/>
                <w:szCs w:val="20"/>
                <w:lang w:val="es-ES"/>
              </w:rPr>
            </w:rPrChange>
          </w:rPr>
          <w:fldChar w:fldCharType="end"/>
        </w:r>
      </w:del>
    </w:p>
    <w:p w14:paraId="4ABBFA1B" w14:textId="77777777" w:rsidR="00833F96" w:rsidRPr="007F6283" w:rsidDel="002D7C59" w:rsidRDefault="000F5FED">
      <w:pPr>
        <w:rPr>
          <w:del w:id="410" w:author="Maribel" w:date="2017-12-12T16:15:00Z"/>
          <w:rFonts w:ascii="Arial" w:eastAsia="Times New Roman" w:hAnsi="Arial" w:cs="Arial"/>
          <w:b/>
          <w:color w:val="222222"/>
          <w:sz w:val="18"/>
          <w:szCs w:val="20"/>
          <w:lang w:val="es-ES"/>
          <w:rPrChange w:id="411" w:author="Maribel" w:date="2018-05-22T11:33:00Z">
            <w:rPr>
              <w:del w:id="412" w:author="Maribel" w:date="2017-12-12T16:15:00Z"/>
              <w:rFonts w:ascii="Arial" w:eastAsia="Times New Roman" w:hAnsi="Arial" w:cs="Arial"/>
              <w:color w:val="222222"/>
              <w:sz w:val="20"/>
              <w:szCs w:val="20"/>
              <w:lang w:val="es-ES"/>
            </w:rPr>
          </w:rPrChange>
        </w:rPr>
        <w:pPrChange w:id="413" w:author="Maribel" w:date="2017-12-12T16:15:00Z">
          <w:pPr>
            <w:numPr>
              <w:numId w:val="2"/>
            </w:numPr>
            <w:tabs>
              <w:tab w:val="num" w:pos="720"/>
            </w:tabs>
            <w:spacing w:before="100" w:beforeAutospacing="1" w:after="24" w:line="240" w:lineRule="auto"/>
            <w:ind w:left="720" w:hanging="360"/>
          </w:pPr>
        </w:pPrChange>
      </w:pPr>
      <w:del w:id="414" w:author="Maribel" w:date="2017-12-12T16:15:00Z">
        <w:r w:rsidRPr="007F6283" w:rsidDel="002D7C59">
          <w:rPr>
            <w:b/>
            <w:sz w:val="20"/>
            <w:rPrChange w:id="415" w:author="Maribel" w:date="2018-05-22T11:33:00Z">
              <w:rPr/>
            </w:rPrChange>
          </w:rPr>
          <w:fldChar w:fldCharType="begin"/>
        </w:r>
        <w:r w:rsidRPr="007F6283" w:rsidDel="002D7C59">
          <w:rPr>
            <w:b/>
            <w:sz w:val="20"/>
            <w:lang w:val="es-ES"/>
            <w:rPrChange w:id="416" w:author="Maribel" w:date="2018-05-22T11:33:00Z">
              <w:rPr>
                <w:lang w:val="es-ES"/>
              </w:rPr>
            </w:rPrChange>
          </w:rPr>
          <w:delInstrText xml:space="preserve"> HYPERLINK "https://es.wikipedia.org/wiki/Historia_de_la_electricidad" \l "Finales_del_siglo_XIX:_el_tiempo_de_los_ingenieros" </w:delInstrText>
        </w:r>
        <w:r w:rsidRPr="007F6283" w:rsidDel="002D7C59">
          <w:rPr>
            <w:b/>
            <w:sz w:val="20"/>
            <w:rPrChange w:id="41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18" w:author="Maribel" w:date="2018-05-22T11:33:00Z">
              <w:rPr>
                <w:rFonts w:ascii="Arial" w:eastAsia="Times New Roman" w:hAnsi="Arial" w:cs="Arial"/>
                <w:color w:val="222222"/>
                <w:sz w:val="20"/>
                <w:szCs w:val="20"/>
                <w:lang w:val="es-ES"/>
              </w:rPr>
            </w:rPrChange>
          </w:rPr>
          <w:delText>4</w:delText>
        </w:r>
        <w:r w:rsidR="00833F96" w:rsidRPr="007F6283" w:rsidDel="002D7C59">
          <w:rPr>
            <w:rFonts w:ascii="Arial" w:eastAsia="Times New Roman" w:hAnsi="Arial" w:cs="Arial"/>
            <w:b/>
            <w:color w:val="0B0080"/>
            <w:sz w:val="18"/>
            <w:szCs w:val="20"/>
            <w:lang w:val="es-ES"/>
            <w:rPrChange w:id="419" w:author="Maribel" w:date="2018-05-22T11:33:00Z">
              <w:rPr>
                <w:rFonts w:ascii="Arial" w:eastAsia="Times New Roman" w:hAnsi="Arial" w:cs="Arial"/>
                <w:color w:val="0B0080"/>
                <w:sz w:val="20"/>
                <w:szCs w:val="20"/>
                <w:lang w:val="es-ES"/>
              </w:rPr>
            </w:rPrChange>
          </w:rPr>
          <w:delText>Finales del siglo XIX: el tiempo de los ingenieros</w:delText>
        </w:r>
        <w:r w:rsidRPr="007F6283" w:rsidDel="002D7C59">
          <w:rPr>
            <w:rFonts w:ascii="Arial" w:eastAsia="Times New Roman" w:hAnsi="Arial" w:cs="Arial"/>
            <w:b/>
            <w:color w:val="0B0080"/>
            <w:sz w:val="18"/>
            <w:szCs w:val="20"/>
            <w:lang w:val="es-ES"/>
            <w:rPrChange w:id="420" w:author="Maribel" w:date="2018-05-22T11:33:00Z">
              <w:rPr>
                <w:rFonts w:ascii="Arial" w:eastAsia="Times New Roman" w:hAnsi="Arial" w:cs="Arial"/>
                <w:color w:val="0B0080"/>
                <w:sz w:val="20"/>
                <w:szCs w:val="20"/>
                <w:lang w:val="es-ES"/>
              </w:rPr>
            </w:rPrChange>
          </w:rPr>
          <w:fldChar w:fldCharType="end"/>
        </w:r>
      </w:del>
    </w:p>
    <w:p w14:paraId="2876CC68" w14:textId="77777777" w:rsidR="00833F96" w:rsidRPr="007F6283" w:rsidDel="002D7C59" w:rsidRDefault="000F5FED">
      <w:pPr>
        <w:rPr>
          <w:del w:id="421" w:author="Maribel" w:date="2017-12-12T16:15:00Z"/>
          <w:rFonts w:ascii="Arial" w:eastAsia="Times New Roman" w:hAnsi="Arial" w:cs="Arial"/>
          <w:b/>
          <w:color w:val="222222"/>
          <w:sz w:val="18"/>
          <w:szCs w:val="20"/>
          <w:lang w:val="es-ES"/>
          <w:rPrChange w:id="422" w:author="Maribel" w:date="2018-05-22T11:33:00Z">
            <w:rPr>
              <w:del w:id="423" w:author="Maribel" w:date="2017-12-12T16:15:00Z"/>
              <w:rFonts w:ascii="Arial" w:eastAsia="Times New Roman" w:hAnsi="Arial" w:cs="Arial"/>
              <w:color w:val="222222"/>
              <w:sz w:val="20"/>
              <w:szCs w:val="20"/>
              <w:lang w:val="es-ES"/>
            </w:rPr>
          </w:rPrChange>
        </w:rPr>
        <w:pPrChange w:id="424" w:author="Maribel" w:date="2017-12-12T16:15:00Z">
          <w:pPr>
            <w:numPr>
              <w:ilvl w:val="1"/>
              <w:numId w:val="2"/>
            </w:numPr>
            <w:tabs>
              <w:tab w:val="num" w:pos="1440"/>
            </w:tabs>
            <w:spacing w:before="100" w:beforeAutospacing="1" w:after="24" w:line="240" w:lineRule="auto"/>
            <w:ind w:left="480" w:hanging="360"/>
          </w:pPr>
        </w:pPrChange>
      </w:pPr>
      <w:del w:id="425" w:author="Maribel" w:date="2017-12-12T16:15:00Z">
        <w:r w:rsidRPr="007F6283" w:rsidDel="002D7C59">
          <w:rPr>
            <w:b/>
            <w:sz w:val="20"/>
            <w:rPrChange w:id="426" w:author="Maribel" w:date="2018-05-22T11:33:00Z">
              <w:rPr/>
            </w:rPrChange>
          </w:rPr>
          <w:fldChar w:fldCharType="begin"/>
        </w:r>
        <w:r w:rsidRPr="007F6283" w:rsidDel="002D7C59">
          <w:rPr>
            <w:b/>
            <w:sz w:val="20"/>
            <w:lang w:val="es-ES"/>
            <w:rPrChange w:id="427" w:author="Maribel" w:date="2018-05-22T11:33:00Z">
              <w:rPr>
                <w:lang w:val="es-ES"/>
              </w:rPr>
            </w:rPrChange>
          </w:rPr>
          <w:delInstrText xml:space="preserve"> HYPERLINK "https://es.wikipedia.org/wiki/Historia_de_la_electricidad" \l "Alexander_Graham_Bell:_el_tel.C3.A9fono_.281876.29" </w:delInstrText>
        </w:r>
        <w:r w:rsidRPr="007F6283" w:rsidDel="002D7C59">
          <w:rPr>
            <w:b/>
            <w:sz w:val="20"/>
            <w:rPrChange w:id="42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29" w:author="Maribel" w:date="2018-05-22T11:33:00Z">
              <w:rPr>
                <w:rFonts w:ascii="Arial" w:eastAsia="Times New Roman" w:hAnsi="Arial" w:cs="Arial"/>
                <w:color w:val="222222"/>
                <w:sz w:val="20"/>
                <w:szCs w:val="20"/>
                <w:lang w:val="es-ES"/>
              </w:rPr>
            </w:rPrChange>
          </w:rPr>
          <w:delText>4.1</w:delText>
        </w:r>
        <w:r w:rsidR="00833F96" w:rsidRPr="007F6283" w:rsidDel="002D7C59">
          <w:rPr>
            <w:rFonts w:ascii="Arial" w:eastAsia="Times New Roman" w:hAnsi="Arial" w:cs="Arial"/>
            <w:b/>
            <w:color w:val="0B0080"/>
            <w:sz w:val="18"/>
            <w:szCs w:val="20"/>
            <w:lang w:val="es-ES"/>
            <w:rPrChange w:id="430" w:author="Maribel" w:date="2018-05-22T11:33:00Z">
              <w:rPr>
                <w:rFonts w:ascii="Arial" w:eastAsia="Times New Roman" w:hAnsi="Arial" w:cs="Arial"/>
                <w:color w:val="0B0080"/>
                <w:sz w:val="20"/>
                <w:szCs w:val="20"/>
                <w:lang w:val="es-ES"/>
              </w:rPr>
            </w:rPrChange>
          </w:rPr>
          <w:delText>Alexander Graham Bell: el teléfono (1876)</w:delText>
        </w:r>
        <w:r w:rsidRPr="007F6283" w:rsidDel="002D7C59">
          <w:rPr>
            <w:rFonts w:ascii="Arial" w:eastAsia="Times New Roman" w:hAnsi="Arial" w:cs="Arial"/>
            <w:b/>
            <w:color w:val="0B0080"/>
            <w:sz w:val="18"/>
            <w:szCs w:val="20"/>
            <w:lang w:val="es-ES"/>
            <w:rPrChange w:id="431" w:author="Maribel" w:date="2018-05-22T11:33:00Z">
              <w:rPr>
                <w:rFonts w:ascii="Arial" w:eastAsia="Times New Roman" w:hAnsi="Arial" w:cs="Arial"/>
                <w:color w:val="0B0080"/>
                <w:sz w:val="20"/>
                <w:szCs w:val="20"/>
                <w:lang w:val="es-ES"/>
              </w:rPr>
            </w:rPrChange>
          </w:rPr>
          <w:fldChar w:fldCharType="end"/>
        </w:r>
      </w:del>
    </w:p>
    <w:p w14:paraId="708C6927" w14:textId="77777777" w:rsidR="00833F96" w:rsidRPr="007F6283" w:rsidDel="002D7C59" w:rsidRDefault="000F5FED">
      <w:pPr>
        <w:rPr>
          <w:del w:id="432" w:author="Maribel" w:date="2017-12-12T16:15:00Z"/>
          <w:rFonts w:ascii="Arial" w:eastAsia="Times New Roman" w:hAnsi="Arial" w:cs="Arial"/>
          <w:b/>
          <w:color w:val="222222"/>
          <w:sz w:val="18"/>
          <w:szCs w:val="20"/>
          <w:lang w:val="es-ES"/>
          <w:rPrChange w:id="433" w:author="Maribel" w:date="2018-05-22T11:33:00Z">
            <w:rPr>
              <w:del w:id="434" w:author="Maribel" w:date="2017-12-12T16:15:00Z"/>
              <w:rFonts w:ascii="Arial" w:eastAsia="Times New Roman" w:hAnsi="Arial" w:cs="Arial"/>
              <w:color w:val="222222"/>
              <w:sz w:val="20"/>
              <w:szCs w:val="20"/>
              <w:lang w:val="es-ES"/>
            </w:rPr>
          </w:rPrChange>
        </w:rPr>
        <w:pPrChange w:id="435" w:author="Maribel" w:date="2017-12-12T16:15:00Z">
          <w:pPr>
            <w:numPr>
              <w:ilvl w:val="1"/>
              <w:numId w:val="2"/>
            </w:numPr>
            <w:tabs>
              <w:tab w:val="num" w:pos="1440"/>
            </w:tabs>
            <w:spacing w:before="100" w:beforeAutospacing="1" w:after="24" w:line="240" w:lineRule="auto"/>
            <w:ind w:left="480" w:hanging="360"/>
          </w:pPr>
        </w:pPrChange>
      </w:pPr>
      <w:del w:id="436" w:author="Maribel" w:date="2017-12-12T16:15:00Z">
        <w:r w:rsidRPr="007F6283" w:rsidDel="002D7C59">
          <w:rPr>
            <w:b/>
            <w:sz w:val="20"/>
            <w:rPrChange w:id="437" w:author="Maribel" w:date="2018-05-22T11:33:00Z">
              <w:rPr/>
            </w:rPrChange>
          </w:rPr>
          <w:fldChar w:fldCharType="begin"/>
        </w:r>
        <w:r w:rsidRPr="007F6283" w:rsidDel="002D7C59">
          <w:rPr>
            <w:b/>
            <w:sz w:val="20"/>
            <w:lang w:val="es-ES"/>
            <w:rPrChange w:id="438" w:author="Maribel" w:date="2018-05-22T11:33:00Z">
              <w:rPr>
                <w:lang w:val="es-ES"/>
              </w:rPr>
            </w:rPrChange>
          </w:rPr>
          <w:delInstrText xml:space="preserve"> HYPERLINK "https://es.wikipedia.org/wiki/Historia_de_la_electricidad" \l "Thomas_Alva_Edison:_desarrollo_de_la_l.C3.A1mpara_incandescente_.281879.29.2C_Menlo_Park_y_comercializaci.C3.B3n" </w:delInstrText>
        </w:r>
        <w:r w:rsidRPr="007F6283" w:rsidDel="002D7C59">
          <w:rPr>
            <w:b/>
            <w:sz w:val="20"/>
            <w:rPrChange w:id="43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40" w:author="Maribel" w:date="2018-05-22T11:33:00Z">
              <w:rPr>
                <w:rFonts w:ascii="Arial" w:eastAsia="Times New Roman" w:hAnsi="Arial" w:cs="Arial"/>
                <w:color w:val="222222"/>
                <w:sz w:val="20"/>
                <w:szCs w:val="20"/>
                <w:lang w:val="es-ES"/>
              </w:rPr>
            </w:rPrChange>
          </w:rPr>
          <w:delText>4.2</w:delText>
        </w:r>
        <w:r w:rsidR="00833F96" w:rsidRPr="007F6283" w:rsidDel="002D7C59">
          <w:rPr>
            <w:rFonts w:ascii="Arial" w:eastAsia="Times New Roman" w:hAnsi="Arial" w:cs="Arial"/>
            <w:b/>
            <w:color w:val="0B0080"/>
            <w:sz w:val="18"/>
            <w:szCs w:val="20"/>
            <w:lang w:val="es-ES"/>
            <w:rPrChange w:id="441" w:author="Maribel" w:date="2018-05-22T11:33: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7F6283" w:rsidDel="002D7C59">
          <w:rPr>
            <w:rFonts w:ascii="Arial" w:eastAsia="Times New Roman" w:hAnsi="Arial" w:cs="Arial"/>
            <w:b/>
            <w:color w:val="0B0080"/>
            <w:sz w:val="18"/>
            <w:szCs w:val="20"/>
            <w:lang w:val="es-ES"/>
            <w:rPrChange w:id="442" w:author="Maribel" w:date="2018-05-22T11:33:00Z">
              <w:rPr>
                <w:rFonts w:ascii="Arial" w:eastAsia="Times New Roman" w:hAnsi="Arial" w:cs="Arial"/>
                <w:color w:val="0B0080"/>
                <w:sz w:val="20"/>
                <w:szCs w:val="20"/>
                <w:lang w:val="es-ES"/>
              </w:rPr>
            </w:rPrChange>
          </w:rPr>
          <w:fldChar w:fldCharType="end"/>
        </w:r>
      </w:del>
    </w:p>
    <w:p w14:paraId="55AADFEC" w14:textId="77777777" w:rsidR="00833F96" w:rsidRPr="007F6283" w:rsidDel="002D7C59" w:rsidRDefault="000F5FED">
      <w:pPr>
        <w:rPr>
          <w:del w:id="443" w:author="Maribel" w:date="2017-12-12T16:15:00Z"/>
          <w:rFonts w:ascii="Arial" w:eastAsia="Times New Roman" w:hAnsi="Arial" w:cs="Arial"/>
          <w:b/>
          <w:color w:val="222222"/>
          <w:sz w:val="18"/>
          <w:szCs w:val="20"/>
          <w:lang w:val="es-ES"/>
          <w:rPrChange w:id="444" w:author="Maribel" w:date="2018-05-22T11:33:00Z">
            <w:rPr>
              <w:del w:id="445" w:author="Maribel" w:date="2017-12-12T16:15:00Z"/>
              <w:rFonts w:ascii="Arial" w:eastAsia="Times New Roman" w:hAnsi="Arial" w:cs="Arial"/>
              <w:color w:val="222222"/>
              <w:sz w:val="20"/>
              <w:szCs w:val="20"/>
              <w:lang w:val="es-ES"/>
            </w:rPr>
          </w:rPrChange>
        </w:rPr>
        <w:pPrChange w:id="446" w:author="Maribel" w:date="2017-12-12T16:15:00Z">
          <w:pPr>
            <w:numPr>
              <w:ilvl w:val="1"/>
              <w:numId w:val="2"/>
            </w:numPr>
            <w:tabs>
              <w:tab w:val="num" w:pos="1440"/>
            </w:tabs>
            <w:spacing w:before="100" w:beforeAutospacing="1" w:after="24" w:line="240" w:lineRule="auto"/>
            <w:ind w:left="480" w:hanging="360"/>
          </w:pPr>
        </w:pPrChange>
      </w:pPr>
      <w:del w:id="447" w:author="Maribel" w:date="2017-12-12T16:15:00Z">
        <w:r w:rsidRPr="007F6283" w:rsidDel="002D7C59">
          <w:rPr>
            <w:b/>
            <w:sz w:val="20"/>
            <w:rPrChange w:id="448" w:author="Maribel" w:date="2018-05-22T11:33:00Z">
              <w:rPr/>
            </w:rPrChange>
          </w:rPr>
          <w:fldChar w:fldCharType="begin"/>
        </w:r>
        <w:r w:rsidRPr="007F6283" w:rsidDel="002D7C59">
          <w:rPr>
            <w:b/>
            <w:sz w:val="20"/>
            <w:lang w:val="es-ES"/>
            <w:rPrChange w:id="449" w:author="Maribel" w:date="2018-05-22T11:33:00Z">
              <w:rPr>
                <w:lang w:val="es-ES"/>
              </w:rPr>
            </w:rPrChange>
          </w:rPr>
          <w:delInstrText xml:space="preserve"> HYPERLINK "https://es.wikipedia.org/wiki/Historia_de_la_electricidad" \l "John_Hopkinson:_el_sistema_trif.C3.A1sico_.281882.29" </w:delInstrText>
        </w:r>
        <w:r w:rsidRPr="007F6283" w:rsidDel="002D7C59">
          <w:rPr>
            <w:b/>
            <w:sz w:val="20"/>
            <w:rPrChange w:id="45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51" w:author="Maribel" w:date="2018-05-22T11:33:00Z">
              <w:rPr>
                <w:rFonts w:ascii="Arial" w:eastAsia="Times New Roman" w:hAnsi="Arial" w:cs="Arial"/>
                <w:color w:val="222222"/>
                <w:sz w:val="20"/>
                <w:szCs w:val="20"/>
                <w:lang w:val="es-ES"/>
              </w:rPr>
            </w:rPrChange>
          </w:rPr>
          <w:delText>4.3</w:delText>
        </w:r>
        <w:r w:rsidR="00833F96" w:rsidRPr="007F6283" w:rsidDel="002D7C59">
          <w:rPr>
            <w:rFonts w:ascii="Arial" w:eastAsia="Times New Roman" w:hAnsi="Arial" w:cs="Arial"/>
            <w:b/>
            <w:color w:val="0B0080"/>
            <w:sz w:val="18"/>
            <w:szCs w:val="20"/>
            <w:lang w:val="es-ES"/>
            <w:rPrChange w:id="452" w:author="Maribel" w:date="2018-05-22T11:33:00Z">
              <w:rPr>
                <w:rFonts w:ascii="Arial" w:eastAsia="Times New Roman" w:hAnsi="Arial" w:cs="Arial"/>
                <w:color w:val="0B0080"/>
                <w:sz w:val="20"/>
                <w:szCs w:val="20"/>
                <w:lang w:val="es-ES"/>
              </w:rPr>
            </w:rPrChange>
          </w:rPr>
          <w:delText>John Hopkinson: el sistema trifásico (1882)</w:delText>
        </w:r>
        <w:r w:rsidRPr="007F6283" w:rsidDel="002D7C59">
          <w:rPr>
            <w:rFonts w:ascii="Arial" w:eastAsia="Times New Roman" w:hAnsi="Arial" w:cs="Arial"/>
            <w:b/>
            <w:color w:val="0B0080"/>
            <w:sz w:val="18"/>
            <w:szCs w:val="20"/>
            <w:lang w:val="es-ES"/>
            <w:rPrChange w:id="453" w:author="Maribel" w:date="2018-05-22T11:33:00Z">
              <w:rPr>
                <w:rFonts w:ascii="Arial" w:eastAsia="Times New Roman" w:hAnsi="Arial" w:cs="Arial"/>
                <w:color w:val="0B0080"/>
                <w:sz w:val="20"/>
                <w:szCs w:val="20"/>
                <w:lang w:val="es-ES"/>
              </w:rPr>
            </w:rPrChange>
          </w:rPr>
          <w:fldChar w:fldCharType="end"/>
        </w:r>
      </w:del>
    </w:p>
    <w:p w14:paraId="175D4A29" w14:textId="77777777" w:rsidR="00833F96" w:rsidRPr="007F6283" w:rsidDel="002D7C59" w:rsidRDefault="000F5FED">
      <w:pPr>
        <w:rPr>
          <w:del w:id="454" w:author="Maribel" w:date="2017-12-12T16:15:00Z"/>
          <w:rFonts w:ascii="Arial" w:eastAsia="Times New Roman" w:hAnsi="Arial" w:cs="Arial"/>
          <w:b/>
          <w:color w:val="222222"/>
          <w:sz w:val="18"/>
          <w:szCs w:val="20"/>
          <w:lang w:val="es-ES"/>
          <w:rPrChange w:id="455" w:author="Maribel" w:date="2018-05-22T11:33:00Z">
            <w:rPr>
              <w:del w:id="456" w:author="Maribel" w:date="2017-12-12T16:15:00Z"/>
              <w:rFonts w:ascii="Arial" w:eastAsia="Times New Roman" w:hAnsi="Arial" w:cs="Arial"/>
              <w:color w:val="222222"/>
              <w:sz w:val="20"/>
              <w:szCs w:val="20"/>
              <w:lang w:val="es-ES"/>
            </w:rPr>
          </w:rPrChange>
        </w:rPr>
        <w:pPrChange w:id="457" w:author="Maribel" w:date="2017-12-12T16:15:00Z">
          <w:pPr>
            <w:numPr>
              <w:ilvl w:val="1"/>
              <w:numId w:val="2"/>
            </w:numPr>
            <w:tabs>
              <w:tab w:val="num" w:pos="1440"/>
            </w:tabs>
            <w:spacing w:before="100" w:beforeAutospacing="1" w:after="24" w:line="240" w:lineRule="auto"/>
            <w:ind w:left="480" w:hanging="360"/>
          </w:pPr>
        </w:pPrChange>
      </w:pPr>
      <w:del w:id="458" w:author="Maribel" w:date="2017-12-12T16:15:00Z">
        <w:r w:rsidRPr="007F6283" w:rsidDel="002D7C59">
          <w:rPr>
            <w:b/>
            <w:sz w:val="20"/>
            <w:rPrChange w:id="459" w:author="Maribel" w:date="2018-05-22T11:33:00Z">
              <w:rPr/>
            </w:rPrChange>
          </w:rPr>
          <w:fldChar w:fldCharType="begin"/>
        </w:r>
        <w:r w:rsidRPr="007F6283" w:rsidDel="002D7C59">
          <w:rPr>
            <w:b/>
            <w:sz w:val="20"/>
            <w:lang w:val="es-ES"/>
            <w:rPrChange w:id="460" w:author="Maribel" w:date="2018-05-22T11:33: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7F6283" w:rsidDel="002D7C59">
          <w:rPr>
            <w:b/>
            <w:sz w:val="20"/>
            <w:rPrChange w:id="46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62" w:author="Maribel" w:date="2018-05-22T11:33:00Z">
              <w:rPr>
                <w:rFonts w:ascii="Arial" w:eastAsia="Times New Roman" w:hAnsi="Arial" w:cs="Arial"/>
                <w:color w:val="222222"/>
                <w:sz w:val="20"/>
                <w:szCs w:val="20"/>
                <w:lang w:val="es-ES"/>
              </w:rPr>
            </w:rPrChange>
          </w:rPr>
          <w:delText>4.4</w:delText>
        </w:r>
        <w:r w:rsidR="00833F96" w:rsidRPr="007F6283" w:rsidDel="002D7C59">
          <w:rPr>
            <w:rFonts w:ascii="Arial" w:eastAsia="Times New Roman" w:hAnsi="Arial" w:cs="Arial"/>
            <w:b/>
            <w:color w:val="0B0080"/>
            <w:sz w:val="18"/>
            <w:szCs w:val="20"/>
            <w:lang w:val="es-ES"/>
            <w:rPrChange w:id="463" w:author="Maribel" w:date="2018-05-22T11:33: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7F6283" w:rsidDel="002D7C59">
          <w:rPr>
            <w:rFonts w:ascii="Arial" w:eastAsia="Times New Roman" w:hAnsi="Arial" w:cs="Arial"/>
            <w:b/>
            <w:color w:val="0B0080"/>
            <w:sz w:val="18"/>
            <w:szCs w:val="20"/>
            <w:lang w:val="es-ES"/>
            <w:rPrChange w:id="464" w:author="Maribel" w:date="2018-05-22T11:33:00Z">
              <w:rPr>
                <w:rFonts w:ascii="Arial" w:eastAsia="Times New Roman" w:hAnsi="Arial" w:cs="Arial"/>
                <w:color w:val="0B0080"/>
                <w:sz w:val="20"/>
                <w:szCs w:val="20"/>
                <w:lang w:val="es-ES"/>
              </w:rPr>
            </w:rPrChange>
          </w:rPr>
          <w:fldChar w:fldCharType="end"/>
        </w:r>
      </w:del>
    </w:p>
    <w:p w14:paraId="70F2D02C" w14:textId="77777777" w:rsidR="00833F96" w:rsidRPr="007F6283" w:rsidDel="002D7C59" w:rsidRDefault="000F5FED">
      <w:pPr>
        <w:rPr>
          <w:del w:id="465" w:author="Maribel" w:date="2017-12-12T16:15:00Z"/>
          <w:rFonts w:ascii="Arial" w:eastAsia="Times New Roman" w:hAnsi="Arial" w:cs="Arial"/>
          <w:b/>
          <w:color w:val="222222"/>
          <w:sz w:val="18"/>
          <w:szCs w:val="20"/>
          <w:rPrChange w:id="466" w:author="Maribel" w:date="2018-05-22T11:33:00Z">
            <w:rPr>
              <w:del w:id="467" w:author="Maribel" w:date="2017-12-12T16:15:00Z"/>
              <w:rFonts w:ascii="Arial" w:eastAsia="Times New Roman" w:hAnsi="Arial" w:cs="Arial"/>
              <w:color w:val="222222"/>
              <w:sz w:val="20"/>
              <w:szCs w:val="20"/>
            </w:rPr>
          </w:rPrChange>
        </w:rPr>
        <w:pPrChange w:id="468" w:author="Maribel" w:date="2017-12-12T16:15:00Z">
          <w:pPr>
            <w:numPr>
              <w:ilvl w:val="1"/>
              <w:numId w:val="2"/>
            </w:numPr>
            <w:tabs>
              <w:tab w:val="num" w:pos="1440"/>
            </w:tabs>
            <w:spacing w:before="100" w:beforeAutospacing="1" w:after="24" w:line="240" w:lineRule="auto"/>
            <w:ind w:left="480" w:hanging="360"/>
          </w:pPr>
        </w:pPrChange>
      </w:pPr>
      <w:del w:id="469" w:author="Maribel" w:date="2017-12-12T16:15:00Z">
        <w:r w:rsidRPr="007F6283" w:rsidDel="002D7C59">
          <w:rPr>
            <w:b/>
            <w:sz w:val="20"/>
            <w:rPrChange w:id="470" w:author="Maribel" w:date="2018-05-22T11:33:00Z">
              <w:rPr/>
            </w:rPrChange>
          </w:rPr>
          <w:fldChar w:fldCharType="begin"/>
        </w:r>
        <w:r w:rsidRPr="007F6283" w:rsidDel="002D7C59">
          <w:rPr>
            <w:b/>
            <w:sz w:val="20"/>
            <w:rPrChange w:id="471" w:author="Maribel" w:date="2018-05-22T11:33:00Z">
              <w:rPr/>
            </w:rPrChange>
          </w:rPr>
          <w:delInstrText xml:space="preserve"> HYPERLINK "https://es.wikipedia.org/wiki/Historia_de_la_electricidad" \l "George_Westinghouse:_el_suministro_de_corriente_alterna_.281886.29" </w:delInstrText>
        </w:r>
        <w:r w:rsidRPr="007F6283" w:rsidDel="002D7C59">
          <w:rPr>
            <w:b/>
            <w:sz w:val="20"/>
            <w:rPrChange w:id="47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473" w:author="Maribel" w:date="2018-05-22T11:33:00Z">
              <w:rPr>
                <w:rFonts w:ascii="Arial" w:eastAsia="Times New Roman" w:hAnsi="Arial" w:cs="Arial"/>
                <w:color w:val="222222"/>
                <w:sz w:val="20"/>
                <w:szCs w:val="20"/>
              </w:rPr>
            </w:rPrChange>
          </w:rPr>
          <w:delText>4.5</w:delText>
        </w:r>
        <w:r w:rsidR="00833F96" w:rsidRPr="007F6283" w:rsidDel="002D7C59">
          <w:rPr>
            <w:rFonts w:ascii="Arial" w:eastAsia="Times New Roman" w:hAnsi="Arial" w:cs="Arial"/>
            <w:b/>
            <w:color w:val="0B0080"/>
            <w:sz w:val="18"/>
            <w:szCs w:val="20"/>
            <w:rPrChange w:id="474" w:author="Maribel" w:date="2018-05-22T11:33:00Z">
              <w:rPr>
                <w:rFonts w:ascii="Arial" w:eastAsia="Times New Roman" w:hAnsi="Arial" w:cs="Arial"/>
                <w:color w:val="0B0080"/>
                <w:sz w:val="20"/>
                <w:szCs w:val="20"/>
              </w:rPr>
            </w:rPrChange>
          </w:rPr>
          <w:delText>George Westinghouse: el suministro de corriente alterna (1886)</w:delText>
        </w:r>
        <w:r w:rsidRPr="007F6283" w:rsidDel="002D7C59">
          <w:rPr>
            <w:rFonts w:ascii="Arial" w:eastAsia="Times New Roman" w:hAnsi="Arial" w:cs="Arial"/>
            <w:b/>
            <w:color w:val="0B0080"/>
            <w:sz w:val="18"/>
            <w:szCs w:val="20"/>
            <w:rPrChange w:id="475" w:author="Maribel" w:date="2018-05-22T11:33:00Z">
              <w:rPr>
                <w:rFonts w:ascii="Arial" w:eastAsia="Times New Roman" w:hAnsi="Arial" w:cs="Arial"/>
                <w:color w:val="0B0080"/>
                <w:sz w:val="20"/>
                <w:szCs w:val="20"/>
              </w:rPr>
            </w:rPrChange>
          </w:rPr>
          <w:fldChar w:fldCharType="end"/>
        </w:r>
      </w:del>
    </w:p>
    <w:p w14:paraId="2E291A8D" w14:textId="77777777" w:rsidR="00833F96" w:rsidRPr="007F6283" w:rsidDel="002D7C59" w:rsidRDefault="000F5FED">
      <w:pPr>
        <w:rPr>
          <w:del w:id="476" w:author="Maribel" w:date="2017-12-12T16:15:00Z"/>
          <w:rFonts w:ascii="Arial" w:eastAsia="Times New Roman" w:hAnsi="Arial" w:cs="Arial"/>
          <w:b/>
          <w:color w:val="222222"/>
          <w:sz w:val="18"/>
          <w:szCs w:val="20"/>
          <w:lang w:val="es-ES"/>
          <w:rPrChange w:id="477" w:author="Maribel" w:date="2018-05-22T11:33:00Z">
            <w:rPr>
              <w:del w:id="478" w:author="Maribel" w:date="2017-12-12T16:15:00Z"/>
              <w:rFonts w:ascii="Arial" w:eastAsia="Times New Roman" w:hAnsi="Arial" w:cs="Arial"/>
              <w:color w:val="222222"/>
              <w:sz w:val="20"/>
              <w:szCs w:val="20"/>
              <w:lang w:val="es-ES"/>
            </w:rPr>
          </w:rPrChange>
        </w:rPr>
        <w:pPrChange w:id="479" w:author="Maribel" w:date="2017-12-12T16:15:00Z">
          <w:pPr>
            <w:numPr>
              <w:ilvl w:val="1"/>
              <w:numId w:val="2"/>
            </w:numPr>
            <w:tabs>
              <w:tab w:val="num" w:pos="1440"/>
            </w:tabs>
            <w:spacing w:before="100" w:beforeAutospacing="1" w:after="24" w:line="240" w:lineRule="auto"/>
            <w:ind w:left="480" w:hanging="360"/>
          </w:pPr>
        </w:pPrChange>
      </w:pPr>
      <w:del w:id="480" w:author="Maribel" w:date="2017-12-12T16:15:00Z">
        <w:r w:rsidRPr="007F6283" w:rsidDel="002D7C59">
          <w:rPr>
            <w:b/>
            <w:sz w:val="20"/>
            <w:rPrChange w:id="481" w:author="Maribel" w:date="2018-05-22T11:33:00Z">
              <w:rPr/>
            </w:rPrChange>
          </w:rPr>
          <w:fldChar w:fldCharType="begin"/>
        </w:r>
        <w:r w:rsidRPr="007F6283" w:rsidDel="002D7C59">
          <w:rPr>
            <w:b/>
            <w:sz w:val="20"/>
            <w:lang w:val="es-ES"/>
            <w:rPrChange w:id="482" w:author="Maribel" w:date="2018-05-22T11:33: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7F6283" w:rsidDel="002D7C59">
          <w:rPr>
            <w:b/>
            <w:sz w:val="20"/>
            <w:rPrChange w:id="48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84" w:author="Maribel" w:date="2018-05-22T11:33:00Z">
              <w:rPr>
                <w:rFonts w:ascii="Arial" w:eastAsia="Times New Roman" w:hAnsi="Arial" w:cs="Arial"/>
                <w:color w:val="222222"/>
                <w:sz w:val="20"/>
                <w:szCs w:val="20"/>
                <w:lang w:val="es-ES"/>
              </w:rPr>
            </w:rPrChange>
          </w:rPr>
          <w:delText>4.6</w:delText>
        </w:r>
        <w:r w:rsidR="00833F96" w:rsidRPr="007F6283" w:rsidDel="002D7C59">
          <w:rPr>
            <w:rFonts w:ascii="Arial" w:eastAsia="Times New Roman" w:hAnsi="Arial" w:cs="Arial"/>
            <w:b/>
            <w:color w:val="0B0080"/>
            <w:sz w:val="18"/>
            <w:szCs w:val="20"/>
            <w:lang w:val="es-ES"/>
            <w:rPrChange w:id="485" w:author="Maribel" w:date="2018-05-22T11:33: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7F6283" w:rsidDel="002D7C59">
          <w:rPr>
            <w:rFonts w:ascii="Arial" w:eastAsia="Times New Roman" w:hAnsi="Arial" w:cs="Arial"/>
            <w:b/>
            <w:color w:val="0B0080"/>
            <w:sz w:val="18"/>
            <w:szCs w:val="20"/>
            <w:lang w:val="es-ES"/>
            <w:rPrChange w:id="486" w:author="Maribel" w:date="2018-05-22T11:33:00Z">
              <w:rPr>
                <w:rFonts w:ascii="Arial" w:eastAsia="Times New Roman" w:hAnsi="Arial" w:cs="Arial"/>
                <w:color w:val="0B0080"/>
                <w:sz w:val="20"/>
                <w:szCs w:val="20"/>
                <w:lang w:val="es-ES"/>
              </w:rPr>
            </w:rPrChange>
          </w:rPr>
          <w:fldChar w:fldCharType="end"/>
        </w:r>
      </w:del>
    </w:p>
    <w:p w14:paraId="79EC62B8" w14:textId="77777777" w:rsidR="00833F96" w:rsidRPr="007F6283" w:rsidDel="002D7C59" w:rsidRDefault="000F5FED">
      <w:pPr>
        <w:rPr>
          <w:del w:id="487" w:author="Maribel" w:date="2017-12-12T16:15:00Z"/>
          <w:rFonts w:ascii="Arial" w:eastAsia="Times New Roman" w:hAnsi="Arial" w:cs="Arial"/>
          <w:b/>
          <w:color w:val="222222"/>
          <w:sz w:val="18"/>
          <w:szCs w:val="20"/>
          <w:lang w:val="es-ES"/>
          <w:rPrChange w:id="488" w:author="Maribel" w:date="2018-05-22T11:33:00Z">
            <w:rPr>
              <w:del w:id="489" w:author="Maribel" w:date="2017-12-12T16:15:00Z"/>
              <w:rFonts w:ascii="Arial" w:eastAsia="Times New Roman" w:hAnsi="Arial" w:cs="Arial"/>
              <w:color w:val="222222"/>
              <w:sz w:val="20"/>
              <w:szCs w:val="20"/>
              <w:lang w:val="es-ES"/>
            </w:rPr>
          </w:rPrChange>
        </w:rPr>
        <w:pPrChange w:id="490" w:author="Maribel" w:date="2017-12-12T16:15:00Z">
          <w:pPr>
            <w:numPr>
              <w:ilvl w:val="1"/>
              <w:numId w:val="2"/>
            </w:numPr>
            <w:tabs>
              <w:tab w:val="num" w:pos="1440"/>
            </w:tabs>
            <w:spacing w:before="100" w:beforeAutospacing="1" w:after="24" w:line="240" w:lineRule="auto"/>
            <w:ind w:left="480" w:hanging="360"/>
          </w:pPr>
        </w:pPrChange>
      </w:pPr>
      <w:del w:id="491" w:author="Maribel" w:date="2017-12-12T16:15:00Z">
        <w:r w:rsidRPr="007F6283" w:rsidDel="002D7C59">
          <w:rPr>
            <w:b/>
            <w:sz w:val="20"/>
            <w:rPrChange w:id="492" w:author="Maribel" w:date="2018-05-22T11:33:00Z">
              <w:rPr/>
            </w:rPrChange>
          </w:rPr>
          <w:fldChar w:fldCharType="begin"/>
        </w:r>
        <w:r w:rsidRPr="007F6283" w:rsidDel="002D7C59">
          <w:rPr>
            <w:b/>
            <w:sz w:val="20"/>
            <w:lang w:val="es-ES"/>
            <w:rPrChange w:id="493" w:author="Maribel" w:date="2018-05-22T11:33:00Z">
              <w:rPr>
                <w:lang w:val="es-ES"/>
              </w:rPr>
            </w:rPrChange>
          </w:rPr>
          <w:delInstrText xml:space="preserve"> HYPERLINK "https://es.wikipedia.org/wiki/Historia_de_la_electricidad" \l "Charles_Proteus_Steinmetz:_la_hist.C3.A9resis_magn.C3.A9tica_.281892.29" </w:delInstrText>
        </w:r>
        <w:r w:rsidRPr="007F6283" w:rsidDel="002D7C59">
          <w:rPr>
            <w:b/>
            <w:sz w:val="20"/>
            <w:rPrChange w:id="49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95" w:author="Maribel" w:date="2018-05-22T11:33:00Z">
              <w:rPr>
                <w:rFonts w:ascii="Arial" w:eastAsia="Times New Roman" w:hAnsi="Arial" w:cs="Arial"/>
                <w:color w:val="222222"/>
                <w:sz w:val="20"/>
                <w:szCs w:val="20"/>
                <w:lang w:val="es-ES"/>
              </w:rPr>
            </w:rPrChange>
          </w:rPr>
          <w:delText>4.7</w:delText>
        </w:r>
        <w:r w:rsidR="00833F96" w:rsidRPr="007F6283" w:rsidDel="002D7C59">
          <w:rPr>
            <w:rFonts w:ascii="Arial" w:eastAsia="Times New Roman" w:hAnsi="Arial" w:cs="Arial"/>
            <w:b/>
            <w:color w:val="0B0080"/>
            <w:sz w:val="18"/>
            <w:szCs w:val="20"/>
            <w:lang w:val="es-ES"/>
            <w:rPrChange w:id="496" w:author="Maribel" w:date="2018-05-22T11:33:00Z">
              <w:rPr>
                <w:rFonts w:ascii="Arial" w:eastAsia="Times New Roman" w:hAnsi="Arial" w:cs="Arial"/>
                <w:color w:val="0B0080"/>
                <w:sz w:val="20"/>
                <w:szCs w:val="20"/>
                <w:lang w:val="es-ES"/>
              </w:rPr>
            </w:rPrChange>
          </w:rPr>
          <w:delText>Charles Proteus Steinmetz: la histéresis magnética (1892)</w:delText>
        </w:r>
        <w:r w:rsidRPr="007F6283" w:rsidDel="002D7C59">
          <w:rPr>
            <w:rFonts w:ascii="Arial" w:eastAsia="Times New Roman" w:hAnsi="Arial" w:cs="Arial"/>
            <w:b/>
            <w:color w:val="0B0080"/>
            <w:sz w:val="18"/>
            <w:szCs w:val="20"/>
            <w:lang w:val="es-ES"/>
            <w:rPrChange w:id="497" w:author="Maribel" w:date="2018-05-22T11:33:00Z">
              <w:rPr>
                <w:rFonts w:ascii="Arial" w:eastAsia="Times New Roman" w:hAnsi="Arial" w:cs="Arial"/>
                <w:color w:val="0B0080"/>
                <w:sz w:val="20"/>
                <w:szCs w:val="20"/>
                <w:lang w:val="es-ES"/>
              </w:rPr>
            </w:rPrChange>
          </w:rPr>
          <w:fldChar w:fldCharType="end"/>
        </w:r>
      </w:del>
    </w:p>
    <w:p w14:paraId="7C942254" w14:textId="77777777" w:rsidR="00833F96" w:rsidRPr="007F6283" w:rsidDel="002D7C59" w:rsidRDefault="000F5FED">
      <w:pPr>
        <w:rPr>
          <w:del w:id="498" w:author="Maribel" w:date="2017-12-12T16:15:00Z"/>
          <w:rFonts w:ascii="Arial" w:eastAsia="Times New Roman" w:hAnsi="Arial" w:cs="Arial"/>
          <w:b/>
          <w:color w:val="222222"/>
          <w:sz w:val="18"/>
          <w:szCs w:val="20"/>
          <w:lang w:val="es-ES"/>
          <w:rPrChange w:id="499" w:author="Maribel" w:date="2018-05-22T11:33:00Z">
            <w:rPr>
              <w:del w:id="500" w:author="Maribel" w:date="2017-12-12T16:15:00Z"/>
              <w:rFonts w:ascii="Arial" w:eastAsia="Times New Roman" w:hAnsi="Arial" w:cs="Arial"/>
              <w:color w:val="222222"/>
              <w:sz w:val="20"/>
              <w:szCs w:val="20"/>
              <w:lang w:val="es-ES"/>
            </w:rPr>
          </w:rPrChange>
        </w:rPr>
        <w:pPrChange w:id="501" w:author="Maribel" w:date="2017-12-12T16:15:00Z">
          <w:pPr>
            <w:numPr>
              <w:ilvl w:val="1"/>
              <w:numId w:val="2"/>
            </w:numPr>
            <w:tabs>
              <w:tab w:val="num" w:pos="1440"/>
            </w:tabs>
            <w:spacing w:before="100" w:beforeAutospacing="1" w:after="24" w:line="240" w:lineRule="auto"/>
            <w:ind w:left="480" w:hanging="360"/>
          </w:pPr>
        </w:pPrChange>
      </w:pPr>
      <w:del w:id="502" w:author="Maribel" w:date="2017-12-12T16:15:00Z">
        <w:r w:rsidRPr="007F6283" w:rsidDel="002D7C59">
          <w:rPr>
            <w:b/>
            <w:sz w:val="20"/>
            <w:rPrChange w:id="503" w:author="Maribel" w:date="2018-05-22T11:33:00Z">
              <w:rPr/>
            </w:rPrChange>
          </w:rPr>
          <w:fldChar w:fldCharType="begin"/>
        </w:r>
        <w:r w:rsidRPr="007F6283" w:rsidDel="002D7C59">
          <w:rPr>
            <w:b/>
            <w:sz w:val="20"/>
            <w:lang w:val="es-ES"/>
            <w:rPrChange w:id="504" w:author="Maribel" w:date="2018-05-22T11:33:00Z">
              <w:rPr>
                <w:lang w:val="es-ES"/>
              </w:rPr>
            </w:rPrChange>
          </w:rPr>
          <w:delInstrText xml:space="preserve"> HYPERLINK "https://es.wikipedia.org/wiki/Historia_de_la_electricidad" \l "Wilhelm_Conrad_R.C3.B6ntgen:_los_rayos_X_.281895.29" </w:delInstrText>
        </w:r>
        <w:r w:rsidRPr="007F6283" w:rsidDel="002D7C59">
          <w:rPr>
            <w:b/>
            <w:sz w:val="20"/>
            <w:rPrChange w:id="50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06" w:author="Maribel" w:date="2018-05-22T11:33:00Z">
              <w:rPr>
                <w:rFonts w:ascii="Arial" w:eastAsia="Times New Roman" w:hAnsi="Arial" w:cs="Arial"/>
                <w:color w:val="222222"/>
                <w:sz w:val="20"/>
                <w:szCs w:val="20"/>
                <w:lang w:val="es-ES"/>
              </w:rPr>
            </w:rPrChange>
          </w:rPr>
          <w:delText>4.8</w:delText>
        </w:r>
        <w:r w:rsidR="00833F96" w:rsidRPr="007F6283" w:rsidDel="002D7C59">
          <w:rPr>
            <w:rFonts w:ascii="Arial" w:eastAsia="Times New Roman" w:hAnsi="Arial" w:cs="Arial"/>
            <w:b/>
            <w:color w:val="0B0080"/>
            <w:sz w:val="18"/>
            <w:szCs w:val="20"/>
            <w:lang w:val="es-ES"/>
            <w:rPrChange w:id="507" w:author="Maribel" w:date="2018-05-22T11:33:00Z">
              <w:rPr>
                <w:rFonts w:ascii="Arial" w:eastAsia="Times New Roman" w:hAnsi="Arial" w:cs="Arial"/>
                <w:color w:val="0B0080"/>
                <w:sz w:val="20"/>
                <w:szCs w:val="20"/>
                <w:lang w:val="es-ES"/>
              </w:rPr>
            </w:rPrChange>
          </w:rPr>
          <w:delText>Wilhelm Conrad Röntgen: los rayos X (1895)</w:delText>
        </w:r>
        <w:r w:rsidRPr="007F6283" w:rsidDel="002D7C59">
          <w:rPr>
            <w:rFonts w:ascii="Arial" w:eastAsia="Times New Roman" w:hAnsi="Arial" w:cs="Arial"/>
            <w:b/>
            <w:color w:val="0B0080"/>
            <w:sz w:val="18"/>
            <w:szCs w:val="20"/>
            <w:lang w:val="es-ES"/>
            <w:rPrChange w:id="508" w:author="Maribel" w:date="2018-05-22T11:33:00Z">
              <w:rPr>
                <w:rFonts w:ascii="Arial" w:eastAsia="Times New Roman" w:hAnsi="Arial" w:cs="Arial"/>
                <w:color w:val="0B0080"/>
                <w:sz w:val="20"/>
                <w:szCs w:val="20"/>
                <w:lang w:val="es-ES"/>
              </w:rPr>
            </w:rPrChange>
          </w:rPr>
          <w:fldChar w:fldCharType="end"/>
        </w:r>
      </w:del>
    </w:p>
    <w:p w14:paraId="59F5E986" w14:textId="77777777" w:rsidR="00833F96" w:rsidRPr="007F6283" w:rsidDel="002D7C59" w:rsidRDefault="000F5FED">
      <w:pPr>
        <w:rPr>
          <w:del w:id="509" w:author="Maribel" w:date="2017-12-12T16:15:00Z"/>
          <w:rFonts w:ascii="Arial" w:eastAsia="Times New Roman" w:hAnsi="Arial" w:cs="Arial"/>
          <w:b/>
          <w:color w:val="222222"/>
          <w:sz w:val="18"/>
          <w:szCs w:val="20"/>
          <w:lang w:val="es-ES"/>
          <w:rPrChange w:id="510" w:author="Maribel" w:date="2018-05-22T11:33:00Z">
            <w:rPr>
              <w:del w:id="511" w:author="Maribel" w:date="2017-12-12T16:15:00Z"/>
              <w:rFonts w:ascii="Arial" w:eastAsia="Times New Roman" w:hAnsi="Arial" w:cs="Arial"/>
              <w:color w:val="222222"/>
              <w:sz w:val="20"/>
              <w:szCs w:val="20"/>
              <w:lang w:val="es-ES"/>
            </w:rPr>
          </w:rPrChange>
        </w:rPr>
        <w:pPrChange w:id="512" w:author="Maribel" w:date="2017-12-12T16:15:00Z">
          <w:pPr>
            <w:numPr>
              <w:ilvl w:val="1"/>
              <w:numId w:val="2"/>
            </w:numPr>
            <w:tabs>
              <w:tab w:val="num" w:pos="1440"/>
            </w:tabs>
            <w:spacing w:before="100" w:beforeAutospacing="1" w:after="24" w:line="240" w:lineRule="auto"/>
            <w:ind w:left="480" w:hanging="360"/>
          </w:pPr>
        </w:pPrChange>
      </w:pPr>
      <w:del w:id="513" w:author="Maribel" w:date="2017-12-12T16:15:00Z">
        <w:r w:rsidRPr="007F6283" w:rsidDel="002D7C59">
          <w:rPr>
            <w:b/>
            <w:sz w:val="20"/>
            <w:rPrChange w:id="514" w:author="Maribel" w:date="2018-05-22T11:33:00Z">
              <w:rPr/>
            </w:rPrChange>
          </w:rPr>
          <w:fldChar w:fldCharType="begin"/>
        </w:r>
        <w:r w:rsidRPr="007F6283" w:rsidDel="002D7C59">
          <w:rPr>
            <w:b/>
            <w:sz w:val="20"/>
            <w:lang w:val="es-ES"/>
            <w:rPrChange w:id="515" w:author="Maribel" w:date="2018-05-22T11:33:00Z">
              <w:rPr>
                <w:lang w:val="es-ES"/>
              </w:rPr>
            </w:rPrChange>
          </w:rPr>
          <w:delInstrText xml:space="preserve"> HYPERLINK "https://es.wikipedia.org/wiki/Historia_de_la_electricidad" \l "Michael_Idvorsky_Pupin:_la_bobina_de_Pupin_.281894.29_y_las_im.C3.A1genes_de_rayos_X_.281896.29" </w:delInstrText>
        </w:r>
        <w:r w:rsidRPr="007F6283" w:rsidDel="002D7C59">
          <w:rPr>
            <w:b/>
            <w:sz w:val="20"/>
            <w:rPrChange w:id="51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17" w:author="Maribel" w:date="2018-05-22T11:33:00Z">
              <w:rPr>
                <w:rFonts w:ascii="Arial" w:eastAsia="Times New Roman" w:hAnsi="Arial" w:cs="Arial"/>
                <w:color w:val="222222"/>
                <w:sz w:val="20"/>
                <w:szCs w:val="20"/>
                <w:lang w:val="es-ES"/>
              </w:rPr>
            </w:rPrChange>
          </w:rPr>
          <w:delText>4.9</w:delText>
        </w:r>
        <w:r w:rsidR="00833F96" w:rsidRPr="007F6283" w:rsidDel="002D7C59">
          <w:rPr>
            <w:rFonts w:ascii="Arial" w:eastAsia="Times New Roman" w:hAnsi="Arial" w:cs="Arial"/>
            <w:b/>
            <w:color w:val="0B0080"/>
            <w:sz w:val="18"/>
            <w:szCs w:val="20"/>
            <w:lang w:val="es-ES"/>
            <w:rPrChange w:id="518" w:author="Maribel" w:date="2018-05-22T11:33:00Z">
              <w:rPr>
                <w:rFonts w:ascii="Arial" w:eastAsia="Times New Roman" w:hAnsi="Arial" w:cs="Arial"/>
                <w:color w:val="0B0080"/>
                <w:sz w:val="20"/>
                <w:szCs w:val="20"/>
                <w:lang w:val="es-ES"/>
              </w:rPr>
            </w:rPrChange>
          </w:rPr>
          <w:delText>Michael Idvorsky Pupin: la bobina de Pupin (1894) y las imágenes de rayos X (1896)</w:delText>
        </w:r>
        <w:r w:rsidRPr="007F6283" w:rsidDel="002D7C59">
          <w:rPr>
            <w:rFonts w:ascii="Arial" w:eastAsia="Times New Roman" w:hAnsi="Arial" w:cs="Arial"/>
            <w:b/>
            <w:color w:val="0B0080"/>
            <w:sz w:val="18"/>
            <w:szCs w:val="20"/>
            <w:lang w:val="es-ES"/>
            <w:rPrChange w:id="519" w:author="Maribel" w:date="2018-05-22T11:33:00Z">
              <w:rPr>
                <w:rFonts w:ascii="Arial" w:eastAsia="Times New Roman" w:hAnsi="Arial" w:cs="Arial"/>
                <w:color w:val="0B0080"/>
                <w:sz w:val="20"/>
                <w:szCs w:val="20"/>
                <w:lang w:val="es-ES"/>
              </w:rPr>
            </w:rPrChange>
          </w:rPr>
          <w:fldChar w:fldCharType="end"/>
        </w:r>
      </w:del>
    </w:p>
    <w:p w14:paraId="4A0CA101" w14:textId="77777777" w:rsidR="00833F96" w:rsidRPr="007F6283" w:rsidDel="002D7C59" w:rsidRDefault="000F5FED">
      <w:pPr>
        <w:rPr>
          <w:del w:id="520" w:author="Maribel" w:date="2017-12-12T16:15:00Z"/>
          <w:rFonts w:ascii="Arial" w:eastAsia="Times New Roman" w:hAnsi="Arial" w:cs="Arial"/>
          <w:b/>
          <w:color w:val="222222"/>
          <w:sz w:val="18"/>
          <w:szCs w:val="20"/>
          <w:lang w:val="es-ES"/>
          <w:rPrChange w:id="521" w:author="Maribel" w:date="2018-05-22T11:33:00Z">
            <w:rPr>
              <w:del w:id="522" w:author="Maribel" w:date="2017-12-12T16:15:00Z"/>
              <w:rFonts w:ascii="Arial" w:eastAsia="Times New Roman" w:hAnsi="Arial" w:cs="Arial"/>
              <w:color w:val="222222"/>
              <w:sz w:val="20"/>
              <w:szCs w:val="20"/>
              <w:lang w:val="es-ES"/>
            </w:rPr>
          </w:rPrChange>
        </w:rPr>
        <w:pPrChange w:id="523" w:author="Maribel" w:date="2017-12-12T16:15:00Z">
          <w:pPr>
            <w:numPr>
              <w:ilvl w:val="1"/>
              <w:numId w:val="2"/>
            </w:numPr>
            <w:tabs>
              <w:tab w:val="num" w:pos="1440"/>
            </w:tabs>
            <w:spacing w:before="100" w:beforeAutospacing="1" w:after="24" w:line="240" w:lineRule="auto"/>
            <w:ind w:left="480" w:hanging="360"/>
          </w:pPr>
        </w:pPrChange>
      </w:pPr>
      <w:del w:id="524" w:author="Maribel" w:date="2017-12-12T16:15:00Z">
        <w:r w:rsidRPr="007F6283" w:rsidDel="002D7C59">
          <w:rPr>
            <w:b/>
            <w:sz w:val="20"/>
            <w:rPrChange w:id="525" w:author="Maribel" w:date="2018-05-22T11:33:00Z">
              <w:rPr/>
            </w:rPrChange>
          </w:rPr>
          <w:fldChar w:fldCharType="begin"/>
        </w:r>
        <w:r w:rsidRPr="007F6283" w:rsidDel="002D7C59">
          <w:rPr>
            <w:b/>
            <w:sz w:val="20"/>
            <w:lang w:val="es-ES"/>
            <w:rPrChange w:id="526" w:author="Maribel" w:date="2018-05-22T11:33:00Z">
              <w:rPr>
                <w:lang w:val="es-ES"/>
              </w:rPr>
            </w:rPrChange>
          </w:rPr>
          <w:delInstrText xml:space="preserve"> HYPERLINK "https://es.wikipedia.org/wiki/Historia_de_la_electricidad" \l "Joseph_John_Thomson:_los_rayos_cat.C3.B3dicos_.281897.29" </w:delInstrText>
        </w:r>
        <w:r w:rsidRPr="007F6283" w:rsidDel="002D7C59">
          <w:rPr>
            <w:b/>
            <w:sz w:val="20"/>
            <w:rPrChange w:id="52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28" w:author="Maribel" w:date="2018-05-22T11:33:00Z">
              <w:rPr>
                <w:rFonts w:ascii="Arial" w:eastAsia="Times New Roman" w:hAnsi="Arial" w:cs="Arial"/>
                <w:color w:val="222222"/>
                <w:sz w:val="20"/>
                <w:szCs w:val="20"/>
                <w:lang w:val="es-ES"/>
              </w:rPr>
            </w:rPrChange>
          </w:rPr>
          <w:delText>4.10</w:delText>
        </w:r>
        <w:r w:rsidR="00833F96" w:rsidRPr="007F6283" w:rsidDel="002D7C59">
          <w:rPr>
            <w:rFonts w:ascii="Arial" w:eastAsia="Times New Roman" w:hAnsi="Arial" w:cs="Arial"/>
            <w:b/>
            <w:color w:val="0B0080"/>
            <w:sz w:val="18"/>
            <w:szCs w:val="20"/>
            <w:lang w:val="es-ES"/>
            <w:rPrChange w:id="529" w:author="Maribel" w:date="2018-05-22T11:33:00Z">
              <w:rPr>
                <w:rFonts w:ascii="Arial" w:eastAsia="Times New Roman" w:hAnsi="Arial" w:cs="Arial"/>
                <w:color w:val="0B0080"/>
                <w:sz w:val="20"/>
                <w:szCs w:val="20"/>
                <w:lang w:val="es-ES"/>
              </w:rPr>
            </w:rPrChange>
          </w:rPr>
          <w:delText>Joseph John Thomson: los rayos catódicos (1897)</w:delText>
        </w:r>
        <w:r w:rsidRPr="007F6283" w:rsidDel="002D7C59">
          <w:rPr>
            <w:rFonts w:ascii="Arial" w:eastAsia="Times New Roman" w:hAnsi="Arial" w:cs="Arial"/>
            <w:b/>
            <w:color w:val="0B0080"/>
            <w:sz w:val="18"/>
            <w:szCs w:val="20"/>
            <w:lang w:val="es-ES"/>
            <w:rPrChange w:id="530" w:author="Maribel" w:date="2018-05-22T11:33:00Z">
              <w:rPr>
                <w:rFonts w:ascii="Arial" w:eastAsia="Times New Roman" w:hAnsi="Arial" w:cs="Arial"/>
                <w:color w:val="0B0080"/>
                <w:sz w:val="20"/>
                <w:szCs w:val="20"/>
                <w:lang w:val="es-ES"/>
              </w:rPr>
            </w:rPrChange>
          </w:rPr>
          <w:fldChar w:fldCharType="end"/>
        </w:r>
      </w:del>
    </w:p>
    <w:p w14:paraId="61898FB5" w14:textId="77777777" w:rsidR="00833F96" w:rsidRPr="007F6283" w:rsidDel="002D7C59" w:rsidRDefault="000F5FED">
      <w:pPr>
        <w:rPr>
          <w:del w:id="531" w:author="Maribel" w:date="2017-12-12T16:15:00Z"/>
          <w:rFonts w:ascii="Arial" w:eastAsia="Times New Roman" w:hAnsi="Arial" w:cs="Arial"/>
          <w:b/>
          <w:color w:val="222222"/>
          <w:sz w:val="18"/>
          <w:szCs w:val="20"/>
          <w:lang w:val="es-ES"/>
          <w:rPrChange w:id="532" w:author="Maribel" w:date="2018-05-22T11:33:00Z">
            <w:rPr>
              <w:del w:id="533" w:author="Maribel" w:date="2017-12-12T16:15:00Z"/>
              <w:rFonts w:ascii="Arial" w:eastAsia="Times New Roman" w:hAnsi="Arial" w:cs="Arial"/>
              <w:color w:val="222222"/>
              <w:sz w:val="20"/>
              <w:szCs w:val="20"/>
              <w:lang w:val="es-ES"/>
            </w:rPr>
          </w:rPrChange>
        </w:rPr>
        <w:pPrChange w:id="534" w:author="Maribel" w:date="2017-12-12T16:15:00Z">
          <w:pPr>
            <w:numPr>
              <w:ilvl w:val="1"/>
              <w:numId w:val="2"/>
            </w:numPr>
            <w:tabs>
              <w:tab w:val="num" w:pos="1440"/>
            </w:tabs>
            <w:spacing w:before="100" w:beforeAutospacing="1" w:after="24" w:line="240" w:lineRule="auto"/>
            <w:ind w:left="480" w:hanging="360"/>
          </w:pPr>
        </w:pPrChange>
      </w:pPr>
      <w:del w:id="535" w:author="Maribel" w:date="2017-12-12T16:15:00Z">
        <w:r w:rsidRPr="007F6283" w:rsidDel="002D7C59">
          <w:rPr>
            <w:b/>
            <w:sz w:val="20"/>
            <w:rPrChange w:id="536" w:author="Maribel" w:date="2018-05-22T11:33:00Z">
              <w:rPr/>
            </w:rPrChange>
          </w:rPr>
          <w:fldChar w:fldCharType="begin"/>
        </w:r>
        <w:r w:rsidRPr="007F6283" w:rsidDel="002D7C59">
          <w:rPr>
            <w:b/>
            <w:sz w:val="20"/>
            <w:lang w:val="es-ES"/>
            <w:rPrChange w:id="537" w:author="Maribel" w:date="2018-05-22T11:33:00Z">
              <w:rPr>
                <w:lang w:val="es-ES"/>
              </w:rPr>
            </w:rPrChange>
          </w:rPr>
          <w:delInstrText xml:space="preserve"> HYPERLINK "https://es.wikipedia.org/wiki/Historia_de_la_electricidad" \l "Hermanos_Lumi.C3.A8re:_el_inicio_del_cine_.281895.29" </w:delInstrText>
        </w:r>
        <w:r w:rsidRPr="007F6283" w:rsidDel="002D7C59">
          <w:rPr>
            <w:b/>
            <w:sz w:val="20"/>
            <w:rPrChange w:id="53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39" w:author="Maribel" w:date="2018-05-22T11:33:00Z">
              <w:rPr>
                <w:rFonts w:ascii="Arial" w:eastAsia="Times New Roman" w:hAnsi="Arial" w:cs="Arial"/>
                <w:color w:val="222222"/>
                <w:sz w:val="20"/>
                <w:szCs w:val="20"/>
                <w:lang w:val="es-ES"/>
              </w:rPr>
            </w:rPrChange>
          </w:rPr>
          <w:delText>4.11</w:delText>
        </w:r>
        <w:r w:rsidR="00833F96" w:rsidRPr="007F6283" w:rsidDel="002D7C59">
          <w:rPr>
            <w:rFonts w:ascii="Arial" w:eastAsia="Times New Roman" w:hAnsi="Arial" w:cs="Arial"/>
            <w:b/>
            <w:color w:val="0B0080"/>
            <w:sz w:val="18"/>
            <w:szCs w:val="20"/>
            <w:lang w:val="es-ES"/>
            <w:rPrChange w:id="540" w:author="Maribel" w:date="2018-05-22T11:33:00Z">
              <w:rPr>
                <w:rFonts w:ascii="Arial" w:eastAsia="Times New Roman" w:hAnsi="Arial" w:cs="Arial"/>
                <w:color w:val="0B0080"/>
                <w:sz w:val="20"/>
                <w:szCs w:val="20"/>
                <w:lang w:val="es-ES"/>
              </w:rPr>
            </w:rPrChange>
          </w:rPr>
          <w:delText>Hermanos Lumière: el inicio del cine (1895)</w:delText>
        </w:r>
        <w:r w:rsidRPr="007F6283" w:rsidDel="002D7C59">
          <w:rPr>
            <w:rFonts w:ascii="Arial" w:eastAsia="Times New Roman" w:hAnsi="Arial" w:cs="Arial"/>
            <w:b/>
            <w:color w:val="0B0080"/>
            <w:sz w:val="18"/>
            <w:szCs w:val="20"/>
            <w:lang w:val="es-ES"/>
            <w:rPrChange w:id="541" w:author="Maribel" w:date="2018-05-22T11:33:00Z">
              <w:rPr>
                <w:rFonts w:ascii="Arial" w:eastAsia="Times New Roman" w:hAnsi="Arial" w:cs="Arial"/>
                <w:color w:val="0B0080"/>
                <w:sz w:val="20"/>
                <w:szCs w:val="20"/>
                <w:lang w:val="es-ES"/>
              </w:rPr>
            </w:rPrChange>
          </w:rPr>
          <w:fldChar w:fldCharType="end"/>
        </w:r>
      </w:del>
    </w:p>
    <w:p w14:paraId="755B059E" w14:textId="77777777" w:rsidR="00833F96" w:rsidRPr="007F6283" w:rsidDel="002D7C59" w:rsidRDefault="000F5FED">
      <w:pPr>
        <w:rPr>
          <w:del w:id="542" w:author="Maribel" w:date="2017-12-12T16:15:00Z"/>
          <w:rFonts w:ascii="Arial" w:eastAsia="Times New Roman" w:hAnsi="Arial" w:cs="Arial"/>
          <w:b/>
          <w:color w:val="222222"/>
          <w:sz w:val="18"/>
          <w:szCs w:val="20"/>
          <w:lang w:val="es-ES"/>
          <w:rPrChange w:id="543" w:author="Maribel" w:date="2018-05-22T11:33:00Z">
            <w:rPr>
              <w:del w:id="544" w:author="Maribel" w:date="2017-12-12T16:15:00Z"/>
              <w:rFonts w:ascii="Arial" w:eastAsia="Times New Roman" w:hAnsi="Arial" w:cs="Arial"/>
              <w:color w:val="222222"/>
              <w:sz w:val="20"/>
              <w:szCs w:val="20"/>
              <w:lang w:val="es-ES"/>
            </w:rPr>
          </w:rPrChange>
        </w:rPr>
        <w:pPrChange w:id="545" w:author="Maribel" w:date="2017-12-12T16:15:00Z">
          <w:pPr>
            <w:numPr>
              <w:ilvl w:val="1"/>
              <w:numId w:val="2"/>
            </w:numPr>
            <w:tabs>
              <w:tab w:val="num" w:pos="1440"/>
            </w:tabs>
            <w:spacing w:before="100" w:beforeAutospacing="1" w:after="24" w:line="240" w:lineRule="auto"/>
            <w:ind w:left="480" w:hanging="360"/>
          </w:pPr>
        </w:pPrChange>
      </w:pPr>
      <w:del w:id="546" w:author="Maribel" w:date="2017-12-12T16:15:00Z">
        <w:r w:rsidRPr="007F6283" w:rsidDel="002D7C59">
          <w:rPr>
            <w:b/>
            <w:sz w:val="20"/>
            <w:rPrChange w:id="547" w:author="Maribel" w:date="2018-05-22T11:33:00Z">
              <w:rPr/>
            </w:rPrChange>
          </w:rPr>
          <w:fldChar w:fldCharType="begin"/>
        </w:r>
        <w:r w:rsidRPr="007F6283" w:rsidDel="002D7C59">
          <w:rPr>
            <w:b/>
            <w:sz w:val="20"/>
            <w:lang w:val="es-ES"/>
            <w:rPrChange w:id="548" w:author="Maribel" w:date="2018-05-22T11:33:00Z">
              <w:rPr>
                <w:lang w:val="es-ES"/>
              </w:rPr>
            </w:rPrChange>
          </w:rPr>
          <w:delInstrText xml:space="preserve"> HYPERLINK "https://es.wikipedia.org/wiki/Historia_de_la_electricidad" \l "Guglielmo_Marconi:_la_telegraf.C3.ADa_inal.C3.A1mbrica_.281899.29" </w:delInstrText>
        </w:r>
        <w:r w:rsidRPr="007F6283" w:rsidDel="002D7C59">
          <w:rPr>
            <w:b/>
            <w:sz w:val="20"/>
            <w:rPrChange w:id="54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50" w:author="Maribel" w:date="2018-05-22T11:33:00Z">
              <w:rPr>
                <w:rFonts w:ascii="Arial" w:eastAsia="Times New Roman" w:hAnsi="Arial" w:cs="Arial"/>
                <w:color w:val="222222"/>
                <w:sz w:val="20"/>
                <w:szCs w:val="20"/>
                <w:lang w:val="es-ES"/>
              </w:rPr>
            </w:rPrChange>
          </w:rPr>
          <w:delText>4.12</w:delText>
        </w:r>
        <w:r w:rsidR="00833F96" w:rsidRPr="007F6283" w:rsidDel="002D7C59">
          <w:rPr>
            <w:rFonts w:ascii="Arial" w:eastAsia="Times New Roman" w:hAnsi="Arial" w:cs="Arial"/>
            <w:b/>
            <w:color w:val="0B0080"/>
            <w:sz w:val="18"/>
            <w:szCs w:val="20"/>
            <w:lang w:val="es-ES"/>
            <w:rPrChange w:id="551" w:author="Maribel" w:date="2018-05-22T11:33:00Z">
              <w:rPr>
                <w:rFonts w:ascii="Arial" w:eastAsia="Times New Roman" w:hAnsi="Arial" w:cs="Arial"/>
                <w:color w:val="0B0080"/>
                <w:sz w:val="20"/>
                <w:szCs w:val="20"/>
                <w:lang w:val="es-ES"/>
              </w:rPr>
            </w:rPrChange>
          </w:rPr>
          <w:delText>Guglielmo Marconi: la telegrafía inalámbrica (1899)</w:delText>
        </w:r>
        <w:r w:rsidRPr="007F6283" w:rsidDel="002D7C59">
          <w:rPr>
            <w:rFonts w:ascii="Arial" w:eastAsia="Times New Roman" w:hAnsi="Arial" w:cs="Arial"/>
            <w:b/>
            <w:color w:val="0B0080"/>
            <w:sz w:val="18"/>
            <w:szCs w:val="20"/>
            <w:lang w:val="es-ES"/>
            <w:rPrChange w:id="552" w:author="Maribel" w:date="2018-05-22T11:33:00Z">
              <w:rPr>
                <w:rFonts w:ascii="Arial" w:eastAsia="Times New Roman" w:hAnsi="Arial" w:cs="Arial"/>
                <w:color w:val="0B0080"/>
                <w:sz w:val="20"/>
                <w:szCs w:val="20"/>
                <w:lang w:val="es-ES"/>
              </w:rPr>
            </w:rPrChange>
          </w:rPr>
          <w:fldChar w:fldCharType="end"/>
        </w:r>
      </w:del>
    </w:p>
    <w:p w14:paraId="3FF369B2" w14:textId="77777777" w:rsidR="00833F96" w:rsidRPr="007F6283" w:rsidDel="002D7C59" w:rsidRDefault="000F5FED">
      <w:pPr>
        <w:rPr>
          <w:del w:id="553" w:author="Maribel" w:date="2017-12-12T16:15:00Z"/>
          <w:rFonts w:ascii="Arial" w:eastAsia="Times New Roman" w:hAnsi="Arial" w:cs="Arial"/>
          <w:b/>
          <w:color w:val="222222"/>
          <w:sz w:val="18"/>
          <w:szCs w:val="20"/>
          <w:lang w:val="es-ES"/>
          <w:rPrChange w:id="554" w:author="Maribel" w:date="2018-05-22T11:33:00Z">
            <w:rPr>
              <w:del w:id="555" w:author="Maribel" w:date="2017-12-12T16:15:00Z"/>
              <w:rFonts w:ascii="Arial" w:eastAsia="Times New Roman" w:hAnsi="Arial" w:cs="Arial"/>
              <w:color w:val="222222"/>
              <w:sz w:val="20"/>
              <w:szCs w:val="20"/>
              <w:lang w:val="es-ES"/>
            </w:rPr>
          </w:rPrChange>
        </w:rPr>
        <w:pPrChange w:id="556" w:author="Maribel" w:date="2017-12-12T16:15:00Z">
          <w:pPr>
            <w:numPr>
              <w:ilvl w:val="1"/>
              <w:numId w:val="2"/>
            </w:numPr>
            <w:tabs>
              <w:tab w:val="num" w:pos="1440"/>
            </w:tabs>
            <w:spacing w:before="100" w:beforeAutospacing="1" w:after="24" w:line="240" w:lineRule="auto"/>
            <w:ind w:left="480" w:hanging="360"/>
          </w:pPr>
        </w:pPrChange>
      </w:pPr>
      <w:del w:id="557" w:author="Maribel" w:date="2017-12-12T16:15:00Z">
        <w:r w:rsidRPr="007F6283" w:rsidDel="002D7C59">
          <w:rPr>
            <w:b/>
            <w:sz w:val="20"/>
            <w:rPrChange w:id="558" w:author="Maribel" w:date="2018-05-22T11:33:00Z">
              <w:rPr/>
            </w:rPrChange>
          </w:rPr>
          <w:fldChar w:fldCharType="begin"/>
        </w:r>
        <w:r w:rsidRPr="007F6283" w:rsidDel="002D7C59">
          <w:rPr>
            <w:b/>
            <w:sz w:val="20"/>
            <w:lang w:val="es-ES"/>
            <w:rPrChange w:id="559" w:author="Maribel" w:date="2018-05-22T11:33:00Z">
              <w:rPr>
                <w:lang w:val="es-ES"/>
              </w:rPr>
            </w:rPrChange>
          </w:rPr>
          <w:delInstrText xml:space="preserve"> HYPERLINK "https://es.wikipedia.org/wiki/Historia_de_la_electricidad" \l "Peter_Cooper_Hewitt:_la_l.C3.A1mpara_de_vapor_de_mercurio_.281901-1912.29" </w:delInstrText>
        </w:r>
        <w:r w:rsidRPr="007F6283" w:rsidDel="002D7C59">
          <w:rPr>
            <w:b/>
            <w:sz w:val="20"/>
            <w:rPrChange w:id="56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61" w:author="Maribel" w:date="2018-05-22T11:33:00Z">
              <w:rPr>
                <w:rFonts w:ascii="Arial" w:eastAsia="Times New Roman" w:hAnsi="Arial" w:cs="Arial"/>
                <w:color w:val="222222"/>
                <w:sz w:val="20"/>
                <w:szCs w:val="20"/>
                <w:lang w:val="es-ES"/>
              </w:rPr>
            </w:rPrChange>
          </w:rPr>
          <w:delText>4.13</w:delText>
        </w:r>
        <w:r w:rsidR="00833F96" w:rsidRPr="007F6283" w:rsidDel="002D7C59">
          <w:rPr>
            <w:rFonts w:ascii="Arial" w:eastAsia="Times New Roman" w:hAnsi="Arial" w:cs="Arial"/>
            <w:b/>
            <w:color w:val="0B0080"/>
            <w:sz w:val="18"/>
            <w:szCs w:val="20"/>
            <w:lang w:val="es-ES"/>
            <w:rPrChange w:id="562" w:author="Maribel" w:date="2018-05-22T11:33:00Z">
              <w:rPr>
                <w:rFonts w:ascii="Arial" w:eastAsia="Times New Roman" w:hAnsi="Arial" w:cs="Arial"/>
                <w:color w:val="0B0080"/>
                <w:sz w:val="20"/>
                <w:szCs w:val="20"/>
                <w:lang w:val="es-ES"/>
              </w:rPr>
            </w:rPrChange>
          </w:rPr>
          <w:delText>Peter Cooper Hewitt: la lámpara de vapor de mercurio (1901-1912)</w:delText>
        </w:r>
        <w:r w:rsidRPr="007F6283" w:rsidDel="002D7C59">
          <w:rPr>
            <w:rFonts w:ascii="Arial" w:eastAsia="Times New Roman" w:hAnsi="Arial" w:cs="Arial"/>
            <w:b/>
            <w:color w:val="0B0080"/>
            <w:sz w:val="18"/>
            <w:szCs w:val="20"/>
            <w:lang w:val="es-ES"/>
            <w:rPrChange w:id="563" w:author="Maribel" w:date="2018-05-22T11:33:00Z">
              <w:rPr>
                <w:rFonts w:ascii="Arial" w:eastAsia="Times New Roman" w:hAnsi="Arial" w:cs="Arial"/>
                <w:color w:val="0B0080"/>
                <w:sz w:val="20"/>
                <w:szCs w:val="20"/>
                <w:lang w:val="es-ES"/>
              </w:rPr>
            </w:rPrChange>
          </w:rPr>
          <w:fldChar w:fldCharType="end"/>
        </w:r>
      </w:del>
    </w:p>
    <w:p w14:paraId="782AAFB2" w14:textId="77777777" w:rsidR="00833F96" w:rsidRPr="007F6283" w:rsidDel="002D7C59" w:rsidRDefault="000F5FED">
      <w:pPr>
        <w:rPr>
          <w:del w:id="564" w:author="Maribel" w:date="2017-12-12T16:15:00Z"/>
          <w:rFonts w:ascii="Arial" w:eastAsia="Times New Roman" w:hAnsi="Arial" w:cs="Arial"/>
          <w:b/>
          <w:color w:val="222222"/>
          <w:sz w:val="18"/>
          <w:szCs w:val="20"/>
          <w:lang w:val="es-ES"/>
          <w:rPrChange w:id="565" w:author="Maribel" w:date="2018-05-22T11:33:00Z">
            <w:rPr>
              <w:del w:id="566" w:author="Maribel" w:date="2017-12-12T16:15:00Z"/>
              <w:rFonts w:ascii="Arial" w:eastAsia="Times New Roman" w:hAnsi="Arial" w:cs="Arial"/>
              <w:color w:val="222222"/>
              <w:sz w:val="20"/>
              <w:szCs w:val="20"/>
              <w:lang w:val="es-ES"/>
            </w:rPr>
          </w:rPrChange>
        </w:rPr>
        <w:pPrChange w:id="567" w:author="Maribel" w:date="2017-12-12T16:15:00Z">
          <w:pPr>
            <w:numPr>
              <w:ilvl w:val="1"/>
              <w:numId w:val="2"/>
            </w:numPr>
            <w:tabs>
              <w:tab w:val="num" w:pos="1440"/>
            </w:tabs>
            <w:spacing w:before="100" w:beforeAutospacing="1" w:after="24" w:line="240" w:lineRule="auto"/>
            <w:ind w:left="480" w:hanging="360"/>
          </w:pPr>
        </w:pPrChange>
      </w:pPr>
      <w:del w:id="568" w:author="Maribel" w:date="2017-12-12T16:15:00Z">
        <w:r w:rsidRPr="007F6283" w:rsidDel="002D7C59">
          <w:rPr>
            <w:b/>
            <w:sz w:val="20"/>
            <w:rPrChange w:id="569" w:author="Maribel" w:date="2018-05-22T11:33:00Z">
              <w:rPr/>
            </w:rPrChange>
          </w:rPr>
          <w:fldChar w:fldCharType="begin"/>
        </w:r>
        <w:r w:rsidRPr="007F6283" w:rsidDel="002D7C59">
          <w:rPr>
            <w:b/>
            <w:sz w:val="20"/>
            <w:lang w:val="es-ES"/>
            <w:rPrChange w:id="570" w:author="Maribel" w:date="2018-05-22T11:33:00Z">
              <w:rPr>
                <w:lang w:val="es-ES"/>
              </w:rPr>
            </w:rPrChange>
          </w:rPr>
          <w:delInstrText xml:space="preserve"> HYPERLINK "https://es.wikipedia.org/wiki/Historia_de_la_electricidad" \l "Gottlob_Honold:_el_magneto_de_alta_tensi.C3.B3n.2C_la_buj.C3.ADa_.281902.29_y_los_faros_parab.C3.B3licos_.281913.29" </w:delInstrText>
        </w:r>
        <w:r w:rsidRPr="007F6283" w:rsidDel="002D7C59">
          <w:rPr>
            <w:b/>
            <w:sz w:val="20"/>
            <w:rPrChange w:id="57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72" w:author="Maribel" w:date="2018-05-22T11:33:00Z">
              <w:rPr>
                <w:rFonts w:ascii="Arial" w:eastAsia="Times New Roman" w:hAnsi="Arial" w:cs="Arial"/>
                <w:color w:val="222222"/>
                <w:sz w:val="20"/>
                <w:szCs w:val="20"/>
                <w:lang w:val="es-ES"/>
              </w:rPr>
            </w:rPrChange>
          </w:rPr>
          <w:delText>4.14</w:delText>
        </w:r>
        <w:r w:rsidR="00833F96" w:rsidRPr="007F6283" w:rsidDel="002D7C59">
          <w:rPr>
            <w:rFonts w:ascii="Arial" w:eastAsia="Times New Roman" w:hAnsi="Arial" w:cs="Arial"/>
            <w:b/>
            <w:color w:val="0B0080"/>
            <w:sz w:val="18"/>
            <w:szCs w:val="20"/>
            <w:lang w:val="es-ES"/>
            <w:rPrChange w:id="573" w:author="Maribel" w:date="2018-05-22T11:33:00Z">
              <w:rPr>
                <w:rFonts w:ascii="Arial" w:eastAsia="Times New Roman" w:hAnsi="Arial" w:cs="Arial"/>
                <w:color w:val="0B0080"/>
                <w:sz w:val="20"/>
                <w:szCs w:val="20"/>
                <w:lang w:val="es-ES"/>
              </w:rPr>
            </w:rPrChange>
          </w:rPr>
          <w:delText>Gottlob Honold: el magneto de alta tensión, la bujía (1902) y los faros parabólicos (1913)</w:delText>
        </w:r>
        <w:r w:rsidRPr="007F6283" w:rsidDel="002D7C59">
          <w:rPr>
            <w:rFonts w:ascii="Arial" w:eastAsia="Times New Roman" w:hAnsi="Arial" w:cs="Arial"/>
            <w:b/>
            <w:color w:val="0B0080"/>
            <w:sz w:val="18"/>
            <w:szCs w:val="20"/>
            <w:lang w:val="es-ES"/>
            <w:rPrChange w:id="574" w:author="Maribel" w:date="2018-05-22T11:33:00Z">
              <w:rPr>
                <w:rFonts w:ascii="Arial" w:eastAsia="Times New Roman" w:hAnsi="Arial" w:cs="Arial"/>
                <w:color w:val="0B0080"/>
                <w:sz w:val="20"/>
                <w:szCs w:val="20"/>
                <w:lang w:val="es-ES"/>
              </w:rPr>
            </w:rPrChange>
          </w:rPr>
          <w:fldChar w:fldCharType="end"/>
        </w:r>
      </w:del>
    </w:p>
    <w:p w14:paraId="18A33E4C" w14:textId="77777777" w:rsidR="00833F96" w:rsidRPr="007F6283" w:rsidDel="002D7C59" w:rsidRDefault="000F5FED">
      <w:pPr>
        <w:rPr>
          <w:del w:id="575" w:author="Maribel" w:date="2017-12-12T16:15:00Z"/>
          <w:rFonts w:ascii="Arial" w:eastAsia="Times New Roman" w:hAnsi="Arial" w:cs="Arial"/>
          <w:b/>
          <w:color w:val="222222"/>
          <w:sz w:val="18"/>
          <w:szCs w:val="20"/>
          <w:lang w:val="es-ES"/>
          <w:rPrChange w:id="576" w:author="Maribel" w:date="2018-05-22T11:33:00Z">
            <w:rPr>
              <w:del w:id="577" w:author="Maribel" w:date="2017-12-12T16:15:00Z"/>
              <w:rFonts w:ascii="Arial" w:eastAsia="Times New Roman" w:hAnsi="Arial" w:cs="Arial"/>
              <w:color w:val="222222"/>
              <w:sz w:val="20"/>
              <w:szCs w:val="20"/>
              <w:lang w:val="es-ES"/>
            </w:rPr>
          </w:rPrChange>
        </w:rPr>
        <w:pPrChange w:id="578" w:author="Maribel" w:date="2017-12-12T16:15:00Z">
          <w:pPr>
            <w:numPr>
              <w:numId w:val="2"/>
            </w:numPr>
            <w:tabs>
              <w:tab w:val="num" w:pos="720"/>
            </w:tabs>
            <w:spacing w:before="100" w:beforeAutospacing="1" w:after="24" w:line="240" w:lineRule="auto"/>
            <w:ind w:left="720" w:hanging="360"/>
          </w:pPr>
        </w:pPrChange>
      </w:pPr>
      <w:del w:id="579" w:author="Maribel" w:date="2017-12-12T16:15:00Z">
        <w:r w:rsidRPr="007F6283" w:rsidDel="002D7C59">
          <w:rPr>
            <w:b/>
            <w:sz w:val="20"/>
            <w:rPrChange w:id="580" w:author="Maribel" w:date="2018-05-22T11:33:00Z">
              <w:rPr/>
            </w:rPrChange>
          </w:rPr>
          <w:fldChar w:fldCharType="begin"/>
        </w:r>
        <w:r w:rsidRPr="007F6283" w:rsidDel="002D7C59">
          <w:rPr>
            <w:b/>
            <w:sz w:val="20"/>
            <w:lang w:val="es-ES"/>
            <w:rPrChange w:id="581" w:author="Maribel" w:date="2018-05-22T11:33:00Z">
              <w:rPr>
                <w:lang w:val="es-ES"/>
              </w:rPr>
            </w:rPrChange>
          </w:rPr>
          <w:delInstrText xml:space="preserve"> HYPERLINK "https://es.wikipedia.org/wiki/Historia_de_la_electricidad" \l "Los_cambios_de_paradigma_del_siglo_XX" </w:delInstrText>
        </w:r>
        <w:r w:rsidRPr="007F6283" w:rsidDel="002D7C59">
          <w:rPr>
            <w:b/>
            <w:sz w:val="20"/>
            <w:rPrChange w:id="58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83" w:author="Maribel" w:date="2018-05-22T11:33:00Z">
              <w:rPr>
                <w:rFonts w:ascii="Arial" w:eastAsia="Times New Roman" w:hAnsi="Arial" w:cs="Arial"/>
                <w:color w:val="222222"/>
                <w:sz w:val="20"/>
                <w:szCs w:val="20"/>
                <w:lang w:val="es-ES"/>
              </w:rPr>
            </w:rPrChange>
          </w:rPr>
          <w:delText>5</w:delText>
        </w:r>
        <w:r w:rsidR="00833F96" w:rsidRPr="007F6283" w:rsidDel="002D7C59">
          <w:rPr>
            <w:rFonts w:ascii="Arial" w:eastAsia="Times New Roman" w:hAnsi="Arial" w:cs="Arial"/>
            <w:b/>
            <w:color w:val="0B0080"/>
            <w:sz w:val="18"/>
            <w:szCs w:val="20"/>
            <w:lang w:val="es-ES"/>
            <w:rPrChange w:id="584" w:author="Maribel" w:date="2018-05-22T11:33:00Z">
              <w:rPr>
                <w:rFonts w:ascii="Arial" w:eastAsia="Times New Roman" w:hAnsi="Arial" w:cs="Arial"/>
                <w:color w:val="0B0080"/>
                <w:sz w:val="20"/>
                <w:szCs w:val="20"/>
                <w:lang w:val="es-ES"/>
              </w:rPr>
            </w:rPrChange>
          </w:rPr>
          <w:delText>Los cambios de paradigma del siglo XX</w:delText>
        </w:r>
        <w:r w:rsidRPr="007F6283" w:rsidDel="002D7C59">
          <w:rPr>
            <w:rFonts w:ascii="Arial" w:eastAsia="Times New Roman" w:hAnsi="Arial" w:cs="Arial"/>
            <w:b/>
            <w:color w:val="0B0080"/>
            <w:sz w:val="18"/>
            <w:szCs w:val="20"/>
            <w:lang w:val="es-ES"/>
            <w:rPrChange w:id="585" w:author="Maribel" w:date="2018-05-22T11:33:00Z">
              <w:rPr>
                <w:rFonts w:ascii="Arial" w:eastAsia="Times New Roman" w:hAnsi="Arial" w:cs="Arial"/>
                <w:color w:val="0B0080"/>
                <w:sz w:val="20"/>
                <w:szCs w:val="20"/>
                <w:lang w:val="es-ES"/>
              </w:rPr>
            </w:rPrChange>
          </w:rPr>
          <w:fldChar w:fldCharType="end"/>
        </w:r>
      </w:del>
    </w:p>
    <w:p w14:paraId="49999C30" w14:textId="77777777" w:rsidR="00833F96" w:rsidRPr="007F6283" w:rsidDel="002D7C59" w:rsidRDefault="000F5FED">
      <w:pPr>
        <w:rPr>
          <w:del w:id="586" w:author="Maribel" w:date="2017-12-12T16:15:00Z"/>
          <w:rFonts w:ascii="Arial" w:eastAsia="Times New Roman" w:hAnsi="Arial" w:cs="Arial"/>
          <w:b/>
          <w:color w:val="222222"/>
          <w:sz w:val="18"/>
          <w:szCs w:val="20"/>
          <w:lang w:val="es-ES"/>
          <w:rPrChange w:id="587" w:author="Maribel" w:date="2018-05-22T11:33:00Z">
            <w:rPr>
              <w:del w:id="588" w:author="Maribel" w:date="2017-12-12T16:15:00Z"/>
              <w:rFonts w:ascii="Arial" w:eastAsia="Times New Roman" w:hAnsi="Arial" w:cs="Arial"/>
              <w:color w:val="222222"/>
              <w:sz w:val="20"/>
              <w:szCs w:val="20"/>
              <w:lang w:val="es-ES"/>
            </w:rPr>
          </w:rPrChange>
        </w:rPr>
        <w:pPrChange w:id="589" w:author="Maribel" w:date="2017-12-12T16:15:00Z">
          <w:pPr>
            <w:numPr>
              <w:ilvl w:val="1"/>
              <w:numId w:val="2"/>
            </w:numPr>
            <w:tabs>
              <w:tab w:val="num" w:pos="1440"/>
            </w:tabs>
            <w:spacing w:before="100" w:beforeAutospacing="1" w:after="24" w:line="240" w:lineRule="auto"/>
            <w:ind w:left="480" w:hanging="360"/>
          </w:pPr>
        </w:pPrChange>
      </w:pPr>
      <w:del w:id="590" w:author="Maribel" w:date="2017-12-12T16:15:00Z">
        <w:r w:rsidRPr="007F6283" w:rsidDel="002D7C59">
          <w:rPr>
            <w:b/>
            <w:sz w:val="20"/>
            <w:rPrChange w:id="591" w:author="Maribel" w:date="2018-05-22T11:33:00Z">
              <w:rPr/>
            </w:rPrChange>
          </w:rPr>
          <w:fldChar w:fldCharType="begin"/>
        </w:r>
        <w:r w:rsidRPr="007F6283" w:rsidDel="002D7C59">
          <w:rPr>
            <w:b/>
            <w:sz w:val="20"/>
            <w:lang w:val="es-ES"/>
            <w:rPrChange w:id="592" w:author="Maribel" w:date="2018-05-22T11:33:00Z">
              <w:rPr>
                <w:lang w:val="es-ES"/>
              </w:rPr>
            </w:rPrChange>
          </w:rPr>
          <w:delInstrText xml:space="preserve"> HYPERLINK "https://es.wikipedia.org/wiki/Historia_de_la_electricidad" \l "Hendrik_Antoon_Lorentz:_Las_transformaciones_de_Lorentz_.281900.29_y_el_efecto_Zeeman_.281902.29" </w:delInstrText>
        </w:r>
        <w:r w:rsidRPr="007F6283" w:rsidDel="002D7C59">
          <w:rPr>
            <w:b/>
            <w:sz w:val="20"/>
            <w:rPrChange w:id="59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94" w:author="Maribel" w:date="2018-05-22T11:33:00Z">
              <w:rPr>
                <w:rFonts w:ascii="Arial" w:eastAsia="Times New Roman" w:hAnsi="Arial" w:cs="Arial"/>
                <w:color w:val="222222"/>
                <w:sz w:val="20"/>
                <w:szCs w:val="20"/>
                <w:lang w:val="es-ES"/>
              </w:rPr>
            </w:rPrChange>
          </w:rPr>
          <w:delText>5.1</w:delText>
        </w:r>
        <w:r w:rsidR="00833F96" w:rsidRPr="007F6283" w:rsidDel="002D7C59">
          <w:rPr>
            <w:rFonts w:ascii="Arial" w:eastAsia="Times New Roman" w:hAnsi="Arial" w:cs="Arial"/>
            <w:b/>
            <w:color w:val="0B0080"/>
            <w:sz w:val="18"/>
            <w:szCs w:val="20"/>
            <w:lang w:val="es-ES"/>
            <w:rPrChange w:id="595" w:author="Maribel" w:date="2018-05-22T11:33:00Z">
              <w:rPr>
                <w:rFonts w:ascii="Arial" w:eastAsia="Times New Roman" w:hAnsi="Arial" w:cs="Arial"/>
                <w:color w:val="0B0080"/>
                <w:sz w:val="20"/>
                <w:szCs w:val="20"/>
                <w:lang w:val="es-ES"/>
              </w:rPr>
            </w:rPrChange>
          </w:rPr>
          <w:delText>Hendrik Antoon Lorentz: Las transformaciones de Lorentz (1900) y el efecto Zeeman (1902)</w:delText>
        </w:r>
        <w:r w:rsidRPr="007F6283" w:rsidDel="002D7C59">
          <w:rPr>
            <w:rFonts w:ascii="Arial" w:eastAsia="Times New Roman" w:hAnsi="Arial" w:cs="Arial"/>
            <w:b/>
            <w:color w:val="0B0080"/>
            <w:sz w:val="18"/>
            <w:szCs w:val="20"/>
            <w:lang w:val="es-ES"/>
            <w:rPrChange w:id="596" w:author="Maribel" w:date="2018-05-22T11:33:00Z">
              <w:rPr>
                <w:rFonts w:ascii="Arial" w:eastAsia="Times New Roman" w:hAnsi="Arial" w:cs="Arial"/>
                <w:color w:val="0B0080"/>
                <w:sz w:val="20"/>
                <w:szCs w:val="20"/>
                <w:lang w:val="es-ES"/>
              </w:rPr>
            </w:rPrChange>
          </w:rPr>
          <w:fldChar w:fldCharType="end"/>
        </w:r>
      </w:del>
    </w:p>
    <w:p w14:paraId="2509A838" w14:textId="77777777" w:rsidR="00833F96" w:rsidRPr="007F6283" w:rsidDel="002D7C59" w:rsidRDefault="000F5FED">
      <w:pPr>
        <w:rPr>
          <w:del w:id="597" w:author="Maribel" w:date="2017-12-12T16:15:00Z"/>
          <w:rFonts w:ascii="Arial" w:eastAsia="Times New Roman" w:hAnsi="Arial" w:cs="Arial"/>
          <w:b/>
          <w:color w:val="222222"/>
          <w:sz w:val="18"/>
          <w:szCs w:val="20"/>
          <w:lang w:val="es-ES"/>
          <w:rPrChange w:id="598" w:author="Maribel" w:date="2018-05-22T11:33:00Z">
            <w:rPr>
              <w:del w:id="599" w:author="Maribel" w:date="2017-12-12T16:15:00Z"/>
              <w:rFonts w:ascii="Arial" w:eastAsia="Times New Roman" w:hAnsi="Arial" w:cs="Arial"/>
              <w:color w:val="222222"/>
              <w:sz w:val="20"/>
              <w:szCs w:val="20"/>
              <w:lang w:val="es-ES"/>
            </w:rPr>
          </w:rPrChange>
        </w:rPr>
        <w:pPrChange w:id="600" w:author="Maribel" w:date="2017-12-12T16:15:00Z">
          <w:pPr>
            <w:numPr>
              <w:ilvl w:val="1"/>
              <w:numId w:val="2"/>
            </w:numPr>
            <w:tabs>
              <w:tab w:val="num" w:pos="1440"/>
            </w:tabs>
            <w:spacing w:before="100" w:beforeAutospacing="1" w:after="24" w:line="240" w:lineRule="auto"/>
            <w:ind w:left="480" w:hanging="360"/>
          </w:pPr>
        </w:pPrChange>
      </w:pPr>
      <w:del w:id="601" w:author="Maribel" w:date="2017-12-12T16:15:00Z">
        <w:r w:rsidRPr="007F6283" w:rsidDel="002D7C59">
          <w:rPr>
            <w:b/>
            <w:sz w:val="20"/>
            <w:rPrChange w:id="602" w:author="Maribel" w:date="2018-05-22T11:33:00Z">
              <w:rPr/>
            </w:rPrChange>
          </w:rPr>
          <w:fldChar w:fldCharType="begin"/>
        </w:r>
        <w:r w:rsidRPr="007F6283" w:rsidDel="002D7C59">
          <w:rPr>
            <w:b/>
            <w:sz w:val="20"/>
            <w:lang w:val="es-ES"/>
            <w:rPrChange w:id="603" w:author="Maribel" w:date="2018-05-22T11:33:00Z">
              <w:rPr>
                <w:lang w:val="es-ES"/>
              </w:rPr>
            </w:rPrChange>
          </w:rPr>
          <w:delInstrText xml:space="preserve"> HYPERLINK "https://es.wikipedia.org/wiki/Historia_de_la_electricidad" \l "Albert_Einstein:_El_efecto_fotoel.C3.A9ctrico_.281905.29" </w:delInstrText>
        </w:r>
        <w:r w:rsidRPr="007F6283" w:rsidDel="002D7C59">
          <w:rPr>
            <w:b/>
            <w:sz w:val="20"/>
            <w:rPrChange w:id="60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05" w:author="Maribel" w:date="2018-05-22T11:33:00Z">
              <w:rPr>
                <w:rFonts w:ascii="Arial" w:eastAsia="Times New Roman" w:hAnsi="Arial" w:cs="Arial"/>
                <w:color w:val="222222"/>
                <w:sz w:val="20"/>
                <w:szCs w:val="20"/>
                <w:lang w:val="es-ES"/>
              </w:rPr>
            </w:rPrChange>
          </w:rPr>
          <w:delText>5.2</w:delText>
        </w:r>
        <w:r w:rsidR="00833F96" w:rsidRPr="007F6283" w:rsidDel="002D7C59">
          <w:rPr>
            <w:rFonts w:ascii="Arial" w:eastAsia="Times New Roman" w:hAnsi="Arial" w:cs="Arial"/>
            <w:b/>
            <w:color w:val="0B0080"/>
            <w:sz w:val="18"/>
            <w:szCs w:val="20"/>
            <w:lang w:val="es-ES"/>
            <w:rPrChange w:id="606" w:author="Maribel" w:date="2018-05-22T11:33:00Z">
              <w:rPr>
                <w:rFonts w:ascii="Arial" w:eastAsia="Times New Roman" w:hAnsi="Arial" w:cs="Arial"/>
                <w:color w:val="0B0080"/>
                <w:sz w:val="20"/>
                <w:szCs w:val="20"/>
                <w:lang w:val="es-ES"/>
              </w:rPr>
            </w:rPrChange>
          </w:rPr>
          <w:delText>Albert Einstein: El efecto fotoeléctrico (1905)</w:delText>
        </w:r>
        <w:r w:rsidRPr="007F6283" w:rsidDel="002D7C59">
          <w:rPr>
            <w:rFonts w:ascii="Arial" w:eastAsia="Times New Roman" w:hAnsi="Arial" w:cs="Arial"/>
            <w:b/>
            <w:color w:val="0B0080"/>
            <w:sz w:val="18"/>
            <w:szCs w:val="20"/>
            <w:lang w:val="es-ES"/>
            <w:rPrChange w:id="607" w:author="Maribel" w:date="2018-05-22T11:33:00Z">
              <w:rPr>
                <w:rFonts w:ascii="Arial" w:eastAsia="Times New Roman" w:hAnsi="Arial" w:cs="Arial"/>
                <w:color w:val="0B0080"/>
                <w:sz w:val="20"/>
                <w:szCs w:val="20"/>
                <w:lang w:val="es-ES"/>
              </w:rPr>
            </w:rPrChange>
          </w:rPr>
          <w:fldChar w:fldCharType="end"/>
        </w:r>
      </w:del>
    </w:p>
    <w:p w14:paraId="7E872A75" w14:textId="77777777" w:rsidR="00833F96" w:rsidRPr="007F6283" w:rsidDel="002D7C59" w:rsidRDefault="000F5FED">
      <w:pPr>
        <w:rPr>
          <w:del w:id="608" w:author="Maribel" w:date="2017-12-12T16:15:00Z"/>
          <w:rFonts w:ascii="Arial" w:eastAsia="Times New Roman" w:hAnsi="Arial" w:cs="Arial"/>
          <w:b/>
          <w:color w:val="222222"/>
          <w:sz w:val="18"/>
          <w:szCs w:val="20"/>
          <w:rPrChange w:id="609" w:author="Maribel" w:date="2018-05-22T11:33:00Z">
            <w:rPr>
              <w:del w:id="610" w:author="Maribel" w:date="2017-12-12T16:15:00Z"/>
              <w:rFonts w:ascii="Arial" w:eastAsia="Times New Roman" w:hAnsi="Arial" w:cs="Arial"/>
              <w:color w:val="222222"/>
              <w:sz w:val="20"/>
              <w:szCs w:val="20"/>
            </w:rPr>
          </w:rPrChange>
        </w:rPr>
        <w:pPrChange w:id="611" w:author="Maribel" w:date="2017-12-12T16:15:00Z">
          <w:pPr>
            <w:numPr>
              <w:ilvl w:val="1"/>
              <w:numId w:val="2"/>
            </w:numPr>
            <w:tabs>
              <w:tab w:val="num" w:pos="1440"/>
            </w:tabs>
            <w:spacing w:before="100" w:beforeAutospacing="1" w:after="24" w:line="240" w:lineRule="auto"/>
            <w:ind w:left="480" w:hanging="360"/>
          </w:pPr>
        </w:pPrChange>
      </w:pPr>
      <w:del w:id="612" w:author="Maribel" w:date="2017-12-12T16:15:00Z">
        <w:r w:rsidRPr="007F6283" w:rsidDel="002D7C59">
          <w:rPr>
            <w:b/>
            <w:sz w:val="20"/>
            <w:rPrChange w:id="613" w:author="Maribel" w:date="2018-05-22T11:33:00Z">
              <w:rPr/>
            </w:rPrChange>
          </w:rPr>
          <w:fldChar w:fldCharType="begin"/>
        </w:r>
        <w:r w:rsidRPr="007F6283" w:rsidDel="002D7C59">
          <w:rPr>
            <w:b/>
            <w:sz w:val="20"/>
            <w:rPrChange w:id="614" w:author="Maribel" w:date="2018-05-22T11:33:00Z">
              <w:rPr/>
            </w:rPrChange>
          </w:rPr>
          <w:delInstrText xml:space="preserve"> HYPERLINK "https://es.wikipedia.org/wiki/Historia_de_la_electricidad" \l "Robert_Andrews_Millikan:_El_experimento_de_Millikan_.281909.29" </w:delInstrText>
        </w:r>
        <w:r w:rsidRPr="007F6283" w:rsidDel="002D7C59">
          <w:rPr>
            <w:b/>
            <w:sz w:val="20"/>
            <w:rPrChange w:id="61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16" w:author="Maribel" w:date="2018-05-22T11:33:00Z">
              <w:rPr>
                <w:rFonts w:ascii="Arial" w:eastAsia="Times New Roman" w:hAnsi="Arial" w:cs="Arial"/>
                <w:color w:val="222222"/>
                <w:sz w:val="20"/>
                <w:szCs w:val="20"/>
              </w:rPr>
            </w:rPrChange>
          </w:rPr>
          <w:delText>5.3</w:delText>
        </w:r>
        <w:r w:rsidR="00833F96" w:rsidRPr="007F6283" w:rsidDel="002D7C59">
          <w:rPr>
            <w:rFonts w:ascii="Arial" w:eastAsia="Times New Roman" w:hAnsi="Arial" w:cs="Arial"/>
            <w:b/>
            <w:color w:val="0B0080"/>
            <w:sz w:val="18"/>
            <w:szCs w:val="20"/>
            <w:rPrChange w:id="617" w:author="Maribel" w:date="2018-05-22T11:33:00Z">
              <w:rPr>
                <w:rFonts w:ascii="Arial" w:eastAsia="Times New Roman" w:hAnsi="Arial" w:cs="Arial"/>
                <w:color w:val="0B0080"/>
                <w:sz w:val="20"/>
                <w:szCs w:val="20"/>
              </w:rPr>
            </w:rPrChange>
          </w:rPr>
          <w:delText>Robert Andrews Millikan: El experimento de Millikan (1909)</w:delText>
        </w:r>
        <w:r w:rsidRPr="007F6283" w:rsidDel="002D7C59">
          <w:rPr>
            <w:rFonts w:ascii="Arial" w:eastAsia="Times New Roman" w:hAnsi="Arial" w:cs="Arial"/>
            <w:b/>
            <w:color w:val="0B0080"/>
            <w:sz w:val="18"/>
            <w:szCs w:val="20"/>
            <w:rPrChange w:id="618" w:author="Maribel" w:date="2018-05-22T11:33:00Z">
              <w:rPr>
                <w:rFonts w:ascii="Arial" w:eastAsia="Times New Roman" w:hAnsi="Arial" w:cs="Arial"/>
                <w:color w:val="0B0080"/>
                <w:sz w:val="20"/>
                <w:szCs w:val="20"/>
              </w:rPr>
            </w:rPrChange>
          </w:rPr>
          <w:fldChar w:fldCharType="end"/>
        </w:r>
      </w:del>
    </w:p>
    <w:p w14:paraId="2274BA99" w14:textId="77777777" w:rsidR="00833F96" w:rsidRPr="007F6283" w:rsidDel="002D7C59" w:rsidRDefault="000F5FED">
      <w:pPr>
        <w:rPr>
          <w:del w:id="619" w:author="Maribel" w:date="2017-12-12T16:15:00Z"/>
          <w:rFonts w:ascii="Arial" w:eastAsia="Times New Roman" w:hAnsi="Arial" w:cs="Arial"/>
          <w:b/>
          <w:color w:val="222222"/>
          <w:sz w:val="18"/>
          <w:szCs w:val="20"/>
          <w:rPrChange w:id="620" w:author="Maribel" w:date="2018-05-22T11:33:00Z">
            <w:rPr>
              <w:del w:id="621" w:author="Maribel" w:date="2017-12-12T16:15:00Z"/>
              <w:rFonts w:ascii="Arial" w:eastAsia="Times New Roman" w:hAnsi="Arial" w:cs="Arial"/>
              <w:color w:val="222222"/>
              <w:sz w:val="20"/>
              <w:szCs w:val="20"/>
            </w:rPr>
          </w:rPrChange>
        </w:rPr>
        <w:pPrChange w:id="622" w:author="Maribel" w:date="2017-12-12T16:15:00Z">
          <w:pPr>
            <w:numPr>
              <w:ilvl w:val="1"/>
              <w:numId w:val="2"/>
            </w:numPr>
            <w:tabs>
              <w:tab w:val="num" w:pos="1440"/>
            </w:tabs>
            <w:spacing w:before="100" w:beforeAutospacing="1" w:after="24" w:line="240" w:lineRule="auto"/>
            <w:ind w:left="480" w:hanging="360"/>
          </w:pPr>
        </w:pPrChange>
      </w:pPr>
      <w:del w:id="623" w:author="Maribel" w:date="2017-12-12T16:15:00Z">
        <w:r w:rsidRPr="007F6283" w:rsidDel="002D7C59">
          <w:rPr>
            <w:b/>
            <w:sz w:val="20"/>
            <w:rPrChange w:id="624" w:author="Maribel" w:date="2018-05-22T11:33:00Z">
              <w:rPr/>
            </w:rPrChange>
          </w:rPr>
          <w:fldChar w:fldCharType="begin"/>
        </w:r>
        <w:r w:rsidRPr="007F6283" w:rsidDel="002D7C59">
          <w:rPr>
            <w:b/>
            <w:sz w:val="20"/>
            <w:rPrChange w:id="625" w:author="Maribel" w:date="2018-05-22T11:33:00Z">
              <w:rPr/>
            </w:rPrChange>
          </w:rPr>
          <w:delInstrText xml:space="preserve"> HYPERLINK "https://es.wikipedia.org/wiki/Historia_de_la_electricidad" \l "Heike_Kamerlingh_Onnes:_Superconductividad_.281911.29" </w:delInstrText>
        </w:r>
        <w:r w:rsidRPr="007F6283" w:rsidDel="002D7C59">
          <w:rPr>
            <w:b/>
            <w:sz w:val="20"/>
            <w:rPrChange w:id="62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27" w:author="Maribel" w:date="2018-05-22T11:33:00Z">
              <w:rPr>
                <w:rFonts w:ascii="Arial" w:eastAsia="Times New Roman" w:hAnsi="Arial" w:cs="Arial"/>
                <w:color w:val="222222"/>
                <w:sz w:val="20"/>
                <w:szCs w:val="20"/>
              </w:rPr>
            </w:rPrChange>
          </w:rPr>
          <w:delText>5.4</w:delText>
        </w:r>
        <w:r w:rsidR="00833F96" w:rsidRPr="007F6283" w:rsidDel="002D7C59">
          <w:rPr>
            <w:rFonts w:ascii="Arial" w:eastAsia="Times New Roman" w:hAnsi="Arial" w:cs="Arial"/>
            <w:b/>
            <w:color w:val="0B0080"/>
            <w:sz w:val="18"/>
            <w:szCs w:val="20"/>
            <w:rPrChange w:id="628" w:author="Maribel" w:date="2018-05-22T11:33:00Z">
              <w:rPr>
                <w:rFonts w:ascii="Arial" w:eastAsia="Times New Roman" w:hAnsi="Arial" w:cs="Arial"/>
                <w:color w:val="0B0080"/>
                <w:sz w:val="20"/>
                <w:szCs w:val="20"/>
              </w:rPr>
            </w:rPrChange>
          </w:rPr>
          <w:delText>Heike Kamerlingh Onnes: Superconductividad (1911)</w:delText>
        </w:r>
        <w:r w:rsidRPr="007F6283" w:rsidDel="002D7C59">
          <w:rPr>
            <w:rFonts w:ascii="Arial" w:eastAsia="Times New Roman" w:hAnsi="Arial" w:cs="Arial"/>
            <w:b/>
            <w:color w:val="0B0080"/>
            <w:sz w:val="18"/>
            <w:szCs w:val="20"/>
            <w:rPrChange w:id="629" w:author="Maribel" w:date="2018-05-22T11:33:00Z">
              <w:rPr>
                <w:rFonts w:ascii="Arial" w:eastAsia="Times New Roman" w:hAnsi="Arial" w:cs="Arial"/>
                <w:color w:val="0B0080"/>
                <w:sz w:val="20"/>
                <w:szCs w:val="20"/>
              </w:rPr>
            </w:rPrChange>
          </w:rPr>
          <w:fldChar w:fldCharType="end"/>
        </w:r>
      </w:del>
    </w:p>
    <w:p w14:paraId="73274F3A" w14:textId="77777777" w:rsidR="00833F96" w:rsidRPr="007F6283" w:rsidDel="002D7C59" w:rsidRDefault="000F5FED">
      <w:pPr>
        <w:rPr>
          <w:del w:id="630" w:author="Maribel" w:date="2017-12-12T16:15:00Z"/>
          <w:rFonts w:ascii="Arial" w:eastAsia="Times New Roman" w:hAnsi="Arial" w:cs="Arial"/>
          <w:b/>
          <w:color w:val="222222"/>
          <w:sz w:val="18"/>
          <w:szCs w:val="20"/>
          <w:rPrChange w:id="631" w:author="Maribel" w:date="2018-05-22T11:33:00Z">
            <w:rPr>
              <w:del w:id="632" w:author="Maribel" w:date="2017-12-12T16:15:00Z"/>
              <w:rFonts w:ascii="Arial" w:eastAsia="Times New Roman" w:hAnsi="Arial" w:cs="Arial"/>
              <w:color w:val="222222"/>
              <w:sz w:val="20"/>
              <w:szCs w:val="20"/>
            </w:rPr>
          </w:rPrChange>
        </w:rPr>
        <w:pPrChange w:id="633" w:author="Maribel" w:date="2017-12-12T16:15:00Z">
          <w:pPr>
            <w:numPr>
              <w:ilvl w:val="1"/>
              <w:numId w:val="2"/>
            </w:numPr>
            <w:tabs>
              <w:tab w:val="num" w:pos="1440"/>
            </w:tabs>
            <w:spacing w:before="100" w:beforeAutospacing="1" w:after="24" w:line="240" w:lineRule="auto"/>
            <w:ind w:left="480" w:hanging="360"/>
          </w:pPr>
        </w:pPrChange>
      </w:pPr>
      <w:del w:id="634" w:author="Maribel" w:date="2017-12-12T16:15:00Z">
        <w:r w:rsidRPr="007F6283" w:rsidDel="002D7C59">
          <w:rPr>
            <w:b/>
            <w:sz w:val="20"/>
            <w:rPrChange w:id="635" w:author="Maribel" w:date="2018-05-22T11:33:00Z">
              <w:rPr/>
            </w:rPrChange>
          </w:rPr>
          <w:fldChar w:fldCharType="begin"/>
        </w:r>
        <w:r w:rsidRPr="007F6283" w:rsidDel="002D7C59">
          <w:rPr>
            <w:b/>
            <w:sz w:val="20"/>
            <w:rPrChange w:id="636" w:author="Maribel" w:date="2018-05-22T11:33:00Z">
              <w:rPr/>
            </w:rPrChange>
          </w:rPr>
          <w:delInstrText xml:space="preserve"> HYPERLINK "https://es.wikipedia.org/wiki/Historia_de_la_electricidad" \l "Vladimir_Zworykin:_La_televisi.C3.B3n_.281923.29" </w:delInstrText>
        </w:r>
        <w:r w:rsidRPr="007F6283" w:rsidDel="002D7C59">
          <w:rPr>
            <w:b/>
            <w:sz w:val="20"/>
            <w:rPrChange w:id="63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38" w:author="Maribel" w:date="2018-05-22T11:33:00Z">
              <w:rPr>
                <w:rFonts w:ascii="Arial" w:eastAsia="Times New Roman" w:hAnsi="Arial" w:cs="Arial"/>
                <w:color w:val="222222"/>
                <w:sz w:val="20"/>
                <w:szCs w:val="20"/>
              </w:rPr>
            </w:rPrChange>
          </w:rPr>
          <w:delText>5.5</w:delText>
        </w:r>
        <w:r w:rsidR="00833F96" w:rsidRPr="007F6283" w:rsidDel="002D7C59">
          <w:rPr>
            <w:rFonts w:ascii="Arial" w:eastAsia="Times New Roman" w:hAnsi="Arial" w:cs="Arial"/>
            <w:b/>
            <w:color w:val="0B0080"/>
            <w:sz w:val="18"/>
            <w:szCs w:val="20"/>
            <w:rPrChange w:id="639" w:author="Maribel" w:date="2018-05-22T11:33:00Z">
              <w:rPr>
                <w:rFonts w:ascii="Arial" w:eastAsia="Times New Roman" w:hAnsi="Arial" w:cs="Arial"/>
                <w:color w:val="0B0080"/>
                <w:sz w:val="20"/>
                <w:szCs w:val="20"/>
              </w:rPr>
            </w:rPrChange>
          </w:rPr>
          <w:delText>Vladimir Zworykin: La televisión (1923)</w:delText>
        </w:r>
        <w:r w:rsidRPr="007F6283" w:rsidDel="002D7C59">
          <w:rPr>
            <w:rFonts w:ascii="Arial" w:eastAsia="Times New Roman" w:hAnsi="Arial" w:cs="Arial"/>
            <w:b/>
            <w:color w:val="0B0080"/>
            <w:sz w:val="18"/>
            <w:szCs w:val="20"/>
            <w:rPrChange w:id="640" w:author="Maribel" w:date="2018-05-22T11:33:00Z">
              <w:rPr>
                <w:rFonts w:ascii="Arial" w:eastAsia="Times New Roman" w:hAnsi="Arial" w:cs="Arial"/>
                <w:color w:val="0B0080"/>
                <w:sz w:val="20"/>
                <w:szCs w:val="20"/>
              </w:rPr>
            </w:rPrChange>
          </w:rPr>
          <w:fldChar w:fldCharType="end"/>
        </w:r>
      </w:del>
    </w:p>
    <w:p w14:paraId="4617677F" w14:textId="77777777" w:rsidR="00833F96" w:rsidRPr="007F6283" w:rsidDel="002D7C59" w:rsidRDefault="000F5FED">
      <w:pPr>
        <w:rPr>
          <w:del w:id="641" w:author="Maribel" w:date="2017-12-12T16:15:00Z"/>
          <w:rFonts w:ascii="Arial" w:eastAsia="Times New Roman" w:hAnsi="Arial" w:cs="Arial"/>
          <w:b/>
          <w:color w:val="222222"/>
          <w:sz w:val="18"/>
          <w:szCs w:val="20"/>
          <w:rPrChange w:id="642" w:author="Maribel" w:date="2018-05-22T11:33:00Z">
            <w:rPr>
              <w:del w:id="643" w:author="Maribel" w:date="2017-12-12T16:15:00Z"/>
              <w:rFonts w:ascii="Arial" w:eastAsia="Times New Roman" w:hAnsi="Arial" w:cs="Arial"/>
              <w:color w:val="222222"/>
              <w:sz w:val="20"/>
              <w:szCs w:val="20"/>
            </w:rPr>
          </w:rPrChange>
        </w:rPr>
        <w:pPrChange w:id="644" w:author="Maribel" w:date="2017-12-12T16:15:00Z">
          <w:pPr>
            <w:numPr>
              <w:ilvl w:val="1"/>
              <w:numId w:val="2"/>
            </w:numPr>
            <w:tabs>
              <w:tab w:val="num" w:pos="1440"/>
            </w:tabs>
            <w:spacing w:before="100" w:beforeAutospacing="1" w:after="24" w:line="240" w:lineRule="auto"/>
            <w:ind w:left="480" w:hanging="360"/>
          </w:pPr>
        </w:pPrChange>
      </w:pPr>
      <w:del w:id="645" w:author="Maribel" w:date="2017-12-12T16:15:00Z">
        <w:r w:rsidRPr="007F6283" w:rsidDel="002D7C59">
          <w:rPr>
            <w:b/>
            <w:sz w:val="20"/>
            <w:rPrChange w:id="646" w:author="Maribel" w:date="2018-05-22T11:33:00Z">
              <w:rPr/>
            </w:rPrChange>
          </w:rPr>
          <w:fldChar w:fldCharType="begin"/>
        </w:r>
        <w:r w:rsidRPr="007F6283" w:rsidDel="002D7C59">
          <w:rPr>
            <w:b/>
            <w:sz w:val="20"/>
            <w:rPrChange w:id="647" w:author="Maribel" w:date="2018-05-22T11:33:00Z">
              <w:rPr/>
            </w:rPrChange>
          </w:rPr>
          <w:delInstrText xml:space="preserve"> HYPERLINK "https://es.wikipedia.org/wiki/Historia_de_la_electricidad" \l "Edwin_Howard_Armstrong:_Frecuencia_modulada_.28FM.29_.281935.29" </w:delInstrText>
        </w:r>
        <w:r w:rsidRPr="007F6283" w:rsidDel="002D7C59">
          <w:rPr>
            <w:b/>
            <w:sz w:val="20"/>
            <w:rPrChange w:id="64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49" w:author="Maribel" w:date="2018-05-22T11:33:00Z">
              <w:rPr>
                <w:rFonts w:ascii="Arial" w:eastAsia="Times New Roman" w:hAnsi="Arial" w:cs="Arial"/>
                <w:color w:val="222222"/>
                <w:sz w:val="20"/>
                <w:szCs w:val="20"/>
              </w:rPr>
            </w:rPrChange>
          </w:rPr>
          <w:delText>5.6</w:delText>
        </w:r>
        <w:r w:rsidR="00833F96" w:rsidRPr="007F6283" w:rsidDel="002D7C59">
          <w:rPr>
            <w:rFonts w:ascii="Arial" w:eastAsia="Times New Roman" w:hAnsi="Arial" w:cs="Arial"/>
            <w:b/>
            <w:color w:val="0B0080"/>
            <w:sz w:val="18"/>
            <w:szCs w:val="20"/>
            <w:rPrChange w:id="650" w:author="Maribel" w:date="2018-05-22T11:33:00Z">
              <w:rPr>
                <w:rFonts w:ascii="Arial" w:eastAsia="Times New Roman" w:hAnsi="Arial" w:cs="Arial"/>
                <w:color w:val="0B0080"/>
                <w:sz w:val="20"/>
                <w:szCs w:val="20"/>
              </w:rPr>
            </w:rPrChange>
          </w:rPr>
          <w:delText>Edwin Howard Armstrong: Frecuencia modulada (FM) (1935)</w:delText>
        </w:r>
        <w:r w:rsidRPr="007F6283" w:rsidDel="002D7C59">
          <w:rPr>
            <w:rFonts w:ascii="Arial" w:eastAsia="Times New Roman" w:hAnsi="Arial" w:cs="Arial"/>
            <w:b/>
            <w:color w:val="0B0080"/>
            <w:sz w:val="18"/>
            <w:szCs w:val="20"/>
            <w:rPrChange w:id="651" w:author="Maribel" w:date="2018-05-22T11:33:00Z">
              <w:rPr>
                <w:rFonts w:ascii="Arial" w:eastAsia="Times New Roman" w:hAnsi="Arial" w:cs="Arial"/>
                <w:color w:val="0B0080"/>
                <w:sz w:val="20"/>
                <w:szCs w:val="20"/>
              </w:rPr>
            </w:rPrChange>
          </w:rPr>
          <w:fldChar w:fldCharType="end"/>
        </w:r>
      </w:del>
    </w:p>
    <w:p w14:paraId="0AEA3DB2" w14:textId="77777777" w:rsidR="00833F96" w:rsidRPr="007F6283" w:rsidDel="002D7C59" w:rsidRDefault="000F5FED">
      <w:pPr>
        <w:rPr>
          <w:del w:id="652" w:author="Maribel" w:date="2017-12-12T16:15:00Z"/>
          <w:rFonts w:ascii="Arial" w:eastAsia="Times New Roman" w:hAnsi="Arial" w:cs="Arial"/>
          <w:b/>
          <w:color w:val="222222"/>
          <w:sz w:val="18"/>
          <w:szCs w:val="20"/>
          <w:rPrChange w:id="653" w:author="Maribel" w:date="2018-05-22T11:33:00Z">
            <w:rPr>
              <w:del w:id="654" w:author="Maribel" w:date="2017-12-12T16:15:00Z"/>
              <w:rFonts w:ascii="Arial" w:eastAsia="Times New Roman" w:hAnsi="Arial" w:cs="Arial"/>
              <w:color w:val="222222"/>
              <w:sz w:val="20"/>
              <w:szCs w:val="20"/>
            </w:rPr>
          </w:rPrChange>
        </w:rPr>
        <w:pPrChange w:id="655" w:author="Maribel" w:date="2017-12-12T16:15:00Z">
          <w:pPr>
            <w:numPr>
              <w:ilvl w:val="1"/>
              <w:numId w:val="2"/>
            </w:numPr>
            <w:tabs>
              <w:tab w:val="num" w:pos="1440"/>
            </w:tabs>
            <w:spacing w:before="100" w:beforeAutospacing="1" w:after="24" w:line="240" w:lineRule="auto"/>
            <w:ind w:left="480" w:hanging="360"/>
          </w:pPr>
        </w:pPrChange>
      </w:pPr>
      <w:del w:id="656" w:author="Maribel" w:date="2017-12-12T16:15:00Z">
        <w:r w:rsidRPr="007F6283" w:rsidDel="002D7C59">
          <w:rPr>
            <w:b/>
            <w:sz w:val="20"/>
            <w:rPrChange w:id="657" w:author="Maribel" w:date="2018-05-22T11:33:00Z">
              <w:rPr/>
            </w:rPrChange>
          </w:rPr>
          <w:fldChar w:fldCharType="begin"/>
        </w:r>
        <w:r w:rsidRPr="007F6283" w:rsidDel="002D7C59">
          <w:rPr>
            <w:b/>
            <w:sz w:val="20"/>
            <w:rPrChange w:id="658" w:author="Maribel" w:date="2018-05-22T11:33:00Z">
              <w:rPr/>
            </w:rPrChange>
          </w:rPr>
          <w:delInstrText xml:space="preserve"> HYPERLINK "https://es.wikipedia.org/wiki/Historia_de_la_electricidad" \l "Robert_Watson-Watt:_El_radar_.281935.29" </w:delInstrText>
        </w:r>
        <w:r w:rsidRPr="007F6283" w:rsidDel="002D7C59">
          <w:rPr>
            <w:b/>
            <w:sz w:val="20"/>
            <w:rPrChange w:id="65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60" w:author="Maribel" w:date="2018-05-22T11:33:00Z">
              <w:rPr>
                <w:rFonts w:ascii="Arial" w:eastAsia="Times New Roman" w:hAnsi="Arial" w:cs="Arial"/>
                <w:color w:val="222222"/>
                <w:sz w:val="20"/>
                <w:szCs w:val="20"/>
              </w:rPr>
            </w:rPrChange>
          </w:rPr>
          <w:delText>5.7</w:delText>
        </w:r>
        <w:r w:rsidR="00833F96" w:rsidRPr="007F6283" w:rsidDel="002D7C59">
          <w:rPr>
            <w:rFonts w:ascii="Arial" w:eastAsia="Times New Roman" w:hAnsi="Arial" w:cs="Arial"/>
            <w:b/>
            <w:color w:val="0B0080"/>
            <w:sz w:val="18"/>
            <w:szCs w:val="20"/>
            <w:rPrChange w:id="661" w:author="Maribel" w:date="2018-05-22T11:33:00Z">
              <w:rPr>
                <w:rFonts w:ascii="Arial" w:eastAsia="Times New Roman" w:hAnsi="Arial" w:cs="Arial"/>
                <w:color w:val="0B0080"/>
                <w:sz w:val="20"/>
                <w:szCs w:val="20"/>
              </w:rPr>
            </w:rPrChange>
          </w:rPr>
          <w:delText>Robert Watson-Watt: El radar (1935)</w:delText>
        </w:r>
        <w:r w:rsidRPr="007F6283" w:rsidDel="002D7C59">
          <w:rPr>
            <w:rFonts w:ascii="Arial" w:eastAsia="Times New Roman" w:hAnsi="Arial" w:cs="Arial"/>
            <w:b/>
            <w:color w:val="0B0080"/>
            <w:sz w:val="18"/>
            <w:szCs w:val="20"/>
            <w:rPrChange w:id="662" w:author="Maribel" w:date="2018-05-22T11:33:00Z">
              <w:rPr>
                <w:rFonts w:ascii="Arial" w:eastAsia="Times New Roman" w:hAnsi="Arial" w:cs="Arial"/>
                <w:color w:val="0B0080"/>
                <w:sz w:val="20"/>
                <w:szCs w:val="20"/>
              </w:rPr>
            </w:rPrChange>
          </w:rPr>
          <w:fldChar w:fldCharType="end"/>
        </w:r>
      </w:del>
    </w:p>
    <w:p w14:paraId="574D7EE0" w14:textId="77777777" w:rsidR="00833F96" w:rsidRPr="007F6283" w:rsidDel="002D7C59" w:rsidRDefault="000F5FED">
      <w:pPr>
        <w:rPr>
          <w:del w:id="663" w:author="Maribel" w:date="2017-12-12T16:15:00Z"/>
          <w:rFonts w:ascii="Arial" w:eastAsia="Times New Roman" w:hAnsi="Arial" w:cs="Arial"/>
          <w:b/>
          <w:color w:val="222222"/>
          <w:sz w:val="18"/>
          <w:szCs w:val="20"/>
          <w:lang w:val="es-ES"/>
          <w:rPrChange w:id="664" w:author="Maribel" w:date="2018-05-22T11:33:00Z">
            <w:rPr>
              <w:del w:id="665" w:author="Maribel" w:date="2017-12-12T16:15:00Z"/>
              <w:rFonts w:ascii="Arial" w:eastAsia="Times New Roman" w:hAnsi="Arial" w:cs="Arial"/>
              <w:color w:val="222222"/>
              <w:sz w:val="20"/>
              <w:szCs w:val="20"/>
              <w:lang w:val="es-ES"/>
            </w:rPr>
          </w:rPrChange>
        </w:rPr>
        <w:pPrChange w:id="666" w:author="Maribel" w:date="2017-12-12T16:15:00Z">
          <w:pPr>
            <w:numPr>
              <w:numId w:val="2"/>
            </w:numPr>
            <w:tabs>
              <w:tab w:val="num" w:pos="720"/>
            </w:tabs>
            <w:spacing w:before="100" w:beforeAutospacing="1" w:after="24" w:line="240" w:lineRule="auto"/>
            <w:ind w:left="720" w:hanging="360"/>
          </w:pPr>
        </w:pPrChange>
      </w:pPr>
      <w:del w:id="667" w:author="Maribel" w:date="2017-12-12T16:15:00Z">
        <w:r w:rsidRPr="007F6283" w:rsidDel="002D7C59">
          <w:rPr>
            <w:b/>
            <w:sz w:val="20"/>
            <w:rPrChange w:id="668" w:author="Maribel" w:date="2018-05-22T11:33:00Z">
              <w:rPr/>
            </w:rPrChange>
          </w:rPr>
          <w:fldChar w:fldCharType="begin"/>
        </w:r>
        <w:r w:rsidRPr="007F6283" w:rsidDel="002D7C59">
          <w:rPr>
            <w:b/>
            <w:sz w:val="20"/>
            <w:lang w:val="es-ES"/>
            <w:rPrChange w:id="669" w:author="Maribel" w:date="2018-05-22T11:33:00Z">
              <w:rPr>
                <w:lang w:val="es-ES"/>
              </w:rPr>
            </w:rPrChange>
          </w:rPr>
          <w:delInstrText xml:space="preserve"> HYPERLINK "https://es.wikipedia.org/wiki/Historia_de_la_electricidad" \l "La_segunda_mitad_del_siglo_XX:_Era_Espacial_o_Edad_de_la_Electricidad" </w:delInstrText>
        </w:r>
        <w:r w:rsidRPr="007F6283" w:rsidDel="002D7C59">
          <w:rPr>
            <w:b/>
            <w:sz w:val="20"/>
            <w:rPrChange w:id="67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71" w:author="Maribel" w:date="2018-05-22T11:33:00Z">
              <w:rPr>
                <w:rFonts w:ascii="Arial" w:eastAsia="Times New Roman" w:hAnsi="Arial" w:cs="Arial"/>
                <w:color w:val="222222"/>
                <w:sz w:val="20"/>
                <w:szCs w:val="20"/>
                <w:lang w:val="es-ES"/>
              </w:rPr>
            </w:rPrChange>
          </w:rPr>
          <w:delText>6</w:delText>
        </w:r>
        <w:r w:rsidR="00833F96" w:rsidRPr="007F6283" w:rsidDel="002D7C59">
          <w:rPr>
            <w:rFonts w:ascii="Arial" w:eastAsia="Times New Roman" w:hAnsi="Arial" w:cs="Arial"/>
            <w:b/>
            <w:color w:val="0B0080"/>
            <w:sz w:val="18"/>
            <w:szCs w:val="20"/>
            <w:lang w:val="es-ES"/>
            <w:rPrChange w:id="672" w:author="Maribel" w:date="2018-05-22T11:33:00Z">
              <w:rPr>
                <w:rFonts w:ascii="Arial" w:eastAsia="Times New Roman" w:hAnsi="Arial" w:cs="Arial"/>
                <w:color w:val="0B0080"/>
                <w:sz w:val="20"/>
                <w:szCs w:val="20"/>
                <w:lang w:val="es-ES"/>
              </w:rPr>
            </w:rPrChange>
          </w:rPr>
          <w:delText>La segunda mitad del siglo XX: Era Espacial o Edad de la Electricidad</w:delText>
        </w:r>
        <w:r w:rsidRPr="007F6283" w:rsidDel="002D7C59">
          <w:rPr>
            <w:rFonts w:ascii="Arial" w:eastAsia="Times New Roman" w:hAnsi="Arial" w:cs="Arial"/>
            <w:b/>
            <w:color w:val="0B0080"/>
            <w:sz w:val="18"/>
            <w:szCs w:val="20"/>
            <w:lang w:val="es-ES"/>
            <w:rPrChange w:id="673" w:author="Maribel" w:date="2018-05-22T11:33:00Z">
              <w:rPr>
                <w:rFonts w:ascii="Arial" w:eastAsia="Times New Roman" w:hAnsi="Arial" w:cs="Arial"/>
                <w:color w:val="0B0080"/>
                <w:sz w:val="20"/>
                <w:szCs w:val="20"/>
                <w:lang w:val="es-ES"/>
              </w:rPr>
            </w:rPrChange>
          </w:rPr>
          <w:fldChar w:fldCharType="end"/>
        </w:r>
      </w:del>
    </w:p>
    <w:p w14:paraId="53092D77" w14:textId="77777777" w:rsidR="00833F96" w:rsidRPr="007F6283" w:rsidDel="002D7C59" w:rsidRDefault="000F5FED">
      <w:pPr>
        <w:rPr>
          <w:del w:id="674" w:author="Maribel" w:date="2017-12-12T16:15:00Z"/>
          <w:rFonts w:ascii="Arial" w:eastAsia="Times New Roman" w:hAnsi="Arial" w:cs="Arial"/>
          <w:b/>
          <w:color w:val="222222"/>
          <w:sz w:val="18"/>
          <w:szCs w:val="20"/>
          <w:rPrChange w:id="675" w:author="Maribel" w:date="2018-05-22T11:33:00Z">
            <w:rPr>
              <w:del w:id="676" w:author="Maribel" w:date="2017-12-12T16:15:00Z"/>
              <w:rFonts w:ascii="Arial" w:eastAsia="Times New Roman" w:hAnsi="Arial" w:cs="Arial"/>
              <w:color w:val="222222"/>
              <w:sz w:val="20"/>
              <w:szCs w:val="20"/>
            </w:rPr>
          </w:rPrChange>
        </w:rPr>
        <w:pPrChange w:id="677" w:author="Maribel" w:date="2017-12-12T16:15:00Z">
          <w:pPr>
            <w:numPr>
              <w:ilvl w:val="1"/>
              <w:numId w:val="2"/>
            </w:numPr>
            <w:tabs>
              <w:tab w:val="num" w:pos="1440"/>
            </w:tabs>
            <w:spacing w:before="100" w:beforeAutospacing="1" w:after="24" w:line="240" w:lineRule="auto"/>
            <w:ind w:left="480" w:hanging="360"/>
          </w:pPr>
        </w:pPrChange>
      </w:pPr>
      <w:del w:id="678" w:author="Maribel" w:date="2017-12-12T16:15:00Z">
        <w:r w:rsidRPr="007F6283" w:rsidDel="002D7C59">
          <w:rPr>
            <w:b/>
            <w:sz w:val="20"/>
            <w:rPrChange w:id="679" w:author="Maribel" w:date="2018-05-22T11:33:00Z">
              <w:rPr/>
            </w:rPrChange>
          </w:rPr>
          <w:fldChar w:fldCharType="begin"/>
        </w:r>
        <w:r w:rsidRPr="007F6283" w:rsidDel="002D7C59">
          <w:rPr>
            <w:b/>
            <w:sz w:val="20"/>
            <w:rPrChange w:id="680" w:author="Maribel" w:date="2018-05-22T11:33:00Z">
              <w:rPr/>
            </w:rPrChange>
          </w:rPr>
          <w:delInstrText xml:space="preserve"> HYPERLINK "https://es.wikipedia.org/wiki/Historia_de_la_electricidad" \l "Ordenadores" </w:delInstrText>
        </w:r>
        <w:r w:rsidRPr="007F6283" w:rsidDel="002D7C59">
          <w:rPr>
            <w:b/>
            <w:sz w:val="20"/>
            <w:rPrChange w:id="68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82" w:author="Maribel" w:date="2018-05-22T11:33:00Z">
              <w:rPr>
                <w:rFonts w:ascii="Arial" w:eastAsia="Times New Roman" w:hAnsi="Arial" w:cs="Arial"/>
                <w:color w:val="222222"/>
                <w:sz w:val="20"/>
                <w:szCs w:val="20"/>
              </w:rPr>
            </w:rPrChange>
          </w:rPr>
          <w:delText>6.1</w:delText>
        </w:r>
        <w:r w:rsidR="00833F96" w:rsidRPr="007F6283" w:rsidDel="002D7C59">
          <w:rPr>
            <w:rFonts w:ascii="Arial" w:eastAsia="Times New Roman" w:hAnsi="Arial" w:cs="Arial"/>
            <w:b/>
            <w:color w:val="0B0080"/>
            <w:sz w:val="18"/>
            <w:szCs w:val="20"/>
            <w:rPrChange w:id="683" w:author="Maribel" w:date="2018-05-22T11:33:00Z">
              <w:rPr>
                <w:rFonts w:ascii="Arial" w:eastAsia="Times New Roman" w:hAnsi="Arial" w:cs="Arial"/>
                <w:color w:val="0B0080"/>
                <w:sz w:val="20"/>
                <w:szCs w:val="20"/>
              </w:rPr>
            </w:rPrChange>
          </w:rPr>
          <w:delText>Ordenadores</w:delText>
        </w:r>
        <w:r w:rsidRPr="007F6283" w:rsidDel="002D7C59">
          <w:rPr>
            <w:rFonts w:ascii="Arial" w:eastAsia="Times New Roman" w:hAnsi="Arial" w:cs="Arial"/>
            <w:b/>
            <w:color w:val="0B0080"/>
            <w:sz w:val="18"/>
            <w:szCs w:val="20"/>
            <w:rPrChange w:id="684" w:author="Maribel" w:date="2018-05-22T11:33:00Z">
              <w:rPr>
                <w:rFonts w:ascii="Arial" w:eastAsia="Times New Roman" w:hAnsi="Arial" w:cs="Arial"/>
                <w:color w:val="0B0080"/>
                <w:sz w:val="20"/>
                <w:szCs w:val="20"/>
              </w:rPr>
            </w:rPrChange>
          </w:rPr>
          <w:fldChar w:fldCharType="end"/>
        </w:r>
      </w:del>
    </w:p>
    <w:p w14:paraId="2222231F" w14:textId="77777777" w:rsidR="00833F96" w:rsidRPr="007F6283" w:rsidDel="002D7C59" w:rsidRDefault="000F5FED">
      <w:pPr>
        <w:rPr>
          <w:del w:id="685" w:author="Maribel" w:date="2017-12-12T16:15:00Z"/>
          <w:rFonts w:ascii="Arial" w:eastAsia="Times New Roman" w:hAnsi="Arial" w:cs="Arial"/>
          <w:b/>
          <w:color w:val="222222"/>
          <w:sz w:val="18"/>
          <w:szCs w:val="20"/>
          <w:rPrChange w:id="686" w:author="Maribel" w:date="2018-05-22T11:33:00Z">
            <w:rPr>
              <w:del w:id="687" w:author="Maribel" w:date="2017-12-12T16:15:00Z"/>
              <w:rFonts w:ascii="Arial" w:eastAsia="Times New Roman" w:hAnsi="Arial" w:cs="Arial"/>
              <w:color w:val="222222"/>
              <w:sz w:val="20"/>
              <w:szCs w:val="20"/>
            </w:rPr>
          </w:rPrChange>
        </w:rPr>
        <w:pPrChange w:id="688" w:author="Maribel" w:date="2017-12-12T16:15:00Z">
          <w:pPr>
            <w:numPr>
              <w:ilvl w:val="1"/>
              <w:numId w:val="2"/>
            </w:numPr>
            <w:tabs>
              <w:tab w:val="num" w:pos="1440"/>
            </w:tabs>
            <w:spacing w:before="100" w:beforeAutospacing="1" w:after="24" w:line="240" w:lineRule="auto"/>
            <w:ind w:left="480" w:hanging="360"/>
          </w:pPr>
        </w:pPrChange>
      </w:pPr>
      <w:del w:id="689" w:author="Maribel" w:date="2017-12-12T16:15:00Z">
        <w:r w:rsidRPr="007F6283" w:rsidDel="002D7C59">
          <w:rPr>
            <w:b/>
            <w:sz w:val="20"/>
            <w:rPrChange w:id="690" w:author="Maribel" w:date="2018-05-22T11:33:00Z">
              <w:rPr/>
            </w:rPrChange>
          </w:rPr>
          <w:fldChar w:fldCharType="begin"/>
        </w:r>
        <w:r w:rsidRPr="007F6283" w:rsidDel="002D7C59">
          <w:rPr>
            <w:b/>
            <w:sz w:val="20"/>
            <w:rPrChange w:id="691" w:author="Maribel" w:date="2018-05-22T11:33:00Z">
              <w:rPr/>
            </w:rPrChange>
          </w:rPr>
          <w:delInstrText xml:space="preserve"> HYPERLINK "https://es.wikipedia.org/wiki/Historia_de_la_electricidad" \l "Transistor.2C_Electr.C3.B3nica_digital_y_Superconductividad" </w:delInstrText>
        </w:r>
        <w:r w:rsidRPr="007F6283" w:rsidDel="002D7C59">
          <w:rPr>
            <w:b/>
            <w:sz w:val="20"/>
            <w:rPrChange w:id="69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93" w:author="Maribel" w:date="2018-05-22T11:33:00Z">
              <w:rPr>
                <w:rFonts w:ascii="Arial" w:eastAsia="Times New Roman" w:hAnsi="Arial" w:cs="Arial"/>
                <w:color w:val="222222"/>
                <w:sz w:val="20"/>
                <w:szCs w:val="20"/>
              </w:rPr>
            </w:rPrChange>
          </w:rPr>
          <w:delText>6.2</w:delText>
        </w:r>
        <w:r w:rsidR="00833F96" w:rsidRPr="007F6283" w:rsidDel="002D7C59">
          <w:rPr>
            <w:rFonts w:ascii="Arial" w:eastAsia="Times New Roman" w:hAnsi="Arial" w:cs="Arial"/>
            <w:b/>
            <w:color w:val="0B0080"/>
            <w:sz w:val="18"/>
            <w:szCs w:val="20"/>
            <w:rPrChange w:id="694" w:author="Maribel" w:date="2018-05-22T11:33:00Z">
              <w:rPr>
                <w:rFonts w:ascii="Arial" w:eastAsia="Times New Roman" w:hAnsi="Arial" w:cs="Arial"/>
                <w:color w:val="0B0080"/>
                <w:sz w:val="20"/>
                <w:szCs w:val="20"/>
              </w:rPr>
            </w:rPrChange>
          </w:rPr>
          <w:delText>Transistor, Electrónica digital y Superconductividad</w:delText>
        </w:r>
        <w:r w:rsidRPr="007F6283" w:rsidDel="002D7C59">
          <w:rPr>
            <w:rFonts w:ascii="Arial" w:eastAsia="Times New Roman" w:hAnsi="Arial" w:cs="Arial"/>
            <w:b/>
            <w:color w:val="0B0080"/>
            <w:sz w:val="18"/>
            <w:szCs w:val="20"/>
            <w:rPrChange w:id="695" w:author="Maribel" w:date="2018-05-22T11:33:00Z">
              <w:rPr>
                <w:rFonts w:ascii="Arial" w:eastAsia="Times New Roman" w:hAnsi="Arial" w:cs="Arial"/>
                <w:color w:val="0B0080"/>
                <w:sz w:val="20"/>
                <w:szCs w:val="20"/>
              </w:rPr>
            </w:rPrChange>
          </w:rPr>
          <w:fldChar w:fldCharType="end"/>
        </w:r>
      </w:del>
    </w:p>
    <w:p w14:paraId="12AA1D87" w14:textId="77777777" w:rsidR="00833F96" w:rsidRPr="007F6283" w:rsidDel="002D7C59" w:rsidRDefault="000F5FED">
      <w:pPr>
        <w:rPr>
          <w:del w:id="696" w:author="Maribel" w:date="2017-12-12T16:15:00Z"/>
          <w:rFonts w:ascii="Arial" w:eastAsia="Times New Roman" w:hAnsi="Arial" w:cs="Arial"/>
          <w:b/>
          <w:color w:val="222222"/>
          <w:sz w:val="18"/>
          <w:szCs w:val="20"/>
          <w:lang w:val="es-ES"/>
          <w:rPrChange w:id="697" w:author="Maribel" w:date="2018-05-22T11:33:00Z">
            <w:rPr>
              <w:del w:id="698" w:author="Maribel" w:date="2017-12-12T16:15:00Z"/>
              <w:rFonts w:ascii="Arial" w:eastAsia="Times New Roman" w:hAnsi="Arial" w:cs="Arial"/>
              <w:color w:val="222222"/>
              <w:sz w:val="20"/>
              <w:szCs w:val="20"/>
              <w:lang w:val="es-ES"/>
            </w:rPr>
          </w:rPrChange>
        </w:rPr>
        <w:pPrChange w:id="699" w:author="Maribel" w:date="2017-12-12T16:15:00Z">
          <w:pPr>
            <w:numPr>
              <w:ilvl w:val="1"/>
              <w:numId w:val="2"/>
            </w:numPr>
            <w:tabs>
              <w:tab w:val="num" w:pos="1440"/>
            </w:tabs>
            <w:spacing w:before="100" w:beforeAutospacing="1" w:after="24" w:line="240" w:lineRule="auto"/>
            <w:ind w:left="480" w:hanging="360"/>
          </w:pPr>
        </w:pPrChange>
      </w:pPr>
      <w:del w:id="700" w:author="Maribel" w:date="2017-12-12T16:15:00Z">
        <w:r w:rsidRPr="007F6283" w:rsidDel="002D7C59">
          <w:rPr>
            <w:b/>
            <w:sz w:val="20"/>
            <w:rPrChange w:id="701" w:author="Maribel" w:date="2018-05-22T11:33:00Z">
              <w:rPr/>
            </w:rPrChange>
          </w:rPr>
          <w:fldChar w:fldCharType="begin"/>
        </w:r>
        <w:r w:rsidRPr="007F6283" w:rsidDel="002D7C59">
          <w:rPr>
            <w:b/>
            <w:sz w:val="20"/>
            <w:lang w:val="es-ES"/>
            <w:rPrChange w:id="702" w:author="Maribel" w:date="2018-05-22T11:33:00Z">
              <w:rPr>
                <w:lang w:val="es-ES"/>
              </w:rPr>
            </w:rPrChange>
          </w:rPr>
          <w:delInstrText xml:space="preserve"> HYPERLINK "https://es.wikipedia.org/wiki/Historia_de_la_electricidad" \l "El_reto_de_la_generaci.C3.B3n_de_electricidad" </w:delInstrText>
        </w:r>
        <w:r w:rsidRPr="007F6283" w:rsidDel="002D7C59">
          <w:rPr>
            <w:b/>
            <w:sz w:val="20"/>
            <w:rPrChange w:id="70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704" w:author="Maribel" w:date="2018-05-22T11:33:00Z">
              <w:rPr>
                <w:rFonts w:ascii="Arial" w:eastAsia="Times New Roman" w:hAnsi="Arial" w:cs="Arial"/>
                <w:color w:val="222222"/>
                <w:sz w:val="20"/>
                <w:szCs w:val="20"/>
                <w:lang w:val="es-ES"/>
              </w:rPr>
            </w:rPrChange>
          </w:rPr>
          <w:delText>6.3</w:delText>
        </w:r>
        <w:r w:rsidR="00833F96" w:rsidRPr="007F6283" w:rsidDel="002D7C59">
          <w:rPr>
            <w:rFonts w:ascii="Arial" w:eastAsia="Times New Roman" w:hAnsi="Arial" w:cs="Arial"/>
            <w:b/>
            <w:color w:val="0B0080"/>
            <w:sz w:val="18"/>
            <w:szCs w:val="20"/>
            <w:lang w:val="es-ES"/>
            <w:rPrChange w:id="705" w:author="Maribel" w:date="2018-05-22T11:33:00Z">
              <w:rPr>
                <w:rFonts w:ascii="Arial" w:eastAsia="Times New Roman" w:hAnsi="Arial" w:cs="Arial"/>
                <w:color w:val="0B0080"/>
                <w:sz w:val="20"/>
                <w:szCs w:val="20"/>
                <w:lang w:val="es-ES"/>
              </w:rPr>
            </w:rPrChange>
          </w:rPr>
          <w:delText>El reto de la generación de electricidad</w:delText>
        </w:r>
        <w:r w:rsidRPr="007F6283" w:rsidDel="002D7C59">
          <w:rPr>
            <w:rFonts w:ascii="Arial" w:eastAsia="Times New Roman" w:hAnsi="Arial" w:cs="Arial"/>
            <w:b/>
            <w:color w:val="0B0080"/>
            <w:sz w:val="18"/>
            <w:szCs w:val="20"/>
            <w:lang w:val="es-ES"/>
            <w:rPrChange w:id="706" w:author="Maribel" w:date="2018-05-22T11:33:00Z">
              <w:rPr>
                <w:rFonts w:ascii="Arial" w:eastAsia="Times New Roman" w:hAnsi="Arial" w:cs="Arial"/>
                <w:color w:val="0B0080"/>
                <w:sz w:val="20"/>
                <w:szCs w:val="20"/>
                <w:lang w:val="es-ES"/>
              </w:rPr>
            </w:rPrChange>
          </w:rPr>
          <w:fldChar w:fldCharType="end"/>
        </w:r>
      </w:del>
    </w:p>
    <w:p w14:paraId="233B7F8A" w14:textId="77777777" w:rsidR="00833F96" w:rsidRPr="007F6283" w:rsidDel="002D7C59" w:rsidRDefault="000F5FED">
      <w:pPr>
        <w:rPr>
          <w:del w:id="707" w:author="Maribel" w:date="2017-12-12T16:15:00Z"/>
          <w:rFonts w:ascii="Arial" w:eastAsia="Times New Roman" w:hAnsi="Arial" w:cs="Arial"/>
          <w:b/>
          <w:color w:val="222222"/>
          <w:sz w:val="18"/>
          <w:szCs w:val="20"/>
          <w:rPrChange w:id="708" w:author="Maribel" w:date="2018-05-22T11:33:00Z">
            <w:rPr>
              <w:del w:id="709" w:author="Maribel" w:date="2017-12-12T16:15:00Z"/>
              <w:rFonts w:ascii="Arial" w:eastAsia="Times New Roman" w:hAnsi="Arial" w:cs="Arial"/>
              <w:color w:val="222222"/>
              <w:sz w:val="20"/>
              <w:szCs w:val="20"/>
            </w:rPr>
          </w:rPrChange>
        </w:rPr>
        <w:pPrChange w:id="710" w:author="Maribel" w:date="2017-12-12T16:15:00Z">
          <w:pPr>
            <w:numPr>
              <w:ilvl w:val="2"/>
              <w:numId w:val="2"/>
            </w:numPr>
            <w:tabs>
              <w:tab w:val="num" w:pos="2160"/>
            </w:tabs>
            <w:spacing w:before="100" w:beforeAutospacing="1" w:after="24" w:line="240" w:lineRule="auto"/>
            <w:ind w:left="960" w:hanging="360"/>
          </w:pPr>
        </w:pPrChange>
      </w:pPr>
      <w:del w:id="711" w:author="Maribel" w:date="2017-12-12T16:15:00Z">
        <w:r w:rsidRPr="007F6283" w:rsidDel="002D7C59">
          <w:rPr>
            <w:b/>
            <w:sz w:val="20"/>
            <w:rPrChange w:id="712" w:author="Maribel" w:date="2018-05-22T11:33:00Z">
              <w:rPr/>
            </w:rPrChange>
          </w:rPr>
          <w:fldChar w:fldCharType="begin"/>
        </w:r>
        <w:r w:rsidRPr="007F6283" w:rsidDel="002D7C59">
          <w:rPr>
            <w:b/>
            <w:sz w:val="20"/>
            <w:rPrChange w:id="713" w:author="Maribel" w:date="2018-05-22T11:33:00Z">
              <w:rPr/>
            </w:rPrChange>
          </w:rPr>
          <w:delInstrText xml:space="preserve"> HYPERLINK "https://es.wikipedia.org/wiki/Historia_de_la_electricidad" \l "Centrales_nucleares" </w:delInstrText>
        </w:r>
        <w:r w:rsidRPr="007F6283" w:rsidDel="002D7C59">
          <w:rPr>
            <w:b/>
            <w:sz w:val="20"/>
            <w:rPrChange w:id="71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15" w:author="Maribel" w:date="2018-05-22T11:33:00Z">
              <w:rPr>
                <w:rFonts w:ascii="Arial" w:eastAsia="Times New Roman" w:hAnsi="Arial" w:cs="Arial"/>
                <w:color w:val="222222"/>
                <w:sz w:val="20"/>
                <w:szCs w:val="20"/>
              </w:rPr>
            </w:rPrChange>
          </w:rPr>
          <w:delText>6.3.1</w:delText>
        </w:r>
        <w:r w:rsidR="00833F96" w:rsidRPr="007F6283" w:rsidDel="002D7C59">
          <w:rPr>
            <w:rFonts w:ascii="Arial" w:eastAsia="Times New Roman" w:hAnsi="Arial" w:cs="Arial"/>
            <w:b/>
            <w:color w:val="0B0080"/>
            <w:sz w:val="18"/>
            <w:szCs w:val="20"/>
            <w:rPrChange w:id="716" w:author="Maribel" w:date="2018-05-22T11:33:00Z">
              <w:rPr>
                <w:rFonts w:ascii="Arial" w:eastAsia="Times New Roman" w:hAnsi="Arial" w:cs="Arial"/>
                <w:color w:val="0B0080"/>
                <w:sz w:val="20"/>
                <w:szCs w:val="20"/>
              </w:rPr>
            </w:rPrChange>
          </w:rPr>
          <w:delText>Centrales nucleares</w:delText>
        </w:r>
        <w:r w:rsidRPr="007F6283" w:rsidDel="002D7C59">
          <w:rPr>
            <w:rFonts w:ascii="Arial" w:eastAsia="Times New Roman" w:hAnsi="Arial" w:cs="Arial"/>
            <w:b/>
            <w:color w:val="0B0080"/>
            <w:sz w:val="18"/>
            <w:szCs w:val="20"/>
            <w:rPrChange w:id="717" w:author="Maribel" w:date="2018-05-22T11:33:00Z">
              <w:rPr>
                <w:rFonts w:ascii="Arial" w:eastAsia="Times New Roman" w:hAnsi="Arial" w:cs="Arial"/>
                <w:color w:val="0B0080"/>
                <w:sz w:val="20"/>
                <w:szCs w:val="20"/>
              </w:rPr>
            </w:rPrChange>
          </w:rPr>
          <w:fldChar w:fldCharType="end"/>
        </w:r>
      </w:del>
    </w:p>
    <w:p w14:paraId="3C988D27" w14:textId="77777777" w:rsidR="00833F96" w:rsidRPr="007F6283" w:rsidDel="002D7C59" w:rsidRDefault="000F5FED">
      <w:pPr>
        <w:rPr>
          <w:del w:id="718" w:author="Maribel" w:date="2017-12-12T16:15:00Z"/>
          <w:rFonts w:ascii="Arial" w:eastAsia="Times New Roman" w:hAnsi="Arial" w:cs="Arial"/>
          <w:b/>
          <w:color w:val="222222"/>
          <w:sz w:val="18"/>
          <w:szCs w:val="20"/>
          <w:rPrChange w:id="719" w:author="Maribel" w:date="2018-05-22T11:33:00Z">
            <w:rPr>
              <w:del w:id="720" w:author="Maribel" w:date="2017-12-12T16:15:00Z"/>
              <w:rFonts w:ascii="Arial" w:eastAsia="Times New Roman" w:hAnsi="Arial" w:cs="Arial"/>
              <w:color w:val="222222"/>
              <w:sz w:val="20"/>
              <w:szCs w:val="20"/>
            </w:rPr>
          </w:rPrChange>
        </w:rPr>
        <w:pPrChange w:id="721" w:author="Maribel" w:date="2017-12-12T16:15:00Z">
          <w:pPr>
            <w:numPr>
              <w:ilvl w:val="2"/>
              <w:numId w:val="2"/>
            </w:numPr>
            <w:tabs>
              <w:tab w:val="num" w:pos="2160"/>
            </w:tabs>
            <w:spacing w:before="100" w:beforeAutospacing="1" w:after="24" w:line="240" w:lineRule="auto"/>
            <w:ind w:left="960" w:hanging="360"/>
          </w:pPr>
        </w:pPrChange>
      </w:pPr>
      <w:del w:id="722" w:author="Maribel" w:date="2017-12-12T16:15:00Z">
        <w:r w:rsidRPr="007F6283" w:rsidDel="002D7C59">
          <w:rPr>
            <w:b/>
            <w:sz w:val="20"/>
            <w:rPrChange w:id="723" w:author="Maribel" w:date="2018-05-22T11:33:00Z">
              <w:rPr/>
            </w:rPrChange>
          </w:rPr>
          <w:fldChar w:fldCharType="begin"/>
        </w:r>
        <w:r w:rsidRPr="007F6283" w:rsidDel="002D7C59">
          <w:rPr>
            <w:b/>
            <w:sz w:val="20"/>
            <w:rPrChange w:id="724" w:author="Maribel" w:date="2018-05-22T11:33:00Z">
              <w:rPr/>
            </w:rPrChange>
          </w:rPr>
          <w:delInstrText xml:space="preserve"> HYPERLINK "https://es.wikipedia.org/wiki/Historia_de_la_electricidad" \l "Combustibles_f.C3.B3siles_y_fuentes_renovables" </w:delInstrText>
        </w:r>
        <w:r w:rsidRPr="007F6283" w:rsidDel="002D7C59">
          <w:rPr>
            <w:b/>
            <w:sz w:val="20"/>
            <w:rPrChange w:id="72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26" w:author="Maribel" w:date="2018-05-22T11:33:00Z">
              <w:rPr>
                <w:rFonts w:ascii="Arial" w:eastAsia="Times New Roman" w:hAnsi="Arial" w:cs="Arial"/>
                <w:color w:val="222222"/>
                <w:sz w:val="20"/>
                <w:szCs w:val="20"/>
              </w:rPr>
            </w:rPrChange>
          </w:rPr>
          <w:delText>6.3.2</w:delText>
        </w:r>
        <w:r w:rsidR="00833F96" w:rsidRPr="007F6283" w:rsidDel="002D7C59">
          <w:rPr>
            <w:rFonts w:ascii="Arial" w:eastAsia="Times New Roman" w:hAnsi="Arial" w:cs="Arial"/>
            <w:b/>
            <w:color w:val="0B0080"/>
            <w:sz w:val="18"/>
            <w:szCs w:val="20"/>
            <w:rPrChange w:id="727" w:author="Maribel" w:date="2018-05-22T11:33:00Z">
              <w:rPr>
                <w:rFonts w:ascii="Arial" w:eastAsia="Times New Roman" w:hAnsi="Arial" w:cs="Arial"/>
                <w:color w:val="0B0080"/>
                <w:sz w:val="20"/>
                <w:szCs w:val="20"/>
              </w:rPr>
            </w:rPrChange>
          </w:rPr>
          <w:delText>Combustibles fósiles y fuentes renovables</w:delText>
        </w:r>
        <w:r w:rsidRPr="007F6283" w:rsidDel="002D7C59">
          <w:rPr>
            <w:rFonts w:ascii="Arial" w:eastAsia="Times New Roman" w:hAnsi="Arial" w:cs="Arial"/>
            <w:b/>
            <w:color w:val="0B0080"/>
            <w:sz w:val="18"/>
            <w:szCs w:val="20"/>
            <w:rPrChange w:id="728" w:author="Maribel" w:date="2018-05-22T11:33:00Z">
              <w:rPr>
                <w:rFonts w:ascii="Arial" w:eastAsia="Times New Roman" w:hAnsi="Arial" w:cs="Arial"/>
                <w:color w:val="0B0080"/>
                <w:sz w:val="20"/>
                <w:szCs w:val="20"/>
              </w:rPr>
            </w:rPrChange>
          </w:rPr>
          <w:fldChar w:fldCharType="end"/>
        </w:r>
      </w:del>
    </w:p>
    <w:p w14:paraId="436BD79A" w14:textId="77777777" w:rsidR="00833F96" w:rsidRPr="007F6283" w:rsidDel="002D7C59" w:rsidRDefault="000F5FED">
      <w:pPr>
        <w:rPr>
          <w:del w:id="729" w:author="Maribel" w:date="2017-12-12T16:15:00Z"/>
          <w:rFonts w:ascii="Arial" w:eastAsia="Times New Roman" w:hAnsi="Arial" w:cs="Arial"/>
          <w:b/>
          <w:color w:val="222222"/>
          <w:sz w:val="18"/>
          <w:szCs w:val="20"/>
          <w:rPrChange w:id="730" w:author="Maribel" w:date="2018-05-22T11:33:00Z">
            <w:rPr>
              <w:del w:id="731" w:author="Maribel" w:date="2017-12-12T16:15:00Z"/>
              <w:rFonts w:ascii="Arial" w:eastAsia="Times New Roman" w:hAnsi="Arial" w:cs="Arial"/>
              <w:color w:val="222222"/>
              <w:sz w:val="20"/>
              <w:szCs w:val="20"/>
            </w:rPr>
          </w:rPrChange>
        </w:rPr>
        <w:pPrChange w:id="732" w:author="Maribel" w:date="2017-12-12T16:15:00Z">
          <w:pPr>
            <w:numPr>
              <w:ilvl w:val="1"/>
              <w:numId w:val="2"/>
            </w:numPr>
            <w:tabs>
              <w:tab w:val="num" w:pos="1440"/>
            </w:tabs>
            <w:spacing w:before="100" w:beforeAutospacing="1" w:after="24" w:line="240" w:lineRule="auto"/>
            <w:ind w:left="480" w:hanging="360"/>
          </w:pPr>
        </w:pPrChange>
      </w:pPr>
      <w:del w:id="733" w:author="Maribel" w:date="2017-12-12T16:15:00Z">
        <w:r w:rsidRPr="007F6283" w:rsidDel="002D7C59">
          <w:rPr>
            <w:b/>
            <w:sz w:val="20"/>
            <w:rPrChange w:id="734" w:author="Maribel" w:date="2018-05-22T11:33:00Z">
              <w:rPr/>
            </w:rPrChange>
          </w:rPr>
          <w:fldChar w:fldCharType="begin"/>
        </w:r>
        <w:r w:rsidRPr="007F6283" w:rsidDel="002D7C59">
          <w:rPr>
            <w:b/>
            <w:sz w:val="20"/>
            <w:rPrChange w:id="735" w:author="Maribel" w:date="2018-05-22T11:33:00Z">
              <w:rPr/>
            </w:rPrChange>
          </w:rPr>
          <w:delInstrText xml:space="preserve"> HYPERLINK "https://es.wikipedia.org/wiki/Historia_de_la_electricidad" \l "Rob.C3.B3tica_y_m.C3.A1quinas_CNC" </w:delInstrText>
        </w:r>
        <w:r w:rsidRPr="007F6283" w:rsidDel="002D7C59">
          <w:rPr>
            <w:b/>
            <w:sz w:val="20"/>
            <w:rPrChange w:id="73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37" w:author="Maribel" w:date="2018-05-22T11:33:00Z">
              <w:rPr>
                <w:rFonts w:ascii="Arial" w:eastAsia="Times New Roman" w:hAnsi="Arial" w:cs="Arial"/>
                <w:color w:val="222222"/>
                <w:sz w:val="20"/>
                <w:szCs w:val="20"/>
              </w:rPr>
            </w:rPrChange>
          </w:rPr>
          <w:delText>6.4</w:delText>
        </w:r>
        <w:r w:rsidR="00833F96" w:rsidRPr="007F6283" w:rsidDel="002D7C59">
          <w:rPr>
            <w:rFonts w:ascii="Arial" w:eastAsia="Times New Roman" w:hAnsi="Arial" w:cs="Arial"/>
            <w:b/>
            <w:color w:val="0B0080"/>
            <w:sz w:val="18"/>
            <w:szCs w:val="20"/>
            <w:rPrChange w:id="738" w:author="Maribel" w:date="2018-05-22T11:33:00Z">
              <w:rPr>
                <w:rFonts w:ascii="Arial" w:eastAsia="Times New Roman" w:hAnsi="Arial" w:cs="Arial"/>
                <w:color w:val="0B0080"/>
                <w:sz w:val="20"/>
                <w:szCs w:val="20"/>
              </w:rPr>
            </w:rPrChange>
          </w:rPr>
          <w:delText>Robótica y máquinas CNC</w:delText>
        </w:r>
        <w:r w:rsidRPr="007F6283" w:rsidDel="002D7C59">
          <w:rPr>
            <w:rFonts w:ascii="Arial" w:eastAsia="Times New Roman" w:hAnsi="Arial" w:cs="Arial"/>
            <w:b/>
            <w:color w:val="0B0080"/>
            <w:sz w:val="18"/>
            <w:szCs w:val="20"/>
            <w:rPrChange w:id="739" w:author="Maribel" w:date="2018-05-22T11:33:00Z">
              <w:rPr>
                <w:rFonts w:ascii="Arial" w:eastAsia="Times New Roman" w:hAnsi="Arial" w:cs="Arial"/>
                <w:color w:val="0B0080"/>
                <w:sz w:val="20"/>
                <w:szCs w:val="20"/>
              </w:rPr>
            </w:rPrChange>
          </w:rPr>
          <w:fldChar w:fldCharType="end"/>
        </w:r>
      </w:del>
    </w:p>
    <w:p w14:paraId="1B3AFEE5" w14:textId="77777777" w:rsidR="00833F96" w:rsidRPr="007F6283" w:rsidDel="002D7C59" w:rsidRDefault="000F5FED">
      <w:pPr>
        <w:rPr>
          <w:del w:id="740" w:author="Maribel" w:date="2017-12-12T16:15:00Z"/>
          <w:rFonts w:ascii="Arial" w:eastAsia="Times New Roman" w:hAnsi="Arial" w:cs="Arial"/>
          <w:b/>
          <w:color w:val="222222"/>
          <w:sz w:val="18"/>
          <w:szCs w:val="20"/>
          <w:rPrChange w:id="741" w:author="Maribel" w:date="2018-05-22T11:33:00Z">
            <w:rPr>
              <w:del w:id="742" w:author="Maribel" w:date="2017-12-12T16:15:00Z"/>
              <w:rFonts w:ascii="Arial" w:eastAsia="Times New Roman" w:hAnsi="Arial" w:cs="Arial"/>
              <w:color w:val="222222"/>
              <w:sz w:val="20"/>
              <w:szCs w:val="20"/>
            </w:rPr>
          </w:rPrChange>
        </w:rPr>
        <w:pPrChange w:id="743" w:author="Maribel" w:date="2017-12-12T16:15:00Z">
          <w:pPr>
            <w:numPr>
              <w:ilvl w:val="1"/>
              <w:numId w:val="2"/>
            </w:numPr>
            <w:tabs>
              <w:tab w:val="num" w:pos="1440"/>
            </w:tabs>
            <w:spacing w:before="100" w:beforeAutospacing="1" w:after="24" w:line="240" w:lineRule="auto"/>
            <w:ind w:left="480" w:hanging="360"/>
          </w:pPr>
        </w:pPrChange>
      </w:pPr>
      <w:del w:id="744" w:author="Maribel" w:date="2017-12-12T16:15:00Z">
        <w:r w:rsidRPr="007F6283" w:rsidDel="002D7C59">
          <w:rPr>
            <w:b/>
            <w:sz w:val="20"/>
            <w:rPrChange w:id="745" w:author="Maribel" w:date="2018-05-22T11:33:00Z">
              <w:rPr/>
            </w:rPrChange>
          </w:rPr>
          <w:fldChar w:fldCharType="begin"/>
        </w:r>
        <w:r w:rsidRPr="007F6283" w:rsidDel="002D7C59">
          <w:rPr>
            <w:b/>
            <w:sz w:val="20"/>
            <w:rPrChange w:id="746" w:author="Maribel" w:date="2018-05-22T11:33:00Z">
              <w:rPr/>
            </w:rPrChange>
          </w:rPr>
          <w:delInstrText xml:space="preserve"> HYPERLINK "https://es.wikipedia.org/wiki/Historia_de_la_electricidad" \l "L.C3.A1ser" </w:delInstrText>
        </w:r>
        <w:r w:rsidRPr="007F6283" w:rsidDel="002D7C59">
          <w:rPr>
            <w:b/>
            <w:sz w:val="20"/>
            <w:rPrChange w:id="74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48" w:author="Maribel" w:date="2018-05-22T11:33:00Z">
              <w:rPr>
                <w:rFonts w:ascii="Arial" w:eastAsia="Times New Roman" w:hAnsi="Arial" w:cs="Arial"/>
                <w:color w:val="222222"/>
                <w:sz w:val="20"/>
                <w:szCs w:val="20"/>
              </w:rPr>
            </w:rPrChange>
          </w:rPr>
          <w:delText>6.5</w:delText>
        </w:r>
        <w:r w:rsidR="00833F96" w:rsidRPr="007F6283" w:rsidDel="002D7C59">
          <w:rPr>
            <w:rFonts w:ascii="Arial" w:eastAsia="Times New Roman" w:hAnsi="Arial" w:cs="Arial"/>
            <w:b/>
            <w:color w:val="0B0080"/>
            <w:sz w:val="18"/>
            <w:szCs w:val="20"/>
            <w:rPrChange w:id="749" w:author="Maribel" w:date="2018-05-22T11:33:00Z">
              <w:rPr>
                <w:rFonts w:ascii="Arial" w:eastAsia="Times New Roman" w:hAnsi="Arial" w:cs="Arial"/>
                <w:color w:val="0B0080"/>
                <w:sz w:val="20"/>
                <w:szCs w:val="20"/>
              </w:rPr>
            </w:rPrChange>
          </w:rPr>
          <w:delText>Láser</w:delText>
        </w:r>
        <w:r w:rsidRPr="007F6283" w:rsidDel="002D7C59">
          <w:rPr>
            <w:rFonts w:ascii="Arial" w:eastAsia="Times New Roman" w:hAnsi="Arial" w:cs="Arial"/>
            <w:b/>
            <w:color w:val="0B0080"/>
            <w:sz w:val="18"/>
            <w:szCs w:val="20"/>
            <w:rPrChange w:id="750" w:author="Maribel" w:date="2018-05-22T11:33:00Z">
              <w:rPr>
                <w:rFonts w:ascii="Arial" w:eastAsia="Times New Roman" w:hAnsi="Arial" w:cs="Arial"/>
                <w:color w:val="0B0080"/>
                <w:sz w:val="20"/>
                <w:szCs w:val="20"/>
              </w:rPr>
            </w:rPrChange>
          </w:rPr>
          <w:fldChar w:fldCharType="end"/>
        </w:r>
      </w:del>
    </w:p>
    <w:p w14:paraId="415169C3" w14:textId="77777777" w:rsidR="00833F96" w:rsidRPr="007F6283" w:rsidDel="002D7C59" w:rsidRDefault="000F5FED">
      <w:pPr>
        <w:rPr>
          <w:del w:id="751" w:author="Maribel" w:date="2017-12-12T16:15:00Z"/>
          <w:rFonts w:ascii="Arial" w:eastAsia="Times New Roman" w:hAnsi="Arial" w:cs="Arial"/>
          <w:b/>
          <w:color w:val="222222"/>
          <w:sz w:val="18"/>
          <w:szCs w:val="20"/>
          <w:rPrChange w:id="752" w:author="Maribel" w:date="2018-05-22T11:33:00Z">
            <w:rPr>
              <w:del w:id="753" w:author="Maribel" w:date="2017-12-12T16:15:00Z"/>
              <w:rFonts w:ascii="Arial" w:eastAsia="Times New Roman" w:hAnsi="Arial" w:cs="Arial"/>
              <w:color w:val="222222"/>
              <w:sz w:val="20"/>
              <w:szCs w:val="20"/>
            </w:rPr>
          </w:rPrChange>
        </w:rPr>
        <w:pPrChange w:id="754" w:author="Maribel" w:date="2017-12-12T16:15:00Z">
          <w:pPr>
            <w:numPr>
              <w:ilvl w:val="1"/>
              <w:numId w:val="2"/>
            </w:numPr>
            <w:tabs>
              <w:tab w:val="num" w:pos="1440"/>
            </w:tabs>
            <w:spacing w:before="100" w:beforeAutospacing="1" w:after="24" w:line="240" w:lineRule="auto"/>
            <w:ind w:left="480" w:hanging="360"/>
          </w:pPr>
        </w:pPrChange>
      </w:pPr>
      <w:del w:id="755" w:author="Maribel" w:date="2017-12-12T16:15:00Z">
        <w:r w:rsidRPr="007F6283" w:rsidDel="002D7C59">
          <w:rPr>
            <w:b/>
            <w:sz w:val="20"/>
            <w:rPrChange w:id="756" w:author="Maribel" w:date="2018-05-22T11:33:00Z">
              <w:rPr/>
            </w:rPrChange>
          </w:rPr>
          <w:fldChar w:fldCharType="begin"/>
        </w:r>
        <w:r w:rsidRPr="007F6283" w:rsidDel="002D7C59">
          <w:rPr>
            <w:b/>
            <w:sz w:val="20"/>
            <w:rPrChange w:id="757" w:author="Maribel" w:date="2018-05-22T11:33:00Z">
              <w:rPr/>
            </w:rPrChange>
          </w:rPr>
          <w:delInstrText xml:space="preserve"> HYPERLINK "https://es.wikipedia.org/wiki/Historia_de_la_electricidad" \l "Electrificaci.C3.B3n_de_los_ferrocarriles" </w:delInstrText>
        </w:r>
        <w:r w:rsidRPr="007F6283" w:rsidDel="002D7C59">
          <w:rPr>
            <w:b/>
            <w:sz w:val="20"/>
            <w:rPrChange w:id="75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59" w:author="Maribel" w:date="2018-05-22T11:33:00Z">
              <w:rPr>
                <w:rFonts w:ascii="Arial" w:eastAsia="Times New Roman" w:hAnsi="Arial" w:cs="Arial"/>
                <w:color w:val="222222"/>
                <w:sz w:val="20"/>
                <w:szCs w:val="20"/>
              </w:rPr>
            </w:rPrChange>
          </w:rPr>
          <w:delText>6.6</w:delText>
        </w:r>
        <w:r w:rsidR="00833F96" w:rsidRPr="007F6283" w:rsidDel="002D7C59">
          <w:rPr>
            <w:rFonts w:ascii="Arial" w:eastAsia="Times New Roman" w:hAnsi="Arial" w:cs="Arial"/>
            <w:b/>
            <w:color w:val="0B0080"/>
            <w:sz w:val="18"/>
            <w:szCs w:val="20"/>
            <w:rPrChange w:id="760" w:author="Maribel" w:date="2018-05-22T11:33:00Z">
              <w:rPr>
                <w:rFonts w:ascii="Arial" w:eastAsia="Times New Roman" w:hAnsi="Arial" w:cs="Arial"/>
                <w:color w:val="0B0080"/>
                <w:sz w:val="20"/>
                <w:szCs w:val="20"/>
              </w:rPr>
            </w:rPrChange>
          </w:rPr>
          <w:delText>Electrificación de los ferrocarriles</w:delText>
        </w:r>
        <w:r w:rsidRPr="007F6283" w:rsidDel="002D7C59">
          <w:rPr>
            <w:rFonts w:ascii="Arial" w:eastAsia="Times New Roman" w:hAnsi="Arial" w:cs="Arial"/>
            <w:b/>
            <w:color w:val="0B0080"/>
            <w:sz w:val="18"/>
            <w:szCs w:val="20"/>
            <w:rPrChange w:id="761" w:author="Maribel" w:date="2018-05-22T11:33:00Z">
              <w:rPr>
                <w:rFonts w:ascii="Arial" w:eastAsia="Times New Roman" w:hAnsi="Arial" w:cs="Arial"/>
                <w:color w:val="0B0080"/>
                <w:sz w:val="20"/>
                <w:szCs w:val="20"/>
              </w:rPr>
            </w:rPrChange>
          </w:rPr>
          <w:fldChar w:fldCharType="end"/>
        </w:r>
      </w:del>
    </w:p>
    <w:p w14:paraId="6B533E1F" w14:textId="77777777" w:rsidR="00833F96" w:rsidRPr="007F6283" w:rsidDel="002D7C59" w:rsidRDefault="000F5FED">
      <w:pPr>
        <w:rPr>
          <w:del w:id="762" w:author="Maribel" w:date="2017-12-12T16:15:00Z"/>
          <w:rFonts w:ascii="Arial" w:eastAsia="Times New Roman" w:hAnsi="Arial" w:cs="Arial"/>
          <w:b/>
          <w:color w:val="222222"/>
          <w:sz w:val="18"/>
          <w:szCs w:val="20"/>
          <w:rPrChange w:id="763" w:author="Maribel" w:date="2018-05-22T11:33:00Z">
            <w:rPr>
              <w:del w:id="764" w:author="Maribel" w:date="2017-12-12T16:15:00Z"/>
              <w:rFonts w:ascii="Arial" w:eastAsia="Times New Roman" w:hAnsi="Arial" w:cs="Arial"/>
              <w:color w:val="222222"/>
              <w:sz w:val="20"/>
              <w:szCs w:val="20"/>
            </w:rPr>
          </w:rPrChange>
        </w:rPr>
        <w:pPrChange w:id="765" w:author="Maribel" w:date="2017-12-12T16:15:00Z">
          <w:pPr>
            <w:numPr>
              <w:ilvl w:val="1"/>
              <w:numId w:val="2"/>
            </w:numPr>
            <w:tabs>
              <w:tab w:val="num" w:pos="1440"/>
            </w:tabs>
            <w:spacing w:before="100" w:beforeAutospacing="1" w:after="24" w:line="240" w:lineRule="auto"/>
            <w:ind w:left="480" w:hanging="360"/>
          </w:pPr>
        </w:pPrChange>
      </w:pPr>
      <w:del w:id="766" w:author="Maribel" w:date="2017-12-12T16:15:00Z">
        <w:r w:rsidRPr="007F6283" w:rsidDel="002D7C59">
          <w:rPr>
            <w:b/>
            <w:sz w:val="20"/>
            <w:rPrChange w:id="767" w:author="Maribel" w:date="2018-05-22T11:33:00Z">
              <w:rPr/>
            </w:rPrChange>
          </w:rPr>
          <w:fldChar w:fldCharType="begin"/>
        </w:r>
        <w:r w:rsidRPr="007F6283" w:rsidDel="002D7C59">
          <w:rPr>
            <w:b/>
            <w:sz w:val="20"/>
            <w:rPrChange w:id="768" w:author="Maribel" w:date="2018-05-22T11:33:00Z">
              <w:rPr/>
            </w:rPrChange>
          </w:rPr>
          <w:delInstrText xml:space="preserve"> HYPERLINK "https://es.wikipedia.org/wiki/Historia_de_la_electricidad" \l "Electromedicina" </w:delInstrText>
        </w:r>
        <w:r w:rsidRPr="007F6283" w:rsidDel="002D7C59">
          <w:rPr>
            <w:b/>
            <w:sz w:val="20"/>
            <w:rPrChange w:id="76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70" w:author="Maribel" w:date="2018-05-22T11:33:00Z">
              <w:rPr>
                <w:rFonts w:ascii="Arial" w:eastAsia="Times New Roman" w:hAnsi="Arial" w:cs="Arial"/>
                <w:color w:val="222222"/>
                <w:sz w:val="20"/>
                <w:szCs w:val="20"/>
              </w:rPr>
            </w:rPrChange>
          </w:rPr>
          <w:delText>6.7</w:delText>
        </w:r>
        <w:r w:rsidR="00833F96" w:rsidRPr="007F6283" w:rsidDel="002D7C59">
          <w:rPr>
            <w:rFonts w:ascii="Arial" w:eastAsia="Times New Roman" w:hAnsi="Arial" w:cs="Arial"/>
            <w:b/>
            <w:color w:val="0B0080"/>
            <w:sz w:val="18"/>
            <w:szCs w:val="20"/>
            <w:rPrChange w:id="771" w:author="Maribel" w:date="2018-05-22T11:33:00Z">
              <w:rPr>
                <w:rFonts w:ascii="Arial" w:eastAsia="Times New Roman" w:hAnsi="Arial" w:cs="Arial"/>
                <w:color w:val="0B0080"/>
                <w:sz w:val="20"/>
                <w:szCs w:val="20"/>
              </w:rPr>
            </w:rPrChange>
          </w:rPr>
          <w:delText>Electromedicina</w:delText>
        </w:r>
        <w:r w:rsidRPr="007F6283" w:rsidDel="002D7C59">
          <w:rPr>
            <w:rFonts w:ascii="Arial" w:eastAsia="Times New Roman" w:hAnsi="Arial" w:cs="Arial"/>
            <w:b/>
            <w:color w:val="0B0080"/>
            <w:sz w:val="18"/>
            <w:szCs w:val="20"/>
            <w:rPrChange w:id="772" w:author="Maribel" w:date="2018-05-22T11:33:00Z">
              <w:rPr>
                <w:rFonts w:ascii="Arial" w:eastAsia="Times New Roman" w:hAnsi="Arial" w:cs="Arial"/>
                <w:color w:val="0B0080"/>
                <w:sz w:val="20"/>
                <w:szCs w:val="20"/>
              </w:rPr>
            </w:rPrChange>
          </w:rPr>
          <w:fldChar w:fldCharType="end"/>
        </w:r>
      </w:del>
    </w:p>
    <w:p w14:paraId="738314C2" w14:textId="77777777" w:rsidR="00833F96" w:rsidRPr="007F6283" w:rsidDel="002D7C59" w:rsidRDefault="000F5FED">
      <w:pPr>
        <w:rPr>
          <w:del w:id="773" w:author="Maribel" w:date="2017-12-12T16:15:00Z"/>
          <w:rFonts w:ascii="Arial" w:eastAsia="Times New Roman" w:hAnsi="Arial" w:cs="Arial"/>
          <w:b/>
          <w:color w:val="222222"/>
          <w:sz w:val="18"/>
          <w:szCs w:val="20"/>
          <w:rPrChange w:id="774" w:author="Maribel" w:date="2018-05-22T11:33:00Z">
            <w:rPr>
              <w:del w:id="775" w:author="Maribel" w:date="2017-12-12T16:15:00Z"/>
              <w:rFonts w:ascii="Arial" w:eastAsia="Times New Roman" w:hAnsi="Arial" w:cs="Arial"/>
              <w:color w:val="222222"/>
              <w:sz w:val="20"/>
              <w:szCs w:val="20"/>
            </w:rPr>
          </w:rPrChange>
        </w:rPr>
        <w:pPrChange w:id="776" w:author="Maribel" w:date="2017-12-12T16:15:00Z">
          <w:pPr>
            <w:numPr>
              <w:ilvl w:val="1"/>
              <w:numId w:val="2"/>
            </w:numPr>
            <w:tabs>
              <w:tab w:val="num" w:pos="1440"/>
            </w:tabs>
            <w:spacing w:before="100" w:beforeAutospacing="1" w:after="24" w:line="240" w:lineRule="auto"/>
            <w:ind w:left="480" w:hanging="360"/>
          </w:pPr>
        </w:pPrChange>
      </w:pPr>
      <w:del w:id="777" w:author="Maribel" w:date="2017-12-12T16:15:00Z">
        <w:r w:rsidRPr="007F6283" w:rsidDel="002D7C59">
          <w:rPr>
            <w:b/>
            <w:sz w:val="20"/>
            <w:rPrChange w:id="778" w:author="Maribel" w:date="2018-05-22T11:33:00Z">
              <w:rPr/>
            </w:rPrChange>
          </w:rPr>
          <w:fldChar w:fldCharType="begin"/>
        </w:r>
        <w:r w:rsidRPr="007F6283" w:rsidDel="002D7C59">
          <w:rPr>
            <w:b/>
            <w:sz w:val="20"/>
            <w:rPrChange w:id="779" w:author="Maribel" w:date="2018-05-22T11:33:00Z">
              <w:rPr/>
            </w:rPrChange>
          </w:rPr>
          <w:delInstrText xml:space="preserve"> HYPERLINK "https://es.wikipedia.org/wiki/Historia_de_la_electricidad" \l "Telecomunicaciones_e_Internet" </w:delInstrText>
        </w:r>
        <w:r w:rsidRPr="007F6283" w:rsidDel="002D7C59">
          <w:rPr>
            <w:b/>
            <w:sz w:val="20"/>
            <w:rPrChange w:id="780"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81" w:author="Maribel" w:date="2018-05-22T11:33:00Z">
              <w:rPr>
                <w:rFonts w:ascii="Arial" w:eastAsia="Times New Roman" w:hAnsi="Arial" w:cs="Arial"/>
                <w:color w:val="222222"/>
                <w:sz w:val="20"/>
                <w:szCs w:val="20"/>
              </w:rPr>
            </w:rPrChange>
          </w:rPr>
          <w:delText>6.8</w:delText>
        </w:r>
        <w:r w:rsidR="00833F96" w:rsidRPr="007F6283" w:rsidDel="002D7C59">
          <w:rPr>
            <w:rFonts w:ascii="Arial" w:eastAsia="Times New Roman" w:hAnsi="Arial" w:cs="Arial"/>
            <w:b/>
            <w:color w:val="0B0080"/>
            <w:sz w:val="18"/>
            <w:szCs w:val="20"/>
            <w:rPrChange w:id="782" w:author="Maribel" w:date="2018-05-22T11:33:00Z">
              <w:rPr>
                <w:rFonts w:ascii="Arial" w:eastAsia="Times New Roman" w:hAnsi="Arial" w:cs="Arial"/>
                <w:color w:val="0B0080"/>
                <w:sz w:val="20"/>
                <w:szCs w:val="20"/>
              </w:rPr>
            </w:rPrChange>
          </w:rPr>
          <w:delText>Telecomunicaciones e Internet</w:delText>
        </w:r>
        <w:r w:rsidRPr="007F6283" w:rsidDel="002D7C59">
          <w:rPr>
            <w:rFonts w:ascii="Arial" w:eastAsia="Times New Roman" w:hAnsi="Arial" w:cs="Arial"/>
            <w:b/>
            <w:color w:val="0B0080"/>
            <w:sz w:val="18"/>
            <w:szCs w:val="20"/>
            <w:rPrChange w:id="783" w:author="Maribel" w:date="2018-05-22T11:33:00Z">
              <w:rPr>
                <w:rFonts w:ascii="Arial" w:eastAsia="Times New Roman" w:hAnsi="Arial" w:cs="Arial"/>
                <w:color w:val="0B0080"/>
                <w:sz w:val="20"/>
                <w:szCs w:val="20"/>
              </w:rPr>
            </w:rPrChange>
          </w:rPr>
          <w:fldChar w:fldCharType="end"/>
        </w:r>
      </w:del>
    </w:p>
    <w:p w14:paraId="06C04D18" w14:textId="77777777" w:rsidR="00833F96" w:rsidRPr="007F6283" w:rsidDel="003E7DEB" w:rsidRDefault="00833F96" w:rsidP="006431C3">
      <w:pPr>
        <w:rPr>
          <w:del w:id="784" w:author="Maribel" w:date="2017-12-12T16:15:00Z"/>
          <w:b/>
          <w:sz w:val="20"/>
          <w:lang w:val="es-ES"/>
          <w:rPrChange w:id="785" w:author="Maribel" w:date="2018-05-22T11:33:00Z">
            <w:rPr>
              <w:del w:id="786" w:author="Maribel" w:date="2017-12-12T16:15:00Z"/>
              <w:lang w:val="es-ES"/>
            </w:rPr>
          </w:rPrChange>
        </w:rPr>
      </w:pPr>
    </w:p>
    <w:p w14:paraId="1A5A3384" w14:textId="77777777" w:rsidR="00833F96" w:rsidRPr="007F6283" w:rsidDel="006431C3" w:rsidRDefault="00F21DF4" w:rsidP="002B263B">
      <w:pPr>
        <w:rPr>
          <w:del w:id="787" w:author="Maribel" w:date="2017-12-12T16:15:00Z"/>
          <w:b/>
          <w:sz w:val="20"/>
          <w:lang w:val="es-ES"/>
          <w:rPrChange w:id="788" w:author="Maribel" w:date="2018-05-22T11:33:00Z">
            <w:rPr>
              <w:del w:id="789" w:author="Maribel" w:date="2017-12-12T16:15:00Z"/>
              <w:lang w:val="es-ES"/>
            </w:rPr>
          </w:rPrChange>
        </w:rPr>
      </w:pPr>
      <w:del w:id="790" w:author="Maribel" w:date="2017-12-12T16:15:00Z">
        <w:r w:rsidRPr="007F6283" w:rsidDel="003E7DEB">
          <w:rPr>
            <w:b/>
            <w:sz w:val="20"/>
            <w:lang w:val="es-ES"/>
            <w:rPrChange w:id="791" w:author="Maribel" w:date="2018-05-22T11:33:00Z">
              <w:rPr>
                <w:lang w:val="es-ES"/>
              </w:rPr>
            </w:rPrChange>
          </w:rPr>
          <w:delText>Fuentes</w:delText>
        </w:r>
        <w:r w:rsidRPr="007F6283" w:rsidDel="006431C3">
          <w:rPr>
            <w:b/>
            <w:sz w:val="20"/>
            <w:lang w:val="es-ES"/>
            <w:rPrChange w:id="792" w:author="Maribel" w:date="2018-05-22T11:33:00Z">
              <w:rPr>
                <w:lang w:val="es-ES"/>
              </w:rPr>
            </w:rPrChange>
          </w:rPr>
          <w:delText>:</w:delText>
        </w:r>
      </w:del>
    </w:p>
    <w:p w14:paraId="1176FF5C" w14:textId="77777777" w:rsidR="00F21DF4" w:rsidRPr="007F6283" w:rsidDel="006431C3" w:rsidRDefault="00F21DF4" w:rsidP="00E819D1">
      <w:pPr>
        <w:rPr>
          <w:del w:id="793" w:author="Maribel" w:date="2017-12-12T16:15:00Z"/>
          <w:b/>
          <w:sz w:val="20"/>
          <w:lang w:val="es-ES"/>
          <w:rPrChange w:id="794" w:author="Maribel" w:date="2018-05-22T11:33:00Z">
            <w:rPr>
              <w:del w:id="795" w:author="Maribel" w:date="2017-12-12T16:15:00Z"/>
              <w:lang w:val="es-ES"/>
            </w:rPr>
          </w:rPrChange>
        </w:rPr>
      </w:pPr>
      <w:del w:id="796" w:author="Maribel" w:date="2017-12-12T16:15:00Z">
        <w:r w:rsidRPr="007F6283" w:rsidDel="006431C3">
          <w:rPr>
            <w:b/>
            <w:sz w:val="20"/>
            <w:lang w:val="es-ES"/>
            <w:rPrChange w:id="797" w:author="Maribel" w:date="2018-05-22T11:33:00Z">
              <w:rPr>
                <w:lang w:val="es-ES"/>
              </w:rPr>
            </w:rPrChange>
          </w:rPr>
          <w:delText>Tutorial FPGAs Obijuan 1/x (vídeo);</w:delText>
        </w:r>
      </w:del>
    </w:p>
    <w:p w14:paraId="1D2F2CF0" w14:textId="77777777" w:rsidR="00F21DF4" w:rsidRPr="007F6283" w:rsidDel="006431C3" w:rsidRDefault="000F5FED">
      <w:pPr>
        <w:rPr>
          <w:del w:id="798" w:author="Maribel" w:date="2017-12-12T16:15:00Z"/>
          <w:b/>
          <w:sz w:val="20"/>
          <w:lang w:val="es-ES"/>
          <w:rPrChange w:id="799" w:author="Maribel" w:date="2018-05-22T11:33:00Z">
            <w:rPr>
              <w:del w:id="800" w:author="Maribel" w:date="2017-12-12T16:15:00Z"/>
              <w:lang w:val="es-ES"/>
            </w:rPr>
          </w:rPrChange>
        </w:rPr>
      </w:pPr>
      <w:del w:id="801" w:author="Maribel" w:date="2017-12-12T16:15:00Z">
        <w:r w:rsidRPr="007F6283" w:rsidDel="006431C3">
          <w:rPr>
            <w:b/>
            <w:sz w:val="20"/>
            <w:rPrChange w:id="802" w:author="Maribel" w:date="2018-05-22T11:33:00Z">
              <w:rPr/>
            </w:rPrChange>
          </w:rPr>
          <w:fldChar w:fldCharType="begin"/>
        </w:r>
        <w:r w:rsidRPr="007F6283" w:rsidDel="006431C3">
          <w:rPr>
            <w:b/>
            <w:sz w:val="20"/>
            <w:lang w:val="es-ES"/>
            <w:rPrChange w:id="803" w:author="Maribel" w:date="2018-05-22T11:33:00Z">
              <w:rPr>
                <w:lang w:val="es-ES"/>
              </w:rPr>
            </w:rPrChange>
          </w:rPr>
          <w:delInstrText xml:space="preserve"> HYPERLINK "https://www.youtube.com/watch?v=R59Q-MwFbM8" </w:delInstrText>
        </w:r>
        <w:r w:rsidRPr="007F6283" w:rsidDel="006431C3">
          <w:rPr>
            <w:b/>
            <w:sz w:val="20"/>
            <w:rPrChange w:id="804" w:author="Maribel" w:date="2018-05-22T11:33:00Z">
              <w:rPr>
                <w:rStyle w:val="Hipervnculo"/>
                <w:lang w:val="es-ES"/>
              </w:rPr>
            </w:rPrChange>
          </w:rPr>
          <w:fldChar w:fldCharType="separate"/>
        </w:r>
        <w:r w:rsidR="00F21DF4" w:rsidRPr="007F6283" w:rsidDel="006431C3">
          <w:rPr>
            <w:rStyle w:val="Hipervnculo"/>
            <w:b/>
            <w:sz w:val="20"/>
            <w:lang w:val="es-ES"/>
            <w:rPrChange w:id="805" w:author="Maribel" w:date="2018-05-22T11:33:00Z">
              <w:rPr>
                <w:rStyle w:val="Hipervnculo"/>
                <w:lang w:val="es-ES"/>
              </w:rPr>
            </w:rPrChange>
          </w:rPr>
          <w:delText>https://www.youtube.com/watch?v=R59Q-MwFbM8</w:delText>
        </w:r>
        <w:r w:rsidRPr="007F6283" w:rsidDel="006431C3">
          <w:rPr>
            <w:rStyle w:val="Hipervnculo"/>
            <w:b/>
            <w:sz w:val="20"/>
            <w:lang w:val="es-ES"/>
            <w:rPrChange w:id="806" w:author="Maribel" w:date="2018-05-22T11:33:00Z">
              <w:rPr>
                <w:rStyle w:val="Hipervnculo"/>
                <w:lang w:val="es-ES"/>
              </w:rPr>
            </w:rPrChange>
          </w:rPr>
          <w:fldChar w:fldCharType="end"/>
        </w:r>
      </w:del>
    </w:p>
    <w:p w14:paraId="35DBB5BA" w14:textId="77777777" w:rsidR="00F21DF4" w:rsidRPr="007F6283" w:rsidDel="006431C3" w:rsidRDefault="00F21DF4">
      <w:pPr>
        <w:rPr>
          <w:del w:id="807" w:author="Maribel" w:date="2017-12-12T16:15:00Z"/>
          <w:b/>
          <w:sz w:val="20"/>
          <w:lang w:val="es-ES"/>
          <w:rPrChange w:id="808" w:author="Maribel" w:date="2018-05-22T11:33:00Z">
            <w:rPr>
              <w:del w:id="809" w:author="Maribel" w:date="2017-12-12T16:15:00Z"/>
              <w:lang w:val="es-ES"/>
            </w:rPr>
          </w:rPrChange>
        </w:rPr>
      </w:pPr>
      <w:del w:id="810" w:author="Maribel" w:date="2017-12-12T16:15:00Z">
        <w:r w:rsidRPr="007F6283" w:rsidDel="006431C3">
          <w:rPr>
            <w:b/>
            <w:sz w:val="20"/>
            <w:lang w:val="es-ES"/>
            <w:rPrChange w:id="811" w:author="Maribel" w:date="2018-05-22T11:33:00Z">
              <w:rPr>
                <w:lang w:val="es-ES"/>
              </w:rPr>
            </w:rPrChange>
          </w:rPr>
          <w:delText>Tutorial FPGAs Obijuan 1/x (texto):</w:delText>
        </w:r>
      </w:del>
    </w:p>
    <w:p w14:paraId="48D75F6F" w14:textId="77777777" w:rsidR="00F21DF4" w:rsidRPr="007F6283" w:rsidDel="006431C3" w:rsidRDefault="000F5FED" w:rsidP="006431C3">
      <w:pPr>
        <w:rPr>
          <w:del w:id="812" w:author="Maribel" w:date="2017-12-12T16:15:00Z"/>
          <w:b/>
          <w:sz w:val="20"/>
          <w:lang w:val="es-ES"/>
          <w:rPrChange w:id="813" w:author="Maribel" w:date="2018-05-22T11:33:00Z">
            <w:rPr>
              <w:del w:id="814" w:author="Maribel" w:date="2017-12-12T16:15:00Z"/>
              <w:lang w:val="es-ES"/>
            </w:rPr>
          </w:rPrChange>
        </w:rPr>
      </w:pPr>
      <w:del w:id="815" w:author="Maribel" w:date="2017-12-12T16:15:00Z">
        <w:r w:rsidRPr="007F6283" w:rsidDel="006431C3">
          <w:rPr>
            <w:b/>
            <w:sz w:val="20"/>
            <w:rPrChange w:id="816" w:author="Maribel" w:date="2018-05-22T11:33:00Z">
              <w:rPr/>
            </w:rPrChange>
          </w:rPr>
          <w:fldChar w:fldCharType="begin"/>
        </w:r>
        <w:r w:rsidRPr="007F6283" w:rsidDel="006431C3">
          <w:rPr>
            <w:b/>
            <w:sz w:val="20"/>
            <w:lang w:val="es-ES"/>
            <w:rPrChange w:id="817" w:author="Maribel" w:date="2018-05-22T11:33:00Z">
              <w:rPr>
                <w:lang w:val="es-ES"/>
              </w:rPr>
            </w:rPrChange>
          </w:rPr>
          <w:delInstrText xml:space="preserve"> HYPERLINK "https://github.com/Obijuan/digital-electronics-with-open-FPGAs-tutorial/wiki/Video-1:-Electr%C3%B3nica-digital-para-todos" </w:delInstrText>
        </w:r>
        <w:r w:rsidRPr="007F6283" w:rsidDel="006431C3">
          <w:rPr>
            <w:b/>
            <w:sz w:val="20"/>
            <w:rPrChange w:id="818" w:author="Maribel" w:date="2018-05-22T11:33:00Z">
              <w:rPr>
                <w:rStyle w:val="Hipervnculo"/>
                <w:lang w:val="es-ES"/>
              </w:rPr>
            </w:rPrChange>
          </w:rPr>
          <w:fldChar w:fldCharType="separate"/>
        </w:r>
        <w:r w:rsidR="00F21DF4" w:rsidRPr="007F6283" w:rsidDel="006431C3">
          <w:rPr>
            <w:rStyle w:val="Hipervnculo"/>
            <w:b/>
            <w:sz w:val="20"/>
            <w:lang w:val="es-ES"/>
            <w:rPrChange w:id="819" w:author="Maribel" w:date="2018-05-22T11:33:00Z">
              <w:rPr>
                <w:rStyle w:val="Hipervnculo"/>
                <w:lang w:val="es-ES"/>
              </w:rPr>
            </w:rPrChange>
          </w:rPr>
          <w:delText>https://github.com/Obijuan/digital-electronics-with-open-FPGAs-tutorial/wiki/Video-1:-Electr%C3%B3nica-digital-para-todos</w:delText>
        </w:r>
        <w:r w:rsidRPr="007F6283" w:rsidDel="006431C3">
          <w:rPr>
            <w:rStyle w:val="Hipervnculo"/>
            <w:b/>
            <w:sz w:val="20"/>
            <w:lang w:val="es-ES"/>
            <w:rPrChange w:id="820" w:author="Maribel" w:date="2018-05-22T11:33:00Z">
              <w:rPr>
                <w:rStyle w:val="Hipervnculo"/>
                <w:lang w:val="es-ES"/>
              </w:rPr>
            </w:rPrChange>
          </w:rPr>
          <w:fldChar w:fldCharType="end"/>
        </w:r>
      </w:del>
    </w:p>
    <w:p w14:paraId="09750E61" w14:textId="77777777" w:rsidR="00F21DF4" w:rsidRPr="007F6283" w:rsidDel="006431C3" w:rsidRDefault="00F21DF4">
      <w:pPr>
        <w:rPr>
          <w:del w:id="821" w:author="Maribel" w:date="2017-12-12T16:15:00Z"/>
          <w:b/>
          <w:sz w:val="20"/>
          <w:lang w:val="es-ES"/>
          <w:rPrChange w:id="822" w:author="Maribel" w:date="2018-05-22T11:33:00Z">
            <w:rPr>
              <w:del w:id="823" w:author="Maribel" w:date="2017-12-12T16:15:00Z"/>
              <w:lang w:val="es-ES"/>
            </w:rPr>
          </w:rPrChange>
        </w:rPr>
      </w:pPr>
    </w:p>
    <w:p w14:paraId="6AB545AD" w14:textId="483FDBAE" w:rsidR="004209C9" w:rsidRPr="007F6283" w:rsidDel="002A06DB" w:rsidRDefault="008A6BD1">
      <w:pPr>
        <w:rPr>
          <w:del w:id="824" w:author="Maribel" w:date="2018-05-13T19:48:00Z"/>
          <w:sz w:val="20"/>
          <w:lang w:val="es-ES"/>
          <w:rPrChange w:id="825" w:author="Maribel" w:date="2018-05-22T11:33:00Z">
            <w:rPr>
              <w:del w:id="826" w:author="Maribel" w:date="2018-05-13T19:48:00Z"/>
              <w:lang w:val="es-ES"/>
            </w:rPr>
          </w:rPrChange>
        </w:rPr>
      </w:pPr>
      <w:del w:id="827" w:author="Maribel" w:date="2017-12-12T16:15:00Z">
        <w:r w:rsidRPr="007F6283" w:rsidDel="006431C3">
          <w:rPr>
            <w:b/>
            <w:sz w:val="20"/>
            <w:lang w:val="es-ES"/>
            <w:rPrChange w:id="828" w:author="Maribel" w:date="2018-05-22T11:33:00Z">
              <w:rPr>
                <w:lang w:val="es-ES"/>
              </w:rPr>
            </w:rPrChange>
          </w:rPr>
          <w:delText>E</w:delText>
        </w:r>
      </w:del>
      <w:del w:id="829" w:author="Maribel" w:date="2018-05-13T19:48:00Z">
        <w:r w:rsidRPr="007F6283" w:rsidDel="002A06DB">
          <w:rPr>
            <w:b/>
            <w:sz w:val="20"/>
            <w:lang w:val="es-ES"/>
            <w:rPrChange w:id="830" w:author="Maribel" w:date="2018-05-22T11:33:00Z">
              <w:rPr>
                <w:lang w:val="es-ES"/>
              </w:rPr>
            </w:rPrChange>
          </w:rPr>
          <w:delText>LECTRÓNICA DIGITAL DIV</w:delText>
        </w:r>
        <w:r w:rsidR="004209C9" w:rsidRPr="007F6283" w:rsidDel="002A06DB">
          <w:rPr>
            <w:b/>
            <w:sz w:val="20"/>
            <w:lang w:val="es-ES"/>
            <w:rPrChange w:id="831" w:author="Maribel" w:date="2018-05-22T11:33:00Z">
              <w:rPr>
                <w:lang w:val="es-ES"/>
              </w:rPr>
            </w:rPrChange>
          </w:rPr>
          <w:delText>ERTIDA CON FPGAS LIBRES</w:delText>
        </w:r>
      </w:del>
    </w:p>
    <w:p w14:paraId="473EDEA8" w14:textId="30CD34BA" w:rsidR="0093646E" w:rsidRPr="007F6283" w:rsidDel="002A06DB" w:rsidRDefault="003C4DD7" w:rsidP="0093646E">
      <w:pPr>
        <w:rPr>
          <w:del w:id="832" w:author="Maribel" w:date="2018-05-13T19:48:00Z"/>
          <w:sz w:val="20"/>
          <w:lang w:val="es-ES"/>
          <w:rPrChange w:id="833" w:author="Maribel" w:date="2018-05-22T11:33:00Z">
            <w:rPr>
              <w:del w:id="834" w:author="Maribel" w:date="2018-05-13T19:48:00Z"/>
              <w:lang w:val="es-ES"/>
            </w:rPr>
          </w:rPrChange>
        </w:rPr>
      </w:pPr>
      <w:del w:id="835" w:author="Maribel" w:date="2018-05-13T19:48:00Z">
        <w:r w:rsidRPr="007F6283" w:rsidDel="002A06DB">
          <w:rPr>
            <w:sz w:val="20"/>
            <w:lang w:val="es-ES"/>
            <w:rPrChange w:id="836" w:author="Maribel" w:date="2018-05-22T11:33:00Z">
              <w:rPr>
                <w:lang w:val="es-ES"/>
              </w:rPr>
            </w:rPrChange>
          </w:rPr>
          <w:delText xml:space="preserve">Muchos podéis pensar, uff la Electrónica Digital es dificilísima, etc. Yo también pensaba </w:delText>
        </w:r>
        <w:r w:rsidR="00471A71" w:rsidRPr="007F6283" w:rsidDel="002A06DB">
          <w:rPr>
            <w:sz w:val="20"/>
            <w:lang w:val="es-ES"/>
            <w:rPrChange w:id="837" w:author="Maribel" w:date="2018-05-22T11:33:00Z">
              <w:rPr>
                <w:lang w:val="es-ES"/>
              </w:rPr>
            </w:rPrChange>
          </w:rPr>
          <w:delText>eso hasta que vi una aplicación, que es un juego del móvil que os lo podéis instalar, que se llama “Circuit Scramble” y es Electrónica Digital y la gente está enganchada.</w:delText>
        </w:r>
        <w:r w:rsidR="00537FFD" w:rsidRPr="007F6283" w:rsidDel="002A06DB">
          <w:rPr>
            <w:sz w:val="20"/>
            <w:lang w:val="es-ES"/>
            <w:rPrChange w:id="838" w:author="Maribel" w:date="2018-05-22T11:33:00Z">
              <w:rPr>
                <w:lang w:val="es-ES"/>
              </w:rPr>
            </w:rPrChange>
          </w:rPr>
          <w:delText xml:space="preserve"> Y es Electrónica Digital pura y dura: puertas AND, puertas OR, y mi sorpresa fue que a la gente le resulta fácil.</w:delText>
        </w:r>
        <w:r w:rsidR="005105B1" w:rsidRPr="007F6283" w:rsidDel="002A06DB">
          <w:rPr>
            <w:sz w:val="20"/>
            <w:lang w:val="es-ES"/>
            <w:rPrChange w:id="839" w:author="Maribel" w:date="2018-05-22T11:33:00Z">
              <w:rPr>
                <w:lang w:val="es-ES"/>
              </w:rPr>
            </w:rPrChange>
          </w:rPr>
          <w:delText xml:space="preserve"> Y dices, pues va a ser que la Electrónica Digital es intuitiva y ¡divertida!</w:delText>
        </w:r>
        <w:r w:rsidR="0059178B" w:rsidRPr="007F6283" w:rsidDel="002A06DB">
          <w:rPr>
            <w:sz w:val="20"/>
            <w:lang w:val="es-ES"/>
            <w:rPrChange w:id="840" w:author="Maribel" w:date="2018-05-22T11:33:00Z">
              <w:rPr>
                <w:lang w:val="es-ES"/>
              </w:rPr>
            </w:rPrChange>
          </w:rPr>
          <w:delText xml:space="preserve"> Lo que pasa que las herramientas que hemos tenido hasta ahora y la manera en la que nos han enseñado pues no han sido las más adecuadas, lo que no te motiva a seguir.</w:delText>
        </w:r>
      </w:del>
    </w:p>
    <w:p w14:paraId="51F0A095" w14:textId="4B6C8B20" w:rsidR="00254312" w:rsidRPr="007F6283" w:rsidDel="002A06DB" w:rsidRDefault="00254312" w:rsidP="0093646E">
      <w:pPr>
        <w:rPr>
          <w:del w:id="841" w:author="Maribel" w:date="2018-05-13T19:48:00Z"/>
          <w:sz w:val="20"/>
          <w:lang w:val="es-ES"/>
          <w:rPrChange w:id="842" w:author="Maribel" w:date="2018-05-22T11:33:00Z">
            <w:rPr>
              <w:del w:id="843" w:author="Maribel" w:date="2018-05-13T19:48:00Z"/>
              <w:lang w:val="es-ES"/>
            </w:rPr>
          </w:rPrChange>
        </w:rPr>
      </w:pPr>
      <w:del w:id="844" w:author="Maribel" w:date="2018-05-13T19:48:00Z">
        <w:r w:rsidRPr="007F6283" w:rsidDel="002A06DB">
          <w:rPr>
            <w:sz w:val="20"/>
            <w:lang w:val="es-ES"/>
            <w:rPrChange w:id="845" w:author="Maribel" w:date="2018-05-22T11:33:00Z">
              <w:rPr>
                <w:lang w:val="es-ES"/>
              </w:rPr>
            </w:rPrChange>
          </w:rPr>
          <w:delText>Entonces aquí vamos a hacer un ejemplo:</w:delText>
        </w:r>
      </w:del>
    </w:p>
    <w:p w14:paraId="174D4DE5" w14:textId="71D94D1C" w:rsidR="009D7BAD" w:rsidRPr="007F6283" w:rsidDel="002A06DB" w:rsidRDefault="009D7BAD" w:rsidP="0093646E">
      <w:pPr>
        <w:rPr>
          <w:del w:id="846" w:author="Maribel" w:date="2018-05-13T19:48:00Z"/>
          <w:sz w:val="20"/>
          <w:lang w:val="es-ES"/>
          <w:rPrChange w:id="847" w:author="Maribel" w:date="2018-05-22T11:33:00Z">
            <w:rPr>
              <w:del w:id="848" w:author="Maribel" w:date="2018-05-13T19:48:00Z"/>
              <w:lang w:val="es-ES"/>
            </w:rPr>
          </w:rPrChange>
        </w:rPr>
      </w:pPr>
      <w:del w:id="849" w:author="Maribel" w:date="2018-05-13T19:48:00Z">
        <w:r w:rsidRPr="007F6283" w:rsidDel="002A06DB">
          <w:rPr>
            <w:sz w:val="20"/>
            <w:lang w:val="es-ES"/>
            <w:rPrChange w:id="850" w:author="Maribel" w:date="2018-05-22T11:33:00Z">
              <w:rPr>
                <w:lang w:val="es-ES"/>
              </w:rPr>
            </w:rPrChange>
          </w:rPr>
          <w:delText>En IceStudio hacemos nuestro circuito digital</w:delText>
        </w:r>
        <w:r w:rsidR="00BF15E2" w:rsidRPr="007F6283" w:rsidDel="002A06DB">
          <w:rPr>
            <w:sz w:val="20"/>
            <w:lang w:val="es-ES"/>
            <w:rPrChange w:id="851" w:author="Maribel" w:date="2018-05-22T11:33:00Z">
              <w:rPr>
                <w:lang w:val="es-ES"/>
              </w:rPr>
            </w:rPrChange>
          </w:rPr>
          <w:delText xml:space="preserve"> </w:delText>
        </w:r>
        <w:r w:rsidRPr="007F6283" w:rsidDel="002A06DB">
          <w:rPr>
            <w:sz w:val="20"/>
            <w:lang w:val="es-ES"/>
            <w:rPrChange w:id="852" w:author="Maribel" w:date="2018-05-22T11:33:00Z">
              <w:rPr>
                <w:lang w:val="es-ES"/>
              </w:rPr>
            </w:rPrChange>
          </w:rPr>
          <w:delText xml:space="preserve">y eso, mágicamente, se me va a mapear y se me </w:delText>
        </w:r>
        <w:r w:rsidR="00050B7D" w:rsidRPr="007F6283" w:rsidDel="002A06DB">
          <w:rPr>
            <w:sz w:val="20"/>
            <w:lang w:val="es-ES"/>
            <w:rPrChange w:id="853" w:author="Maribel" w:date="2018-05-22T11:33:00Z">
              <w:rPr>
                <w:lang w:val="es-ES"/>
              </w:rPr>
            </w:rPrChange>
          </w:rPr>
          <w:delText>mete</w:delText>
        </w:r>
        <w:r w:rsidRPr="007F6283" w:rsidDel="002A06DB">
          <w:rPr>
            <w:sz w:val="20"/>
            <w:lang w:val="es-ES"/>
            <w:rPrChange w:id="854" w:author="Maribel" w:date="2018-05-22T11:33:00Z">
              <w:rPr>
                <w:lang w:val="es-ES"/>
              </w:rPr>
            </w:rPrChange>
          </w:rPr>
          <w:delText xml:space="preserve"> dentro de la FPGA.</w:delText>
        </w:r>
        <w:r w:rsidR="00BF15E2" w:rsidRPr="007F6283" w:rsidDel="002A06DB">
          <w:rPr>
            <w:sz w:val="20"/>
            <w:lang w:val="es-ES"/>
            <w:rPrChange w:id="855" w:author="Maribel" w:date="2018-05-22T11:33:00Z">
              <w:rPr>
                <w:lang w:val="es-ES"/>
              </w:rPr>
            </w:rPrChange>
          </w:rPr>
          <w:delText xml:space="preserve"> Pero se mete físicamente. No hay emulación ni hay nada, no, no. El circuito que hagamos aquí en el programa </w:delText>
        </w:r>
        <w:r w:rsidR="00050B7D" w:rsidRPr="007F6283" w:rsidDel="002A06DB">
          <w:rPr>
            <w:sz w:val="20"/>
            <w:lang w:val="es-ES"/>
            <w:rPrChange w:id="856" w:author="Maribel" w:date="2018-05-22T11:33:00Z">
              <w:rPr>
                <w:lang w:val="es-ES"/>
              </w:rPr>
            </w:rPrChange>
          </w:rPr>
          <w:delText xml:space="preserve">físicamente </w:delText>
        </w:r>
        <w:r w:rsidR="00BF15E2" w:rsidRPr="007F6283" w:rsidDel="002A06DB">
          <w:rPr>
            <w:sz w:val="20"/>
            <w:lang w:val="es-ES"/>
            <w:rPrChange w:id="857" w:author="Maribel" w:date="2018-05-22T11:33:00Z">
              <w:rPr>
                <w:lang w:val="es-ES"/>
              </w:rPr>
            </w:rPrChange>
          </w:rPr>
          <w:delText>se va a mapear aquí en la tarjeta y va a aparecer físicamente. Las FPGAs son como unos chips en blanco y lo que tienen ahí dentro son como todos los componentes electrónicos sólo falta pues establecer las uniones. Y eso es lo que hace que aparezcan nuestros circuitos.</w:delText>
        </w:r>
      </w:del>
    </w:p>
    <w:p w14:paraId="0BB214E6" w14:textId="38702861" w:rsidR="00BF15E2" w:rsidRPr="007F6283" w:rsidDel="002A06DB" w:rsidRDefault="00BF15E2" w:rsidP="0093646E">
      <w:pPr>
        <w:rPr>
          <w:del w:id="858" w:author="Maribel" w:date="2018-05-13T19:48:00Z"/>
          <w:sz w:val="20"/>
          <w:lang w:val="es-ES"/>
          <w:rPrChange w:id="859" w:author="Maribel" w:date="2018-05-22T11:33:00Z">
            <w:rPr>
              <w:del w:id="860" w:author="Maribel" w:date="2018-05-13T19:48:00Z"/>
              <w:lang w:val="es-ES"/>
            </w:rPr>
          </w:rPrChange>
        </w:rPr>
      </w:pPr>
    </w:p>
    <w:p w14:paraId="49D872B4" w14:textId="66F84AB3" w:rsidR="00BF15E2" w:rsidRPr="007F6283" w:rsidDel="002A06DB" w:rsidRDefault="00BF15E2" w:rsidP="0093646E">
      <w:pPr>
        <w:rPr>
          <w:del w:id="861" w:author="Maribel" w:date="2018-05-13T19:48:00Z"/>
          <w:sz w:val="20"/>
          <w:lang w:val="es-ES"/>
          <w:rPrChange w:id="862" w:author="Maribel" w:date="2018-05-22T11:33:00Z">
            <w:rPr>
              <w:del w:id="863" w:author="Maribel" w:date="2018-05-13T19:48:00Z"/>
              <w:lang w:val="es-ES"/>
            </w:rPr>
          </w:rPrChange>
        </w:rPr>
      </w:pPr>
      <w:del w:id="864" w:author="Maribel" w:date="2018-05-13T19:48:00Z">
        <w:r w:rsidRPr="007F6283" w:rsidDel="002A06DB">
          <w:rPr>
            <w:sz w:val="20"/>
            <w:lang w:val="es-ES"/>
            <w:rPrChange w:id="865" w:author="Maribel" w:date="2018-05-22T11:33:00Z">
              <w:rPr>
                <w:lang w:val="es-ES"/>
              </w:rPr>
            </w:rPrChange>
          </w:rPr>
          <w:delText>En la práctic</w:delText>
        </w:r>
        <w:r w:rsidR="00050B7D" w:rsidRPr="007F6283" w:rsidDel="002A06DB">
          <w:rPr>
            <w:sz w:val="20"/>
            <w:lang w:val="es-ES"/>
            <w:rPrChange w:id="866" w:author="Maribel" w:date="2018-05-22T11:33:00Z">
              <w:rPr>
                <w:lang w:val="es-ES"/>
              </w:rPr>
            </w:rPrChange>
          </w:rPr>
          <w:delText xml:space="preserve">a, </w:delText>
        </w:r>
        <w:r w:rsidRPr="007F6283" w:rsidDel="002A06DB">
          <w:rPr>
            <w:sz w:val="20"/>
            <w:lang w:val="es-ES"/>
            <w:rPrChange w:id="867" w:author="Maribel" w:date="2018-05-22T11:33:00Z">
              <w:rPr>
                <w:lang w:val="es-ES"/>
              </w:rPr>
            </w:rPrChange>
          </w:rPr>
          <w:delText>pues</w:delText>
        </w:r>
        <w:r w:rsidR="00050B7D" w:rsidRPr="007F6283" w:rsidDel="002A06DB">
          <w:rPr>
            <w:sz w:val="20"/>
            <w:lang w:val="es-ES"/>
            <w:rPrChange w:id="868" w:author="Maribel" w:date="2018-05-22T11:33:00Z">
              <w:rPr>
                <w:lang w:val="es-ES"/>
              </w:rPr>
            </w:rPrChange>
          </w:rPr>
          <w:delText xml:space="preserve"> es</w:delText>
        </w:r>
        <w:r w:rsidRPr="007F6283" w:rsidDel="002A06DB">
          <w:rPr>
            <w:sz w:val="20"/>
            <w:lang w:val="es-ES"/>
            <w:rPrChange w:id="869" w:author="Maribel" w:date="2018-05-22T11:33:00Z">
              <w:rPr>
                <w:lang w:val="es-ES"/>
              </w:rPr>
            </w:rPrChange>
          </w:rPr>
          <w:delText xml:space="preserve">, hacemos nuestro circuito digital y nos aparece ahí. </w:delText>
        </w:r>
        <w:r w:rsidR="00EF03CD" w:rsidRPr="007F6283" w:rsidDel="002A06DB">
          <w:rPr>
            <w:sz w:val="20"/>
            <w:lang w:val="es-ES"/>
            <w:rPrChange w:id="870" w:author="Maribel" w:date="2018-05-22T11:33:00Z">
              <w:rPr>
                <w:lang w:val="es-ES"/>
              </w:rPr>
            </w:rPrChange>
          </w:rPr>
          <w:delText>¿</w:delText>
        </w:r>
        <w:r w:rsidRPr="007F6283" w:rsidDel="002A06DB">
          <w:rPr>
            <w:sz w:val="20"/>
            <w:lang w:val="es-ES"/>
            <w:rPrChange w:id="871" w:author="Maribel" w:date="2018-05-22T11:33:00Z">
              <w:rPr>
                <w:lang w:val="es-ES"/>
              </w:rPr>
            </w:rPrChange>
          </w:rPr>
          <w:delText>Es como hacer software</w:delText>
        </w:r>
        <w:r w:rsidR="00050B7D" w:rsidRPr="007F6283" w:rsidDel="002A06DB">
          <w:rPr>
            <w:sz w:val="20"/>
            <w:lang w:val="es-ES"/>
            <w:rPrChange w:id="872" w:author="Maribel" w:date="2018-05-22T11:33:00Z">
              <w:rPr>
                <w:lang w:val="es-ES"/>
              </w:rPr>
            </w:rPrChange>
          </w:rPr>
          <w:delText>,</w:delText>
        </w:r>
        <w:r w:rsidR="00EF03CD" w:rsidRPr="007F6283" w:rsidDel="002A06DB">
          <w:rPr>
            <w:sz w:val="20"/>
            <w:lang w:val="es-ES"/>
            <w:rPrChange w:id="873" w:author="Maribel" w:date="2018-05-22T11:33:00Z">
              <w:rPr>
                <w:lang w:val="es-ES"/>
              </w:rPr>
            </w:rPrChange>
          </w:rPr>
          <w:delText xml:space="preserve"> </w:delText>
        </w:r>
        <w:r w:rsidR="00050B7D" w:rsidRPr="007F6283" w:rsidDel="002A06DB">
          <w:rPr>
            <w:sz w:val="20"/>
            <w:lang w:val="es-ES"/>
            <w:rPrChange w:id="874" w:author="Maribel" w:date="2018-05-22T11:33:00Z">
              <w:rPr>
                <w:lang w:val="es-ES"/>
              </w:rPr>
            </w:rPrChange>
          </w:rPr>
          <w:delText>no?</w:delText>
        </w:r>
        <w:r w:rsidR="00EF03CD" w:rsidRPr="007F6283" w:rsidDel="002A06DB">
          <w:rPr>
            <w:sz w:val="20"/>
            <w:lang w:val="es-ES"/>
            <w:rPrChange w:id="875" w:author="Maribel" w:date="2018-05-22T11:33:00Z">
              <w:rPr>
                <w:lang w:val="es-ES"/>
              </w:rPr>
            </w:rPrChange>
          </w:rPr>
          <w:delText>,</w:delText>
        </w:r>
        <w:r w:rsidRPr="007F6283" w:rsidDel="002A06DB">
          <w:rPr>
            <w:sz w:val="20"/>
            <w:lang w:val="es-ES"/>
            <w:rPrChange w:id="876" w:author="Maribel" w:date="2018-05-22T11:33:00Z">
              <w:rPr>
                <w:lang w:val="es-ES"/>
              </w:rPr>
            </w:rPrChange>
          </w:rPr>
          <w:delText xml:space="preserve"> todo es súper rápido y muy fácil.</w:delText>
        </w:r>
      </w:del>
    </w:p>
    <w:p w14:paraId="5A4D2798" w14:textId="2EBDC91C" w:rsidR="0071418C" w:rsidRPr="007F6283" w:rsidDel="002A06DB" w:rsidRDefault="00BF15E2" w:rsidP="0071418C">
      <w:pPr>
        <w:rPr>
          <w:del w:id="877" w:author="Maribel" w:date="2018-05-13T19:48:00Z"/>
          <w:sz w:val="20"/>
          <w:lang w:val="es-ES"/>
          <w:rPrChange w:id="878" w:author="Maribel" w:date="2018-05-22T11:33:00Z">
            <w:rPr>
              <w:del w:id="879" w:author="Maribel" w:date="2018-05-13T19:48:00Z"/>
              <w:lang w:val="es-ES"/>
            </w:rPr>
          </w:rPrChange>
        </w:rPr>
      </w:pPr>
      <w:del w:id="880" w:author="Maribel" w:date="2018-05-13T19:48:00Z">
        <w:r w:rsidRPr="007F6283" w:rsidDel="002A06DB">
          <w:rPr>
            <w:sz w:val="20"/>
            <w:lang w:val="es-ES"/>
            <w:rPrChange w:id="881" w:author="Maribel" w:date="2018-05-22T11:33:00Z">
              <w:rPr>
                <w:lang w:val="es-ES"/>
              </w:rPr>
            </w:rPrChange>
          </w:rPr>
          <w:delText>Aquí hay una demo.</w:delText>
        </w:r>
      </w:del>
    </w:p>
    <w:p w14:paraId="5CF4DA4B" w14:textId="77777777" w:rsidR="00350B39" w:rsidRPr="007F6283" w:rsidDel="0071418C" w:rsidRDefault="00350B39" w:rsidP="0093646E">
      <w:pPr>
        <w:rPr>
          <w:del w:id="882" w:author="Maribel" w:date="2017-12-12T16:22:00Z"/>
          <w:sz w:val="20"/>
          <w:lang w:val="es-ES"/>
          <w:rPrChange w:id="883" w:author="Maribel" w:date="2018-05-22T11:33:00Z">
            <w:rPr>
              <w:del w:id="884" w:author="Maribel" w:date="2017-12-12T16:22:00Z"/>
              <w:lang w:val="es-ES"/>
            </w:rPr>
          </w:rPrChange>
        </w:rPr>
      </w:pPr>
    </w:p>
    <w:p w14:paraId="6F236EE0" w14:textId="60888385" w:rsidR="00350B39" w:rsidRPr="007F6283" w:rsidDel="007443F6" w:rsidRDefault="003F7CB0" w:rsidP="0093646E">
      <w:pPr>
        <w:rPr>
          <w:del w:id="885" w:author="Maribel" w:date="2018-05-13T19:49:00Z"/>
          <w:b/>
          <w:sz w:val="20"/>
          <w:lang w:val="es-ES"/>
          <w:rPrChange w:id="886" w:author="Maribel" w:date="2018-05-22T11:33:00Z">
            <w:rPr>
              <w:del w:id="887" w:author="Maribel" w:date="2018-05-13T19:49:00Z"/>
              <w:lang w:val="es-ES"/>
            </w:rPr>
          </w:rPrChange>
        </w:rPr>
      </w:pPr>
      <w:del w:id="888" w:author="Maribel" w:date="2018-05-13T19:49:00Z">
        <w:r w:rsidRPr="007F6283" w:rsidDel="007443F6">
          <w:rPr>
            <w:b/>
            <w:sz w:val="20"/>
            <w:lang w:val="es-ES"/>
            <w:rPrChange w:id="889" w:author="Maribel" w:date="2018-05-22T11:33:00Z">
              <w:rPr>
                <w:lang w:val="es-ES"/>
              </w:rPr>
            </w:rPrChange>
          </w:rPr>
          <w:delText>Cómo funciona un microprocesador</w:delText>
        </w:r>
      </w:del>
    </w:p>
    <w:p w14:paraId="3D61766B" w14:textId="284E9F24" w:rsidR="00350B39" w:rsidRPr="007F6283" w:rsidDel="007443F6" w:rsidRDefault="00350B39" w:rsidP="0093646E">
      <w:pPr>
        <w:rPr>
          <w:del w:id="890" w:author="Maribel" w:date="2018-05-13T19:49:00Z"/>
          <w:sz w:val="20"/>
          <w:lang w:val="es-ES"/>
          <w:rPrChange w:id="891" w:author="Maribel" w:date="2018-05-22T11:33:00Z">
            <w:rPr>
              <w:del w:id="892" w:author="Maribel" w:date="2018-05-13T19:49:00Z"/>
              <w:lang w:val="es-ES"/>
            </w:rPr>
          </w:rPrChange>
        </w:rPr>
      </w:pPr>
      <w:del w:id="893" w:author="Maribel" w:date="2018-05-13T19:49:00Z">
        <w:r w:rsidRPr="007F6283" w:rsidDel="007443F6">
          <w:rPr>
            <w:sz w:val="20"/>
            <w:lang w:val="es-ES"/>
            <w:rPrChange w:id="894" w:author="Maribel" w:date="2018-05-22T11:33:00Z">
              <w:rPr>
                <w:lang w:val="es-ES"/>
              </w:rPr>
            </w:rPrChange>
          </w:rPr>
          <w:delText>No sé a vosotros pero a mí me fascina la electrónica. No sé como se puede conseguir… todo esto a base, principalmente, de piedras y electricidad. Es posible que haya simplificado un poquito pero bueno, la esencia está ahí.</w:delText>
        </w:r>
      </w:del>
    </w:p>
    <w:p w14:paraId="5F08C834" w14:textId="780B6713" w:rsidR="00350B39" w:rsidRPr="007F6283" w:rsidDel="007443F6" w:rsidRDefault="00350B39" w:rsidP="0093646E">
      <w:pPr>
        <w:rPr>
          <w:del w:id="895" w:author="Maribel" w:date="2018-05-13T19:49:00Z"/>
          <w:sz w:val="20"/>
          <w:lang w:val="es-ES"/>
          <w:rPrChange w:id="896" w:author="Maribel" w:date="2018-05-22T11:33:00Z">
            <w:rPr>
              <w:del w:id="897" w:author="Maribel" w:date="2018-05-13T19:49:00Z"/>
              <w:lang w:val="es-ES"/>
            </w:rPr>
          </w:rPrChange>
        </w:rPr>
      </w:pPr>
      <w:del w:id="898" w:author="Maribel" w:date="2018-05-13T19:49:00Z">
        <w:r w:rsidRPr="007F6283" w:rsidDel="007443F6">
          <w:rPr>
            <w:sz w:val="20"/>
            <w:lang w:val="es-ES"/>
            <w:rPrChange w:id="899" w:author="Maribel" w:date="2018-05-22T11:33:00Z">
              <w:rPr>
                <w:lang w:val="es-ES"/>
              </w:rPr>
            </w:rPrChange>
          </w:rPr>
          <w:delText xml:space="preserve">Hasta </w:delText>
        </w:r>
      </w:del>
      <w:del w:id="900" w:author="Maribel" w:date="2017-12-12T16:22:00Z">
        <w:r w:rsidRPr="007F6283" w:rsidDel="0071418C">
          <w:rPr>
            <w:sz w:val="20"/>
            <w:lang w:val="es-ES"/>
            <w:rPrChange w:id="901" w:author="Maribel" w:date="2018-05-22T11:33:00Z">
              <w:rPr>
                <w:lang w:val="es-ES"/>
              </w:rPr>
            </w:rPrChange>
          </w:rPr>
          <w:delText>a</w:delText>
        </w:r>
      </w:del>
      <w:del w:id="902" w:author="Maribel" w:date="2018-05-13T19:49:00Z">
        <w:r w:rsidRPr="007F6283" w:rsidDel="007443F6">
          <w:rPr>
            <w:sz w:val="20"/>
            <w:lang w:val="es-ES"/>
            <w:rPrChange w:id="903" w:author="Maribel" w:date="2018-05-22T11:33:00Z">
              <w:rPr>
                <w:lang w:val="es-ES"/>
              </w:rPr>
            </w:rPrChange>
          </w:rPr>
          <w:delText>hace poco no lograba entender el funcionamiento de los aparatos electrónicos en general y ahora que lo sé estoy bastante a gusto la verdad.</w:delText>
        </w:r>
      </w:del>
    </w:p>
    <w:p w14:paraId="6EF54ADB" w14:textId="1BC1D60D" w:rsidR="00350B39" w:rsidRPr="007F6283" w:rsidDel="007443F6" w:rsidRDefault="00350B39" w:rsidP="0093646E">
      <w:pPr>
        <w:rPr>
          <w:del w:id="904" w:author="Maribel" w:date="2018-05-13T19:49:00Z"/>
          <w:sz w:val="20"/>
          <w:lang w:val="es-ES"/>
          <w:rPrChange w:id="905" w:author="Maribel" w:date="2018-05-22T11:33:00Z">
            <w:rPr>
              <w:del w:id="906" w:author="Maribel" w:date="2018-05-13T19:49:00Z"/>
              <w:lang w:val="es-ES"/>
            </w:rPr>
          </w:rPrChange>
        </w:rPr>
      </w:pPr>
      <w:del w:id="907" w:author="Maribel" w:date="2018-05-13T19:49:00Z">
        <w:r w:rsidRPr="007F6283" w:rsidDel="007443F6">
          <w:rPr>
            <w:sz w:val="20"/>
            <w:lang w:val="es-ES"/>
            <w:rPrChange w:id="908" w:author="Maribel" w:date="2018-05-22T11:33:00Z">
              <w:rPr>
                <w:lang w:val="es-ES"/>
              </w:rPr>
            </w:rPrChange>
          </w:rPr>
          <w:delText>Para entender este mundo de los aparatos electrónicos hay que tener en cuenta que el trabajo chulo, el pensar lo que es el cerebro es el microprocesador, lo que la gente suele llamar chip o microchip, los cosicas estas cuadradicas… eso.</w:delText>
        </w:r>
        <w:r w:rsidR="005356FD" w:rsidRPr="007F6283" w:rsidDel="007443F6">
          <w:rPr>
            <w:sz w:val="20"/>
            <w:lang w:val="es-ES"/>
            <w:rPrChange w:id="909" w:author="Maribel" w:date="2018-05-22T11:33:00Z">
              <w:rPr>
                <w:lang w:val="es-ES"/>
              </w:rPr>
            </w:rPrChange>
          </w:rPr>
          <w:delText xml:space="preserve"> A grandes rasgos un microprocesador, conceptualmente, es un cacharro que tiene dos partes: una que decide lo que hacer y otra que lo hace, llamadas sorprendentemente (ohhh!) Unidad de Control y Unidad de Cálculo.</w:delText>
        </w:r>
        <w:r w:rsidR="00331931" w:rsidRPr="007F6283" w:rsidDel="007443F6">
          <w:rPr>
            <w:sz w:val="20"/>
            <w:lang w:val="es-ES"/>
            <w:rPrChange w:id="910" w:author="Maribel" w:date="2018-05-22T11:33:00Z">
              <w:rPr>
                <w:lang w:val="es-ES"/>
              </w:rPr>
            </w:rPrChange>
          </w:rPr>
          <w:delText xml:space="preserve"> La UCo lee una instrucción que forma parte de un programa, decide lo que hay que hacer y la UCa lo hace. Un programa de ordenador, por ejemplo, es una serie de instrucciones de este tipo. El microprocesador (nos referimos al entero) las lee y hace lo que le piden. Así de fácil! Hala, ya os podéis ir. XD</w:delText>
        </w:r>
      </w:del>
    </w:p>
    <w:p w14:paraId="534596D6" w14:textId="30C8ECB2" w:rsidR="00331931" w:rsidRPr="007F6283" w:rsidDel="007443F6" w:rsidRDefault="00331931" w:rsidP="0093646E">
      <w:pPr>
        <w:rPr>
          <w:del w:id="911" w:author="Maribel" w:date="2018-05-13T19:49:00Z"/>
          <w:sz w:val="20"/>
          <w:lang w:val="es-ES"/>
          <w:rPrChange w:id="912" w:author="Maribel" w:date="2018-05-22T11:33:00Z">
            <w:rPr>
              <w:del w:id="913" w:author="Maribel" w:date="2018-05-13T19:49:00Z"/>
              <w:lang w:val="es-ES"/>
            </w:rPr>
          </w:rPrChange>
        </w:rPr>
      </w:pPr>
      <w:del w:id="914" w:author="Maribel" w:date="2018-05-13T19:49:00Z">
        <w:r w:rsidRPr="007F6283" w:rsidDel="007443F6">
          <w:rPr>
            <w:sz w:val="20"/>
            <w:lang w:val="es-ES"/>
            <w:rPrChange w:id="915" w:author="Maribel" w:date="2018-05-22T11:33:00Z">
              <w:rPr>
                <w:lang w:val="es-ES"/>
              </w:rPr>
            </w:rPrChange>
          </w:rPr>
          <w:delText>Nooo… es broma… No me voy a meter en el ordenador porque eso es un poco complejo y es otro mundo (hmmm…. O no…). Pero además tampoco hace falta saber cómo funciona el Intel core 7 duo 24 para entender cómo funciona la mayoría de aparatos electrónicos.</w:delText>
        </w:r>
      </w:del>
    </w:p>
    <w:p w14:paraId="2FB88382" w14:textId="2983C94A" w:rsidR="00331931" w:rsidRPr="007F6283" w:rsidDel="007443F6" w:rsidRDefault="00331931" w:rsidP="0093646E">
      <w:pPr>
        <w:rPr>
          <w:del w:id="916" w:author="Maribel" w:date="2018-05-13T19:49:00Z"/>
          <w:sz w:val="20"/>
          <w:lang w:val="es-ES"/>
          <w:rPrChange w:id="917" w:author="Maribel" w:date="2018-05-22T11:33:00Z">
            <w:rPr>
              <w:del w:id="918" w:author="Maribel" w:date="2018-05-13T19:49:00Z"/>
              <w:lang w:val="es-ES"/>
            </w:rPr>
          </w:rPrChange>
        </w:rPr>
      </w:pPr>
      <w:del w:id="919" w:author="Maribel" w:date="2018-05-13T19:49:00Z">
        <w:r w:rsidRPr="007F6283" w:rsidDel="007443F6">
          <w:rPr>
            <w:sz w:val="20"/>
            <w:lang w:val="es-ES"/>
            <w:rPrChange w:id="920" w:author="Maribel" w:date="2018-05-22T11:33:00Z">
              <w:rPr>
                <w:lang w:val="es-ES"/>
              </w:rPr>
            </w:rPrChange>
          </w:rPr>
          <w:delText>La mayoría de chips que hay en los electrodomésticos son cacharricos muy simples que utilizan tecnología de hace unos treinta años pero aún así son lo más, no os creáis. Estos realizan unas operaciones muy sencillas: mover datos, sumarlos, restarlos y si tienes pues, muchísima suerta, hasta los multiplica! Pero no os creáis que con esto se puede hacer casi cualquier cosa! Puedes hacer una lavadora, un USB, un MP3 o robots! Sí, sí, sí, robots, con lo que molan!</w:delText>
        </w:r>
      </w:del>
    </w:p>
    <w:p w14:paraId="5499DE0E" w14:textId="2A9FF1E8" w:rsidR="00331931" w:rsidRPr="007F6283" w:rsidDel="007443F6" w:rsidRDefault="00331931" w:rsidP="0093646E">
      <w:pPr>
        <w:rPr>
          <w:del w:id="921" w:author="Maribel" w:date="2018-05-13T19:49:00Z"/>
          <w:sz w:val="20"/>
          <w:lang w:val="es-ES"/>
          <w:rPrChange w:id="922" w:author="Maribel" w:date="2018-05-22T11:33:00Z">
            <w:rPr>
              <w:del w:id="923" w:author="Maribel" w:date="2018-05-13T19:49:00Z"/>
              <w:lang w:val="es-ES"/>
            </w:rPr>
          </w:rPrChange>
        </w:rPr>
      </w:pPr>
      <w:del w:id="924" w:author="Maribel" w:date="2018-05-13T19:49:00Z">
        <w:r w:rsidRPr="007F6283" w:rsidDel="007443F6">
          <w:rPr>
            <w:sz w:val="20"/>
            <w:lang w:val="es-ES"/>
            <w:rPrChange w:id="925" w:author="Maribel" w:date="2018-05-22T11:33:00Z">
              <w:rPr>
                <w:lang w:val="es-ES"/>
              </w:rPr>
            </w:rPrChange>
          </w:rPr>
          <w:delText>Para poder meternos un poco más en harina vamos a ver lo básico de la electrónica digital. Tenemos un circuitillo que se dedica a hacer operaciones. Este circuito tiene unas entradas, realiza la operación que haga sobre esas entradas y al ratito o al ratazo (que lo mismo se tira 200 nanosegundazos!),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delText>
        </w:r>
        <w:r w:rsidR="00EA4450" w:rsidRPr="007F6283" w:rsidDel="007443F6">
          <w:rPr>
            <w:sz w:val="20"/>
            <w:lang w:val="es-ES"/>
            <w:rPrChange w:id="926" w:author="Maribel" w:date="2018-05-22T11:33:00Z">
              <w:rPr>
                <w:lang w:val="es-ES"/>
              </w:rPr>
            </w:rPrChange>
          </w:rPr>
          <w:delText xml:space="preserve"> (a lo mejor es LED!). Si las entradas y las salidas de estos circuitos se guardan obtenemos LA MAGIA (seriedad). Porque si no sería un caos: al cambiar las entradas cambiarían las salidas cada una a su bola, y eso no puede ser, NO PUEDEN IR LAS SALIDAS CADA UNA A SU BOLA. Y además permiten la </w:delText>
        </w:r>
        <w:r w:rsidR="00EA4450" w:rsidRPr="007F6283" w:rsidDel="007443F6">
          <w:rPr>
            <w:sz w:val="20"/>
            <w:u w:val="single"/>
            <w:lang w:val="es-ES"/>
            <w:rPrChange w:id="927" w:author="Maribel" w:date="2018-05-22T11:33:00Z">
              <w:rPr>
                <w:u w:val="single"/>
                <w:lang w:val="es-ES"/>
              </w:rPr>
            </w:rPrChange>
          </w:rPr>
          <w:delText>realimentación</w:delText>
        </w:r>
        <w:r w:rsidR="00EA4450" w:rsidRPr="007F6283" w:rsidDel="007443F6">
          <w:rPr>
            <w:sz w:val="20"/>
            <w:lang w:val="es-ES"/>
            <w:rPrChange w:id="928" w:author="Maribel" w:date="2018-05-22T11:33:00Z">
              <w:rPr>
                <w:lang w:val="es-ES"/>
              </w:rPr>
            </w:rPrChange>
          </w:rPr>
          <w:delText xml:space="preserve"> que es llevar alguna de las salidas</w:delText>
        </w:r>
        <w:r w:rsidR="00A42057" w:rsidRPr="007F6283" w:rsidDel="007443F6">
          <w:rPr>
            <w:sz w:val="20"/>
            <w:lang w:val="es-ES"/>
            <w:rPrChange w:id="929" w:author="Maribel" w:date="2018-05-22T11:33:00Z">
              <w:rPr>
                <w:lang w:val="es-ES"/>
              </w:rPr>
            </w:rPrChange>
          </w:rPr>
          <w:delText xml:space="preserve"> como entrada y así poder tomar decisiones en función a los datos que se han generado.</w:delText>
        </w:r>
      </w:del>
    </w:p>
    <w:p w14:paraId="2DE89208" w14:textId="46EF609B" w:rsidR="00A42057" w:rsidRPr="007F6283" w:rsidDel="007443F6" w:rsidRDefault="00A42057" w:rsidP="0093646E">
      <w:pPr>
        <w:rPr>
          <w:del w:id="930" w:author="Maribel" w:date="2018-05-13T19:49:00Z"/>
          <w:sz w:val="20"/>
          <w:lang w:val="es-ES"/>
          <w:rPrChange w:id="931" w:author="Maribel" w:date="2018-05-22T11:33:00Z">
            <w:rPr>
              <w:del w:id="932" w:author="Maribel" w:date="2018-05-13T19:49:00Z"/>
              <w:lang w:val="es-ES"/>
            </w:rPr>
          </w:rPrChange>
        </w:rPr>
      </w:pPr>
      <w:del w:id="933" w:author="Maribel" w:date="2018-05-13T19:49:00Z">
        <w:r w:rsidRPr="007F6283" w:rsidDel="007443F6">
          <w:rPr>
            <w:sz w:val="20"/>
            <w:lang w:val="es-ES"/>
            <w:rPrChange w:id="934" w:author="Maribel" w:date="2018-05-22T11:33:00Z">
              <w:rPr>
                <w:lang w:val="es-ES"/>
              </w:rPr>
            </w:rPrChange>
          </w:rPr>
          <w:delTex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delText>
        </w:r>
        <w:r w:rsidR="00711303" w:rsidRPr="007F6283" w:rsidDel="007443F6">
          <w:rPr>
            <w:sz w:val="20"/>
            <w:lang w:val="es-ES"/>
            <w:rPrChange w:id="935" w:author="Maribel" w:date="2018-05-22T11:33:00Z">
              <w:rPr>
                <w:lang w:val="es-ES"/>
              </w:rPr>
            </w:rPrChange>
          </w:rPr>
          <w:delText xml:space="preserve"> unas señales que vienen desde la unidad de control. La unidad de control tiene un poco más de chicha pero tampoco demasiada: principalmente es una memoria que contiene una serie de instrucciones que a su vez contienen la información sobre las operaciones que se han de realizar y sus operandos.</w:delText>
        </w:r>
        <w:r w:rsidR="00D45049" w:rsidRPr="007F6283" w:rsidDel="007443F6">
          <w:rPr>
            <w:sz w:val="20"/>
            <w:lang w:val="es-ES"/>
            <w:rPrChange w:id="936" w:author="Maribel" w:date="2018-05-22T11:33:00Z">
              <w:rPr>
                <w:lang w:val="es-ES"/>
              </w:rPr>
            </w:rPrChange>
          </w:rPr>
          <w:delText xml:space="preserve"> Las instrucciones están en una lista, se lee una, se hace lo que se dice y se lee la siguiente. A menos que la instrucción indique que haya que realizar un salto. En ese caso se leerá la instrucción de la posición indicada.</w:delText>
        </w:r>
      </w:del>
    </w:p>
    <w:p w14:paraId="4E3719AB" w14:textId="5B772451" w:rsidR="00D45049" w:rsidRPr="007F6283" w:rsidDel="007443F6" w:rsidRDefault="00D45049" w:rsidP="0093646E">
      <w:pPr>
        <w:rPr>
          <w:del w:id="937" w:author="Maribel" w:date="2018-05-13T19:49:00Z"/>
          <w:sz w:val="20"/>
          <w:lang w:val="es-ES"/>
          <w:rPrChange w:id="938" w:author="Maribel" w:date="2018-05-22T11:33:00Z">
            <w:rPr>
              <w:del w:id="939" w:author="Maribel" w:date="2018-05-13T19:49:00Z"/>
              <w:lang w:val="es-ES"/>
            </w:rPr>
          </w:rPrChange>
        </w:rPr>
      </w:pPr>
      <w:del w:id="940" w:author="Maribel" w:date="2018-05-13T19:49:00Z">
        <w:r w:rsidRPr="007F6283" w:rsidDel="007443F6">
          <w:rPr>
            <w:sz w:val="20"/>
            <w:lang w:val="es-ES"/>
            <w:rPrChange w:id="941" w:author="Maribel" w:date="2018-05-22T11:33:00Z">
              <w:rPr>
                <w:lang w:val="es-ES"/>
              </w:rPr>
            </w:rPrChange>
          </w:rPr>
          <w:delText>Lo que marca el ritmo de cuándo se lee cada instrucción es una señal llamada señal de reloj, sorprendentemente también (ohhh!). Normalmente cuando pasa de 0 a 1 se renuevan los registros.</w:delText>
        </w:r>
      </w:del>
    </w:p>
    <w:p w14:paraId="32E08A04" w14:textId="23C1F918" w:rsidR="009E1AF0" w:rsidRPr="007F6283" w:rsidDel="007443F6" w:rsidRDefault="00D45049" w:rsidP="0093646E">
      <w:pPr>
        <w:rPr>
          <w:del w:id="942" w:author="Maribel" w:date="2018-05-13T19:49:00Z"/>
          <w:sz w:val="20"/>
          <w:lang w:val="es-ES"/>
          <w:rPrChange w:id="943" w:author="Maribel" w:date="2018-05-22T11:33:00Z">
            <w:rPr>
              <w:del w:id="944" w:author="Maribel" w:date="2018-05-13T19:49:00Z"/>
              <w:lang w:val="es-ES"/>
            </w:rPr>
          </w:rPrChange>
        </w:rPr>
      </w:pPr>
      <w:del w:id="945" w:author="Maribel" w:date="2018-05-13T19:49:00Z">
        <w:r w:rsidRPr="007F6283" w:rsidDel="007443F6">
          <w:rPr>
            <w:sz w:val="20"/>
            <w:lang w:val="es-ES"/>
            <w:rPrChange w:id="946" w:author="Maribel" w:date="2018-05-22T11:33:00Z">
              <w:rPr>
                <w:lang w:val="es-ES"/>
              </w:rPr>
            </w:rPrChange>
          </w:rPr>
          <w:delTex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delText>
        </w:r>
        <w:r w:rsidR="000C511A" w:rsidRPr="007F6283" w:rsidDel="007443F6">
          <w:rPr>
            <w:sz w:val="20"/>
            <w:lang w:val="es-ES"/>
            <w:rPrChange w:id="947" w:author="Maribel" w:date="2018-05-22T11:33:00Z">
              <w:rPr>
                <w:lang w:val="es-ES"/>
              </w:rPr>
            </w:rPrChange>
          </w:rPr>
          <w:delText xml:space="preserve"> La parte de datos hace que se lleve como entradas a la unidad de proceso los operandos que venían indicados en la instru</w:delText>
        </w:r>
        <w:r w:rsidR="00BF3E90" w:rsidRPr="007F6283" w:rsidDel="007443F6">
          <w:rPr>
            <w:sz w:val="20"/>
            <w:lang w:val="es-ES"/>
            <w:rPrChange w:id="948" w:author="Maribel" w:date="2018-05-22T11:33:00Z">
              <w:rPr>
                <w:lang w:val="es-ES"/>
              </w:rPr>
            </w:rPrChange>
          </w:rPr>
          <w:delText>cción o el contenido de los reg</w:delText>
        </w:r>
        <w:r w:rsidR="000C511A" w:rsidRPr="007F6283" w:rsidDel="007443F6">
          <w:rPr>
            <w:sz w:val="20"/>
            <w:lang w:val="es-ES"/>
            <w:rPrChange w:id="949" w:author="Maribel" w:date="2018-05-22T11:33:00Z">
              <w:rPr>
                <w:lang w:val="es-ES"/>
              </w:rPr>
            </w:rPrChange>
          </w:rPr>
          <w:delText xml:space="preserve">istros que venían indicados en la instrucción. Además, especifica dónde se lleva el resultado generado. De esta manera, el procesador puede leer datos, realizar </w:delText>
        </w:r>
        <w:r w:rsidR="00BF3E90" w:rsidRPr="007F6283" w:rsidDel="007443F6">
          <w:rPr>
            <w:sz w:val="20"/>
            <w:lang w:val="es-ES"/>
            <w:rPrChange w:id="950" w:author="Maribel" w:date="2018-05-22T11:33:00Z">
              <w:rPr>
                <w:lang w:val="es-ES"/>
              </w:rPr>
            </w:rPrChange>
          </w:rPr>
          <w:delText>operaciones sobre ellos y, además, tomar decisiones según los resultados. Puesto que se pueden realizar saltos según los resultados obtenidos en las operaciones debido a la realimentación de la que antes hablábamos. Y ya está (como elvisayomastercard).</w:delText>
        </w:r>
      </w:del>
    </w:p>
    <w:p w14:paraId="6B1B8D92" w14:textId="2DE509F9" w:rsidR="009E1AF0" w:rsidRPr="007F6283" w:rsidDel="007443F6" w:rsidRDefault="009E1AF0" w:rsidP="0093646E">
      <w:pPr>
        <w:rPr>
          <w:del w:id="951" w:author="Maribel" w:date="2018-05-13T19:49:00Z"/>
          <w:sz w:val="20"/>
          <w:lang w:val="es-ES"/>
          <w:rPrChange w:id="952" w:author="Maribel" w:date="2018-05-22T11:33:00Z">
            <w:rPr>
              <w:del w:id="953" w:author="Maribel" w:date="2018-05-13T19:49:00Z"/>
              <w:lang w:val="es-ES"/>
            </w:rPr>
          </w:rPrChange>
        </w:rPr>
      </w:pPr>
      <w:del w:id="954" w:author="Maribel" w:date="2018-05-13T19:49:00Z">
        <w:r w:rsidRPr="007F6283" w:rsidDel="007443F6">
          <w:rPr>
            <w:sz w:val="20"/>
            <w:lang w:val="es-ES"/>
            <w:rPrChange w:id="955" w:author="Maribel" w:date="2018-05-22T11:33:00Z">
              <w:rPr>
                <w:lang w:val="es-ES"/>
              </w:rPr>
            </w:rPrChange>
          </w:rPr>
          <w:delText>Espero que todo esto os haya parecido interesante, que hayáis aprendido algo</w:delText>
        </w:r>
        <w:r w:rsidR="002D47C7" w:rsidRPr="007F6283" w:rsidDel="007443F6">
          <w:rPr>
            <w:sz w:val="20"/>
            <w:lang w:val="es-ES"/>
            <w:rPrChange w:id="956" w:author="Maribel" w:date="2018-05-22T11:33:00Z">
              <w:rPr>
                <w:lang w:val="es-ES"/>
              </w:rPr>
            </w:rPrChange>
          </w:rPr>
          <w:delText>.</w:delText>
        </w:r>
      </w:del>
    </w:p>
    <w:p w14:paraId="1B131D3E" w14:textId="77777777" w:rsidR="004A2ABC" w:rsidRPr="007F6283" w:rsidDel="006431C3" w:rsidRDefault="004A2ABC" w:rsidP="0093646E">
      <w:pPr>
        <w:rPr>
          <w:del w:id="957" w:author="Maribel" w:date="2017-12-12T16:16:00Z"/>
          <w:sz w:val="20"/>
          <w:lang w:val="es-ES"/>
          <w:rPrChange w:id="958" w:author="Maribel" w:date="2018-05-22T11:33:00Z">
            <w:rPr>
              <w:del w:id="959" w:author="Maribel" w:date="2017-12-12T16:16:00Z"/>
              <w:lang w:val="es-ES"/>
            </w:rPr>
          </w:rPrChange>
        </w:rPr>
      </w:pPr>
    </w:p>
    <w:p w14:paraId="47558919" w14:textId="77777777" w:rsidR="004A2ABC" w:rsidRPr="007F6283" w:rsidDel="006431C3" w:rsidRDefault="004A2ABC" w:rsidP="0093646E">
      <w:pPr>
        <w:rPr>
          <w:del w:id="960" w:author="Maribel" w:date="2017-12-12T16:16:00Z"/>
          <w:sz w:val="20"/>
          <w:lang w:val="es-ES"/>
          <w:rPrChange w:id="961" w:author="Maribel" w:date="2018-05-22T11:33:00Z">
            <w:rPr>
              <w:del w:id="962" w:author="Maribel" w:date="2017-12-12T16:16:00Z"/>
              <w:lang w:val="es-ES"/>
            </w:rPr>
          </w:rPrChange>
        </w:rPr>
      </w:pPr>
      <w:del w:id="963" w:author="Maribel" w:date="2017-12-12T16:16:00Z">
        <w:r w:rsidRPr="007F6283" w:rsidDel="006431C3">
          <w:rPr>
            <w:sz w:val="20"/>
            <w:lang w:val="es-ES"/>
            <w:rPrChange w:id="964" w:author="Maribel" w:date="2018-05-22T11:33:00Z">
              <w:rPr>
                <w:lang w:val="es-ES"/>
              </w:rPr>
            </w:rPrChange>
          </w:rPr>
          <w:delText xml:space="preserve">Fuente: </w:delText>
        </w:r>
        <w:r w:rsidR="000F5FED" w:rsidRPr="007F6283" w:rsidDel="006431C3">
          <w:rPr>
            <w:sz w:val="20"/>
            <w:lang w:val="es-ES"/>
            <w:rPrChange w:id="965" w:author="Maribel" w:date="2018-05-22T11:33:00Z">
              <w:rPr/>
            </w:rPrChange>
          </w:rPr>
          <w:fldChar w:fldCharType="begin"/>
        </w:r>
        <w:r w:rsidR="000F5FED" w:rsidRPr="007F6283" w:rsidDel="006431C3">
          <w:rPr>
            <w:sz w:val="20"/>
            <w:lang w:val="es-ES"/>
            <w:rPrChange w:id="966" w:author="Maribel" w:date="2018-05-22T11:33:00Z">
              <w:rPr>
                <w:lang w:val="es-ES"/>
              </w:rPr>
            </w:rPrChange>
          </w:rPr>
          <w:delInstrText xml:space="preserve"> HYPERLINK "https://www.youtube.com/watch?v=YKvTbp6ynsk" </w:delInstrText>
        </w:r>
        <w:r w:rsidR="000F5FED" w:rsidRPr="007F6283" w:rsidDel="006431C3">
          <w:rPr>
            <w:sz w:val="20"/>
            <w:rPrChange w:id="967" w:author="Maribel" w:date="2018-05-22T11:33:00Z">
              <w:rPr>
                <w:rStyle w:val="Hipervnculo"/>
                <w:lang w:val="es-ES"/>
              </w:rPr>
            </w:rPrChange>
          </w:rPr>
          <w:fldChar w:fldCharType="separate"/>
        </w:r>
        <w:r w:rsidR="0083339A" w:rsidRPr="007F6283" w:rsidDel="006431C3">
          <w:rPr>
            <w:sz w:val="20"/>
            <w:rPrChange w:id="968" w:author="Maribel" w:date="2018-05-22T11:33:00Z">
              <w:rPr>
                <w:rStyle w:val="Hipervnculo"/>
                <w:lang w:val="es-ES"/>
              </w:rPr>
            </w:rPrChange>
          </w:rPr>
          <w:delText>https://www.youtube.com/watch?v=YKvTbp6ynsk</w:delText>
        </w:r>
        <w:r w:rsidR="000F5FED" w:rsidRPr="007F6283" w:rsidDel="006431C3">
          <w:rPr>
            <w:sz w:val="20"/>
            <w:rPrChange w:id="969" w:author="Maribel" w:date="2018-05-22T11:33:00Z">
              <w:rPr>
                <w:rStyle w:val="Hipervnculo"/>
                <w:lang w:val="es-ES"/>
              </w:rPr>
            </w:rPrChange>
          </w:rPr>
          <w:fldChar w:fldCharType="end"/>
        </w:r>
      </w:del>
    </w:p>
    <w:p w14:paraId="2DA9A447" w14:textId="03BDCF11" w:rsidR="00A3387A" w:rsidRPr="007F6283" w:rsidDel="007443F6" w:rsidRDefault="00A3387A" w:rsidP="006431C3">
      <w:pPr>
        <w:rPr>
          <w:del w:id="970" w:author="Maribel" w:date="2018-05-13T19:49:00Z"/>
          <w:sz w:val="20"/>
          <w:lang w:val="es-ES"/>
          <w:rPrChange w:id="971" w:author="Maribel" w:date="2018-05-22T11:33:00Z">
            <w:rPr>
              <w:del w:id="972" w:author="Maribel" w:date="2018-05-13T19:49:00Z"/>
              <w:lang w:val="es-ES"/>
            </w:rPr>
          </w:rPrChange>
        </w:rPr>
      </w:pPr>
    </w:p>
    <w:p w14:paraId="60101407" w14:textId="421EDAE6" w:rsidR="0083339A" w:rsidRPr="007F6283" w:rsidDel="007443F6" w:rsidRDefault="0083339A" w:rsidP="0093646E">
      <w:pPr>
        <w:rPr>
          <w:del w:id="973" w:author="Maribel" w:date="2018-05-13T19:49:00Z"/>
          <w:sz w:val="20"/>
          <w:lang w:val="es-ES"/>
          <w:rPrChange w:id="974" w:author="Maribel" w:date="2018-05-22T11:33:00Z">
            <w:rPr>
              <w:del w:id="975" w:author="Maribel" w:date="2018-05-13T19:49:00Z"/>
              <w:lang w:val="es-ES"/>
            </w:rPr>
          </w:rPrChange>
        </w:rPr>
      </w:pPr>
    </w:p>
    <w:p w14:paraId="63DD4162" w14:textId="6E47BE2C" w:rsidR="0083339A" w:rsidRPr="007F6283" w:rsidDel="007443F6" w:rsidRDefault="0083339A" w:rsidP="0093646E">
      <w:pPr>
        <w:rPr>
          <w:del w:id="976" w:author="Maribel" w:date="2018-05-13T19:49:00Z"/>
          <w:sz w:val="20"/>
          <w:lang w:val="es-ES"/>
          <w:rPrChange w:id="977" w:author="Maribel" w:date="2018-05-22T11:33:00Z">
            <w:rPr>
              <w:del w:id="978" w:author="Maribel" w:date="2018-05-13T19:49:00Z"/>
              <w:lang w:val="es-ES"/>
            </w:rPr>
          </w:rPrChange>
        </w:rPr>
      </w:pPr>
    </w:p>
    <w:p w14:paraId="3A223B92" w14:textId="5EDF21D1" w:rsidR="0083339A" w:rsidRPr="007F6283" w:rsidDel="002A06DB" w:rsidRDefault="00033111" w:rsidP="0093646E">
      <w:pPr>
        <w:rPr>
          <w:del w:id="979" w:author="Maribel" w:date="2018-05-13T19:48:00Z"/>
          <w:b/>
          <w:sz w:val="20"/>
          <w:lang w:val="es-ES"/>
          <w:rPrChange w:id="980" w:author="Maribel" w:date="2018-05-22T11:33:00Z">
            <w:rPr>
              <w:del w:id="981" w:author="Maribel" w:date="2018-05-13T19:48:00Z"/>
              <w:lang w:val="es-ES"/>
            </w:rPr>
          </w:rPrChange>
        </w:rPr>
      </w:pPr>
      <w:del w:id="982" w:author="Maribel" w:date="2018-05-13T19:48:00Z">
        <w:r w:rsidRPr="007F6283" w:rsidDel="002A06DB">
          <w:rPr>
            <w:b/>
            <w:sz w:val="20"/>
            <w:lang w:val="es-ES"/>
            <w:rPrChange w:id="983" w:author="Maribel" w:date="2018-05-22T11:33:00Z">
              <w:rPr>
                <w:lang w:val="es-ES"/>
              </w:rPr>
            </w:rPrChange>
          </w:rPr>
          <w:delText>El transistor explicado para no electrónicos</w:delText>
        </w:r>
      </w:del>
    </w:p>
    <w:p w14:paraId="4E542A41" w14:textId="61C6861F" w:rsidR="00033111" w:rsidRPr="007F6283" w:rsidDel="002A06DB" w:rsidRDefault="00033111" w:rsidP="0093646E">
      <w:pPr>
        <w:rPr>
          <w:del w:id="984" w:author="Maribel" w:date="2018-05-13T19:48:00Z"/>
          <w:sz w:val="20"/>
          <w:lang w:val="es-ES"/>
          <w:rPrChange w:id="985" w:author="Maribel" w:date="2018-05-22T11:33:00Z">
            <w:rPr>
              <w:del w:id="986" w:author="Maribel" w:date="2018-05-13T19:48:00Z"/>
              <w:lang w:val="es-ES"/>
            </w:rPr>
          </w:rPrChange>
        </w:rPr>
      </w:pPr>
      <w:del w:id="987" w:author="Maribel" w:date="2018-05-13T19:48:00Z">
        <w:r w:rsidRPr="007F6283" w:rsidDel="002A06DB">
          <w:rPr>
            <w:sz w:val="20"/>
            <w:lang w:val="es-ES"/>
            <w:rPrChange w:id="988" w:author="Maribel" w:date="2018-05-22T11:33:00Z">
              <w:rPr>
                <w:lang w:val="es-ES"/>
              </w:rPr>
            </w:rPrChange>
          </w:rPr>
          <w:delText>Hace breve repaso de la historia del transistor, su diferencia con los de germanio, qué es lo que significa la palabra y por qué, ejemplo interactivo.</w:delText>
        </w:r>
      </w:del>
    </w:p>
    <w:p w14:paraId="0DE5CDC4" w14:textId="030CF074" w:rsidR="0083339A" w:rsidRPr="007F6283" w:rsidDel="002A06DB" w:rsidRDefault="0083339A" w:rsidP="0093646E">
      <w:pPr>
        <w:rPr>
          <w:del w:id="989" w:author="Maribel" w:date="2018-05-13T19:48:00Z"/>
          <w:sz w:val="20"/>
          <w:lang w:val="es-ES"/>
          <w:rPrChange w:id="990" w:author="Maribel" w:date="2018-05-22T11:33:00Z">
            <w:rPr>
              <w:del w:id="991" w:author="Maribel" w:date="2018-05-13T19:48:00Z"/>
              <w:lang w:val="es-ES"/>
            </w:rPr>
          </w:rPrChange>
        </w:rPr>
      </w:pPr>
      <w:del w:id="992" w:author="Maribel" w:date="2018-05-13T19:48:00Z">
        <w:r w:rsidRPr="007F6283" w:rsidDel="002A06DB">
          <w:rPr>
            <w:sz w:val="20"/>
            <w:lang w:val="es-ES"/>
            <w:rPrChange w:id="993" w:author="Maribel" w:date="2018-05-22T11:33:00Z">
              <w:rPr>
                <w:lang w:val="es-ES"/>
              </w:rPr>
            </w:rPrChange>
          </w:rPr>
          <w:delText xml:space="preserve">Fuente: </w:delText>
        </w:r>
        <w:r w:rsidR="00FB3D6D" w:rsidRPr="007F6283" w:rsidDel="002A06DB">
          <w:rPr>
            <w:sz w:val="20"/>
            <w:rPrChange w:id="994" w:author="Maribel" w:date="2018-05-22T11:33:00Z">
              <w:rPr/>
            </w:rPrChange>
          </w:rPr>
          <w:fldChar w:fldCharType="begin"/>
        </w:r>
        <w:r w:rsidR="00FB3D6D" w:rsidRPr="007F6283" w:rsidDel="002A06DB">
          <w:rPr>
            <w:sz w:val="20"/>
            <w:lang w:val="es-ES"/>
            <w:rPrChange w:id="995" w:author="Maribel" w:date="2018-05-22T11:33:00Z">
              <w:rPr>
                <w:lang w:val="es-ES"/>
              </w:rPr>
            </w:rPrChange>
          </w:rPr>
          <w:delInstrText xml:space="preserve"> HYPERLINK "https://www.youtube.com/watch?v=558eFxgz1Dc" </w:delInstrText>
        </w:r>
        <w:r w:rsidR="00FB3D6D" w:rsidRPr="007F6283" w:rsidDel="002A06DB">
          <w:rPr>
            <w:sz w:val="20"/>
            <w:rPrChange w:id="996" w:author="Maribel" w:date="2018-05-22T11:33:00Z">
              <w:rPr>
                <w:rStyle w:val="Hipervnculo"/>
                <w:lang w:val="es-ES"/>
              </w:rPr>
            </w:rPrChange>
          </w:rPr>
          <w:fldChar w:fldCharType="separate"/>
        </w:r>
        <w:r w:rsidRPr="007F6283" w:rsidDel="002A06DB">
          <w:rPr>
            <w:rStyle w:val="Hipervnculo"/>
            <w:sz w:val="20"/>
            <w:lang w:val="es-ES"/>
            <w:rPrChange w:id="997" w:author="Maribel" w:date="2018-05-22T11:33:00Z">
              <w:rPr>
                <w:rStyle w:val="Hipervnculo"/>
                <w:lang w:val="es-ES"/>
              </w:rPr>
            </w:rPrChange>
          </w:rPr>
          <w:delText>https://www.youtube.com/watch?v=558eFxgz1Dc</w:delText>
        </w:r>
        <w:r w:rsidR="00FB3D6D" w:rsidRPr="007F6283" w:rsidDel="002A06DB">
          <w:rPr>
            <w:rStyle w:val="Hipervnculo"/>
            <w:sz w:val="20"/>
            <w:lang w:val="es-ES"/>
            <w:rPrChange w:id="998" w:author="Maribel" w:date="2018-05-22T11:33:00Z">
              <w:rPr>
                <w:rStyle w:val="Hipervnculo"/>
                <w:lang w:val="es-ES"/>
              </w:rPr>
            </w:rPrChange>
          </w:rPr>
          <w:fldChar w:fldCharType="end"/>
        </w:r>
      </w:del>
    </w:p>
    <w:p w14:paraId="44139CFD" w14:textId="1C7F983A" w:rsidR="0083339A" w:rsidRPr="007F6283" w:rsidDel="002A06DB" w:rsidRDefault="0083339A" w:rsidP="0093646E">
      <w:pPr>
        <w:rPr>
          <w:del w:id="999" w:author="Maribel" w:date="2018-05-13T19:48:00Z"/>
          <w:sz w:val="20"/>
          <w:lang w:val="es-ES"/>
          <w:rPrChange w:id="1000" w:author="Maribel" w:date="2018-05-22T11:33:00Z">
            <w:rPr>
              <w:del w:id="1001" w:author="Maribel" w:date="2018-05-13T19:48:00Z"/>
              <w:lang w:val="es-ES"/>
            </w:rPr>
          </w:rPrChange>
        </w:rPr>
      </w:pPr>
    </w:p>
    <w:p w14:paraId="3F7A6602" w14:textId="1A64B5B0" w:rsidR="00286AD2" w:rsidRPr="007F6283" w:rsidDel="002A06DB" w:rsidRDefault="00286AD2" w:rsidP="0093646E">
      <w:pPr>
        <w:rPr>
          <w:del w:id="1002" w:author="Maribel" w:date="2018-05-13T19:48:00Z"/>
          <w:b/>
          <w:sz w:val="20"/>
          <w:lang w:val="es-ES"/>
          <w:rPrChange w:id="1003" w:author="Maribel" w:date="2018-05-22T11:33:00Z">
            <w:rPr>
              <w:del w:id="1004" w:author="Maribel" w:date="2018-05-13T19:48:00Z"/>
              <w:lang w:val="es-ES"/>
            </w:rPr>
          </w:rPrChange>
        </w:rPr>
      </w:pPr>
      <w:del w:id="1005" w:author="Maribel" w:date="2018-05-13T19:48:00Z">
        <w:r w:rsidRPr="007F6283" w:rsidDel="002A06DB">
          <w:rPr>
            <w:b/>
            <w:sz w:val="20"/>
            <w:lang w:val="es-ES"/>
            <w:rPrChange w:id="1006" w:author="Maribel" w:date="2018-05-22T11:33:00Z">
              <w:rPr>
                <w:lang w:val="es-ES"/>
              </w:rPr>
            </w:rPrChange>
          </w:rPr>
          <w:delText>¿Qué es un transistor?</w:delText>
        </w:r>
      </w:del>
    </w:p>
    <w:p w14:paraId="55A83B3C" w14:textId="4751F31D" w:rsidR="00286AD2" w:rsidRPr="007F6283" w:rsidDel="002A06DB" w:rsidRDefault="00286AD2" w:rsidP="0093646E">
      <w:pPr>
        <w:rPr>
          <w:del w:id="1007" w:author="Maribel" w:date="2018-05-13T19:48:00Z"/>
          <w:sz w:val="20"/>
          <w:lang w:val="es-ES"/>
          <w:rPrChange w:id="1008" w:author="Maribel" w:date="2018-05-22T11:33:00Z">
            <w:rPr>
              <w:del w:id="1009" w:author="Maribel" w:date="2018-05-13T19:48:00Z"/>
              <w:lang w:val="es-ES"/>
            </w:rPr>
          </w:rPrChange>
        </w:rPr>
      </w:pPr>
      <w:del w:id="1010" w:author="Maribel" w:date="2018-05-13T19:48:00Z">
        <w:r w:rsidRPr="007F6283" w:rsidDel="002A06DB">
          <w:rPr>
            <w:sz w:val="20"/>
            <w:lang w:val="es-ES"/>
            <w:rPrChange w:id="1011" w:author="Maribel" w:date="2018-05-22T11:33:00Z">
              <w:rPr>
                <w:lang w:val="es-ES"/>
              </w:rPr>
            </w:rPrChange>
          </w:rPr>
          <w:delText xml:space="preserve">Muy buen símil con un grifo de agua, sobretodo después de haber visto el vídeo </w:delText>
        </w:r>
        <w:r w:rsidR="0050130C" w:rsidRPr="007F6283" w:rsidDel="002A06DB">
          <w:rPr>
            <w:sz w:val="20"/>
            <w:lang w:val="es-ES"/>
            <w:rPrChange w:id="1012" w:author="Maribel" w:date="2018-05-22T11:33:00Z">
              <w:rPr>
                <w:lang w:val="es-ES"/>
              </w:rPr>
            </w:rPrChange>
          </w:rPr>
          <w:delText>de los de germanio interactivo.</w:delText>
        </w:r>
      </w:del>
    </w:p>
    <w:p w14:paraId="31F544D7" w14:textId="1D026A33" w:rsidR="00286AD2" w:rsidRPr="007F6283" w:rsidDel="002A06DB" w:rsidRDefault="00286AD2" w:rsidP="0093646E">
      <w:pPr>
        <w:rPr>
          <w:del w:id="1013" w:author="Maribel" w:date="2018-05-13T19:48:00Z"/>
          <w:sz w:val="20"/>
          <w:lang w:val="es-ES"/>
          <w:rPrChange w:id="1014" w:author="Maribel" w:date="2018-05-22T11:33:00Z">
            <w:rPr>
              <w:del w:id="1015" w:author="Maribel" w:date="2018-05-13T19:48:00Z"/>
              <w:lang w:val="es-ES"/>
            </w:rPr>
          </w:rPrChange>
        </w:rPr>
      </w:pPr>
      <w:del w:id="1016" w:author="Maribel" w:date="2018-05-13T19:48:00Z">
        <w:r w:rsidRPr="007F6283" w:rsidDel="002A06DB">
          <w:rPr>
            <w:sz w:val="20"/>
            <w:lang w:val="es-ES"/>
            <w:rPrChange w:id="1017" w:author="Maribel" w:date="2018-05-22T11:33:00Z">
              <w:rPr>
                <w:lang w:val="es-ES"/>
              </w:rPr>
            </w:rPrChange>
          </w:rPr>
          <w:delText>Fuente</w:delText>
        </w:r>
        <w:r w:rsidR="00A57C2D" w:rsidRPr="007F6283" w:rsidDel="002A06DB">
          <w:rPr>
            <w:sz w:val="20"/>
            <w:lang w:val="es-ES"/>
            <w:rPrChange w:id="1018" w:author="Maribel" w:date="2018-05-22T11:33:00Z">
              <w:rPr>
                <w:lang w:val="es-ES"/>
              </w:rPr>
            </w:rPrChange>
          </w:rPr>
          <w:delText>s</w:delText>
        </w:r>
        <w:r w:rsidRPr="007F6283" w:rsidDel="002A06DB">
          <w:rPr>
            <w:sz w:val="20"/>
            <w:lang w:val="es-ES"/>
            <w:rPrChange w:id="1019" w:author="Maribel" w:date="2018-05-22T11:33:00Z">
              <w:rPr>
                <w:lang w:val="es-ES"/>
              </w:rPr>
            </w:rPrChange>
          </w:rPr>
          <w:delText xml:space="preserve">: </w:delText>
        </w:r>
        <w:r w:rsidR="00FB3D6D" w:rsidRPr="007F6283" w:rsidDel="002A06DB">
          <w:rPr>
            <w:sz w:val="20"/>
            <w:rPrChange w:id="1020" w:author="Maribel" w:date="2018-05-22T11:33:00Z">
              <w:rPr/>
            </w:rPrChange>
          </w:rPr>
          <w:fldChar w:fldCharType="begin"/>
        </w:r>
        <w:r w:rsidR="00FB3D6D" w:rsidRPr="007F6283" w:rsidDel="002A06DB">
          <w:rPr>
            <w:sz w:val="20"/>
            <w:lang w:val="es-ES"/>
            <w:rPrChange w:id="1021" w:author="Maribel" w:date="2018-05-22T11:33:00Z">
              <w:rPr>
                <w:lang w:val="es-ES"/>
              </w:rPr>
            </w:rPrChange>
          </w:rPr>
          <w:delInstrText xml:space="preserve"> HYPERLINK "https://www.youtube.com/watch?v=AYy-YejQdqA" </w:delInstrText>
        </w:r>
        <w:r w:rsidR="00FB3D6D" w:rsidRPr="007F6283" w:rsidDel="002A06DB">
          <w:rPr>
            <w:sz w:val="20"/>
            <w:rPrChange w:id="1022" w:author="Maribel" w:date="2018-05-22T11:33:00Z">
              <w:rPr>
                <w:rStyle w:val="Hipervnculo"/>
                <w:lang w:val="es-ES"/>
              </w:rPr>
            </w:rPrChange>
          </w:rPr>
          <w:fldChar w:fldCharType="separate"/>
        </w:r>
        <w:r w:rsidRPr="007F6283" w:rsidDel="002A06DB">
          <w:rPr>
            <w:rStyle w:val="Hipervnculo"/>
            <w:sz w:val="20"/>
            <w:lang w:val="es-ES"/>
            <w:rPrChange w:id="1023" w:author="Maribel" w:date="2018-05-22T11:33:00Z">
              <w:rPr>
                <w:rStyle w:val="Hipervnculo"/>
                <w:lang w:val="es-ES"/>
              </w:rPr>
            </w:rPrChange>
          </w:rPr>
          <w:delText>https://www.youtube.com/watch?v=AYy-YejQdqA</w:delText>
        </w:r>
        <w:r w:rsidR="00FB3D6D" w:rsidRPr="007F6283" w:rsidDel="002A06DB">
          <w:rPr>
            <w:rStyle w:val="Hipervnculo"/>
            <w:sz w:val="20"/>
            <w:lang w:val="es-ES"/>
            <w:rPrChange w:id="1024" w:author="Maribel" w:date="2018-05-22T11:33:00Z">
              <w:rPr>
                <w:rStyle w:val="Hipervnculo"/>
                <w:lang w:val="es-ES"/>
              </w:rPr>
            </w:rPrChange>
          </w:rPr>
          <w:fldChar w:fldCharType="end"/>
        </w:r>
      </w:del>
    </w:p>
    <w:p w14:paraId="295EAFFE" w14:textId="02AC8E14" w:rsidR="00A57C2D" w:rsidRPr="007F6283" w:rsidDel="002A06DB" w:rsidRDefault="00FB3D6D" w:rsidP="0093646E">
      <w:pPr>
        <w:rPr>
          <w:del w:id="1025" w:author="Maribel" w:date="2018-05-13T19:48:00Z"/>
          <w:sz w:val="20"/>
          <w:lang w:val="es-ES"/>
          <w:rPrChange w:id="1026" w:author="Maribel" w:date="2018-05-22T11:33:00Z">
            <w:rPr>
              <w:del w:id="1027" w:author="Maribel" w:date="2018-05-13T19:48:00Z"/>
              <w:lang w:val="es-ES"/>
            </w:rPr>
          </w:rPrChange>
        </w:rPr>
      </w:pPr>
      <w:del w:id="1028" w:author="Maribel" w:date="2018-05-13T19:48:00Z">
        <w:r w:rsidRPr="007F6283" w:rsidDel="002A06DB">
          <w:rPr>
            <w:sz w:val="20"/>
            <w:rPrChange w:id="1029" w:author="Maribel" w:date="2018-05-22T11:33:00Z">
              <w:rPr/>
            </w:rPrChange>
          </w:rPr>
          <w:fldChar w:fldCharType="begin"/>
        </w:r>
        <w:r w:rsidRPr="007F6283" w:rsidDel="002A06DB">
          <w:rPr>
            <w:sz w:val="20"/>
            <w:lang w:val="es-ES"/>
            <w:rPrChange w:id="1030" w:author="Maribel" w:date="2018-05-22T11:33:00Z">
              <w:rPr>
                <w:lang w:val="es-ES"/>
              </w:rPr>
            </w:rPrChange>
          </w:rPr>
          <w:delInstrText xml:space="preserve"> HYPERLINK "http://electrico.scienceontheweb.net/resistencia4.html" </w:delInstrText>
        </w:r>
        <w:r w:rsidRPr="007F6283" w:rsidDel="002A06DB">
          <w:rPr>
            <w:sz w:val="20"/>
            <w:rPrChange w:id="1031" w:author="Maribel" w:date="2018-05-22T11:33:00Z">
              <w:rPr>
                <w:rStyle w:val="Hipervnculo"/>
                <w:lang w:val="es-ES"/>
              </w:rPr>
            </w:rPrChange>
          </w:rPr>
          <w:fldChar w:fldCharType="separate"/>
        </w:r>
        <w:r w:rsidR="00A57C2D" w:rsidRPr="007F6283" w:rsidDel="002A06DB">
          <w:rPr>
            <w:rStyle w:val="Hipervnculo"/>
            <w:sz w:val="20"/>
            <w:lang w:val="es-ES"/>
            <w:rPrChange w:id="1032" w:author="Maribel" w:date="2018-05-22T11:33:00Z">
              <w:rPr>
                <w:rStyle w:val="Hipervnculo"/>
                <w:lang w:val="es-ES"/>
              </w:rPr>
            </w:rPrChange>
          </w:rPr>
          <w:delText>http://electrico.scienceontheweb.net/resistencia4.html</w:delText>
        </w:r>
        <w:r w:rsidRPr="007F6283" w:rsidDel="002A06DB">
          <w:rPr>
            <w:rStyle w:val="Hipervnculo"/>
            <w:sz w:val="20"/>
            <w:lang w:val="es-ES"/>
            <w:rPrChange w:id="1033" w:author="Maribel" w:date="2018-05-22T11:33:00Z">
              <w:rPr>
                <w:rStyle w:val="Hipervnculo"/>
                <w:lang w:val="es-ES"/>
              </w:rPr>
            </w:rPrChange>
          </w:rPr>
          <w:fldChar w:fldCharType="end"/>
        </w:r>
      </w:del>
    </w:p>
    <w:p w14:paraId="30926C7B" w14:textId="5C1D0134" w:rsidR="00CB2846" w:rsidRPr="007F6283" w:rsidDel="002A06DB" w:rsidRDefault="00CB2846" w:rsidP="0093646E">
      <w:pPr>
        <w:rPr>
          <w:del w:id="1034" w:author="Maribel" w:date="2018-05-13T19:48:00Z"/>
          <w:sz w:val="20"/>
          <w:lang w:val="es-ES"/>
          <w:rPrChange w:id="1035" w:author="Maribel" w:date="2018-05-22T11:33:00Z">
            <w:rPr>
              <w:del w:id="1036" w:author="Maribel" w:date="2018-05-13T19:48:00Z"/>
              <w:lang w:val="es-ES"/>
            </w:rPr>
          </w:rPrChange>
        </w:rPr>
      </w:pPr>
    </w:p>
    <w:p w14:paraId="7C586FEA" w14:textId="2BCAE7C9" w:rsidR="00CB2846" w:rsidRPr="007F6283" w:rsidDel="00244254" w:rsidRDefault="00CB2846" w:rsidP="0093646E">
      <w:pPr>
        <w:rPr>
          <w:del w:id="1037" w:author="Maribel" w:date="2018-05-14T18:36:00Z"/>
          <w:sz w:val="20"/>
          <w:lang w:val="es-ES"/>
          <w:rPrChange w:id="1038" w:author="Maribel" w:date="2018-05-22T11:33:00Z">
            <w:rPr>
              <w:del w:id="1039" w:author="Maribel" w:date="2018-05-14T18:36:00Z"/>
              <w:lang w:val="es-ES"/>
            </w:rPr>
          </w:rPrChange>
        </w:rPr>
      </w:pPr>
      <w:del w:id="1040" w:author="Maribel" w:date="2018-05-14T18:36:00Z">
        <w:r w:rsidRPr="007F6283" w:rsidDel="00244254">
          <w:rPr>
            <w:sz w:val="20"/>
            <w:lang w:val="es-ES"/>
            <w:rPrChange w:id="1041" w:author="Maribel" w:date="2018-05-22T11:33:00Z">
              <w:rPr>
                <w:lang w:val="es-ES"/>
              </w:rPr>
            </w:rPrChange>
          </w:rPr>
          <w:delText xml:space="preserve">Esto es TOP: </w:delText>
        </w:r>
        <w:r w:rsidR="00244254" w:rsidRPr="007F6283" w:rsidDel="00244254">
          <w:rPr>
            <w:sz w:val="20"/>
            <w:rPrChange w:id="1042" w:author="Maribel" w:date="2018-05-22T11:33:00Z">
              <w:rPr/>
            </w:rPrChange>
          </w:rPr>
          <w:fldChar w:fldCharType="begin"/>
        </w:r>
        <w:r w:rsidR="00244254" w:rsidRPr="007F6283" w:rsidDel="00244254">
          <w:rPr>
            <w:sz w:val="20"/>
            <w:rPrChange w:id="1043" w:author="Maribel" w:date="2018-05-22T11:33:00Z">
              <w:rPr/>
            </w:rPrChange>
          </w:rPr>
          <w:delInstrText xml:space="preserve"> HYPERLINK "https://www.allaboutcircuits.com/textbook/digital/chpt-16/microprocessor-programming/" </w:delInstrText>
        </w:r>
        <w:r w:rsidR="00244254" w:rsidRPr="007F6283" w:rsidDel="00244254">
          <w:rPr>
            <w:sz w:val="20"/>
            <w:rPrChange w:id="1044" w:author="Maribel" w:date="2018-05-22T11:33:00Z">
              <w:rPr>
                <w:rStyle w:val="Hipervnculo"/>
                <w:lang w:val="es-ES"/>
              </w:rPr>
            </w:rPrChange>
          </w:rPr>
          <w:fldChar w:fldCharType="separate"/>
        </w:r>
        <w:r w:rsidRPr="007F6283" w:rsidDel="00244254">
          <w:rPr>
            <w:rStyle w:val="Hipervnculo"/>
            <w:sz w:val="20"/>
            <w:lang w:val="es-ES"/>
            <w:rPrChange w:id="1045" w:author="Maribel" w:date="2018-05-22T11:33:00Z">
              <w:rPr>
                <w:rStyle w:val="Hipervnculo"/>
                <w:lang w:val="es-ES"/>
              </w:rPr>
            </w:rPrChange>
          </w:rPr>
          <w:delText>https://www.allaboutcircuits.com/textbook/digital/chpt-16/microprocessor-programming/</w:delText>
        </w:r>
        <w:r w:rsidR="00244254" w:rsidRPr="007F6283" w:rsidDel="00244254">
          <w:rPr>
            <w:rStyle w:val="Hipervnculo"/>
            <w:sz w:val="20"/>
            <w:lang w:val="es-ES"/>
            <w:rPrChange w:id="1046" w:author="Maribel" w:date="2018-05-22T11:33:00Z">
              <w:rPr>
                <w:rStyle w:val="Hipervnculo"/>
                <w:lang w:val="es-ES"/>
              </w:rPr>
            </w:rPrChange>
          </w:rPr>
          <w:fldChar w:fldCharType="end"/>
        </w:r>
      </w:del>
    </w:p>
    <w:p w14:paraId="67CA5DEA" w14:textId="77777777" w:rsidR="00CB2846" w:rsidRPr="007F6283" w:rsidDel="002A06DB" w:rsidRDefault="00CB2846" w:rsidP="0093646E">
      <w:pPr>
        <w:rPr>
          <w:del w:id="1047" w:author="Maribel" w:date="2018-05-13T19:49:00Z"/>
          <w:sz w:val="20"/>
          <w:lang w:val="es-ES"/>
          <w:rPrChange w:id="1048" w:author="Maribel" w:date="2018-05-22T11:33:00Z">
            <w:rPr>
              <w:del w:id="1049" w:author="Maribel" w:date="2018-05-13T19:49:00Z"/>
              <w:lang w:val="es-ES"/>
            </w:rPr>
          </w:rPrChange>
        </w:rPr>
      </w:pPr>
    </w:p>
    <w:p w14:paraId="5981C83A" w14:textId="77777777" w:rsidR="004A2ABC" w:rsidRPr="007F6283" w:rsidDel="000F4A4A" w:rsidRDefault="004A2ABC" w:rsidP="0093646E">
      <w:pPr>
        <w:rPr>
          <w:del w:id="1050" w:author="Maribel" w:date="2017-12-12T16:19:00Z"/>
          <w:sz w:val="20"/>
          <w:lang w:val="es-ES"/>
          <w:rPrChange w:id="1051" w:author="Maribel" w:date="2018-05-22T11:33:00Z">
            <w:rPr>
              <w:del w:id="1052" w:author="Maribel" w:date="2017-12-12T16:19:00Z"/>
              <w:lang w:val="es-ES"/>
            </w:rPr>
          </w:rPrChange>
        </w:rPr>
      </w:pPr>
    </w:p>
    <w:p w14:paraId="75297983" w14:textId="77777777" w:rsidR="0083339A" w:rsidRPr="007F6283" w:rsidDel="000F4A4A" w:rsidRDefault="0083339A" w:rsidP="0093646E">
      <w:pPr>
        <w:rPr>
          <w:del w:id="1053" w:author="Maribel" w:date="2017-12-12T16:19:00Z"/>
          <w:sz w:val="20"/>
          <w:lang w:val="es-ES"/>
          <w:rPrChange w:id="1054" w:author="Maribel" w:date="2018-05-22T11:33:00Z">
            <w:rPr>
              <w:del w:id="1055" w:author="Maribel" w:date="2017-12-12T16:19:00Z"/>
              <w:lang w:val="es-ES"/>
            </w:rPr>
          </w:rPrChange>
        </w:rPr>
      </w:pPr>
    </w:p>
    <w:p w14:paraId="53277DFD" w14:textId="25480CD8" w:rsidR="0083339A" w:rsidRPr="007F6283" w:rsidDel="002A06DB" w:rsidRDefault="0083339A" w:rsidP="0093646E">
      <w:pPr>
        <w:rPr>
          <w:del w:id="1056" w:author="Maribel" w:date="2018-05-13T19:49:00Z"/>
          <w:sz w:val="20"/>
          <w:lang w:val="es-ES"/>
          <w:rPrChange w:id="1057" w:author="Maribel" w:date="2018-05-22T11:33:00Z">
            <w:rPr>
              <w:del w:id="1058" w:author="Maribel" w:date="2018-05-13T19:49:00Z"/>
              <w:lang w:val="es-ES"/>
            </w:rPr>
          </w:rPrChange>
        </w:rPr>
      </w:pPr>
    </w:p>
    <w:p w14:paraId="2D19463A" w14:textId="714E709D" w:rsidR="0083339A" w:rsidRPr="007F6283" w:rsidDel="002A06DB" w:rsidRDefault="003E0BEC" w:rsidP="0093646E">
      <w:pPr>
        <w:rPr>
          <w:del w:id="1059" w:author="Maribel" w:date="2018-05-13T19:49:00Z"/>
          <w:i/>
          <w:sz w:val="20"/>
          <w:lang w:val="es-ES"/>
          <w:rPrChange w:id="1060" w:author="Maribel" w:date="2018-05-22T11:33:00Z">
            <w:rPr>
              <w:del w:id="1061" w:author="Maribel" w:date="2018-05-13T19:49:00Z"/>
              <w:lang w:val="es-ES"/>
            </w:rPr>
          </w:rPrChange>
        </w:rPr>
      </w:pPr>
      <w:del w:id="1062" w:author="Maribel" w:date="2018-05-13T19:49:00Z">
        <w:r w:rsidRPr="007F6283" w:rsidDel="002A06DB">
          <w:rPr>
            <w:i/>
            <w:sz w:val="20"/>
            <w:lang w:val="es-ES"/>
            <w:rPrChange w:id="1063" w:author="Maribel" w:date="2018-05-22T11:33:00Z">
              <w:rPr>
                <w:lang w:val="es-ES"/>
              </w:rPr>
            </w:rPrChange>
          </w:rPr>
          <w:delText>Transistores – Qué son –</w:delText>
        </w:r>
        <w:r w:rsidR="009A31F2" w:rsidRPr="007F6283" w:rsidDel="002A06DB">
          <w:rPr>
            <w:i/>
            <w:sz w:val="20"/>
            <w:lang w:val="es-ES"/>
            <w:rPrChange w:id="1064" w:author="Maribel" w:date="2018-05-22T11:33:00Z">
              <w:rPr>
                <w:lang w:val="es-ES"/>
              </w:rPr>
            </w:rPrChange>
          </w:rPr>
          <w:delText xml:space="preserve"> Para qué sirven - Q</w:delText>
        </w:r>
        <w:r w:rsidRPr="007F6283" w:rsidDel="002A06DB">
          <w:rPr>
            <w:i/>
            <w:sz w:val="20"/>
            <w:lang w:val="es-ES"/>
            <w:rPrChange w:id="1065" w:author="Maribel" w:date="2018-05-22T11:33:00Z">
              <w:rPr>
                <w:lang w:val="es-ES"/>
              </w:rPr>
            </w:rPrChange>
          </w:rPr>
          <w:delText xml:space="preserve">ué </w:delText>
        </w:r>
        <w:r w:rsidR="009A31F2" w:rsidRPr="007F6283" w:rsidDel="002A06DB">
          <w:rPr>
            <w:i/>
            <w:sz w:val="20"/>
            <w:lang w:val="es-ES"/>
            <w:rPrChange w:id="1066" w:author="Maribel" w:date="2018-05-22T11:33:00Z">
              <w:rPr>
                <w:lang w:val="es-ES"/>
              </w:rPr>
            </w:rPrChange>
          </w:rPr>
          <w:delText xml:space="preserve">tienen por dentro – Silicio – Dopaje - Electricidad – Átomos – Electrones </w:delText>
        </w:r>
        <w:r w:rsidR="009804E8" w:rsidRPr="007F6283" w:rsidDel="002A06DB">
          <w:rPr>
            <w:i/>
            <w:sz w:val="20"/>
            <w:lang w:val="es-ES"/>
            <w:rPrChange w:id="1067" w:author="Maribel" w:date="2018-05-22T11:33:00Z">
              <w:rPr>
                <w:lang w:val="es-ES"/>
              </w:rPr>
            </w:rPrChange>
          </w:rPr>
          <w:delText>–</w:delText>
        </w:r>
        <w:r w:rsidR="008C0F43" w:rsidRPr="007F6283" w:rsidDel="002A06DB">
          <w:rPr>
            <w:i/>
            <w:sz w:val="20"/>
            <w:lang w:val="es-ES"/>
            <w:rPrChange w:id="1068" w:author="Maribel" w:date="2018-05-22T11:33:00Z">
              <w:rPr>
                <w:lang w:val="es-ES"/>
              </w:rPr>
            </w:rPrChange>
          </w:rPr>
          <w:delText xml:space="preserve"> Valencia</w:delText>
        </w:r>
      </w:del>
    </w:p>
    <w:p w14:paraId="3DA7E774" w14:textId="69433669" w:rsidR="002365F5" w:rsidRPr="007F6283" w:rsidDel="002A06DB" w:rsidRDefault="002365F5" w:rsidP="0093646E">
      <w:pPr>
        <w:rPr>
          <w:del w:id="1069" w:author="Maribel" w:date="2018-05-13T19:49:00Z"/>
          <w:sz w:val="20"/>
          <w:lang w:val="es-ES"/>
          <w:rPrChange w:id="1070" w:author="Maribel" w:date="2018-05-22T11:33:00Z">
            <w:rPr>
              <w:del w:id="1071" w:author="Maribel" w:date="2018-05-13T19:49:00Z"/>
              <w:lang w:val="es-ES"/>
            </w:rPr>
          </w:rPrChange>
        </w:rPr>
      </w:pPr>
    </w:p>
    <w:p w14:paraId="6D671272" w14:textId="547504FC" w:rsidR="009C2EF7" w:rsidRPr="007F6283" w:rsidDel="002A06DB" w:rsidRDefault="009C2EF7" w:rsidP="009C2EF7">
      <w:pPr>
        <w:rPr>
          <w:del w:id="1072" w:author="Maribel" w:date="2018-05-13T19:49:00Z"/>
          <w:sz w:val="20"/>
          <w:lang w:val="es-ES"/>
          <w:rPrChange w:id="1073" w:author="Maribel" w:date="2018-05-22T11:33:00Z">
            <w:rPr>
              <w:del w:id="1074" w:author="Maribel" w:date="2018-05-13T19:49:00Z"/>
              <w:lang w:val="es-ES"/>
            </w:rPr>
          </w:rPrChange>
        </w:rPr>
      </w:pPr>
    </w:p>
    <w:p w14:paraId="263BA04B" w14:textId="60383EE2" w:rsidR="00876499" w:rsidRPr="007F6283" w:rsidDel="002A06DB" w:rsidRDefault="00876499" w:rsidP="002C2847">
      <w:pPr>
        <w:rPr>
          <w:del w:id="1075" w:author="Maribel" w:date="2018-05-13T19:49:00Z"/>
          <w:sz w:val="20"/>
          <w:lang w:val="es-ES"/>
          <w:rPrChange w:id="1076" w:author="Maribel" w:date="2018-05-22T11:33:00Z">
            <w:rPr>
              <w:del w:id="1077" w:author="Maribel" w:date="2018-05-13T19:49:00Z"/>
              <w:lang w:val="es-ES"/>
            </w:rPr>
          </w:rPrChange>
        </w:rPr>
      </w:pPr>
    </w:p>
    <w:p w14:paraId="588120E8" w14:textId="6151EDA7" w:rsidR="00876499" w:rsidRPr="007F6283" w:rsidDel="00244254" w:rsidRDefault="008E4D1D" w:rsidP="002C2847">
      <w:pPr>
        <w:rPr>
          <w:del w:id="1078" w:author="Maribel" w:date="2018-05-14T18:36:00Z"/>
          <w:sz w:val="20"/>
          <w:lang w:val="es-ES"/>
          <w:rPrChange w:id="1079" w:author="Maribel" w:date="2018-05-22T11:33:00Z">
            <w:rPr>
              <w:del w:id="1080" w:author="Maribel" w:date="2018-05-14T18:36:00Z"/>
              <w:lang w:val="es-ES"/>
            </w:rPr>
          </w:rPrChange>
        </w:rPr>
      </w:pPr>
      <w:del w:id="1081" w:author="Maribel" w:date="2018-05-14T18:36:00Z">
        <w:r w:rsidRPr="007F6283" w:rsidDel="00244254">
          <w:rPr>
            <w:sz w:val="20"/>
            <w:lang w:val="es-ES"/>
            <w:rPrChange w:id="1082" w:author="Maribel" w:date="2018-05-22T11:33:00Z">
              <w:rPr>
                <w:lang w:val="es-ES"/>
              </w:rPr>
            </w:rPrChange>
          </w:rPr>
          <w:delText>VERILOG</w:delText>
        </w:r>
      </w:del>
    </w:p>
    <w:p w14:paraId="6CD83EF1" w14:textId="3310E10A" w:rsidR="008E4D1D" w:rsidRPr="007F6283" w:rsidDel="00244254" w:rsidRDefault="008E4D1D" w:rsidP="002C2847">
      <w:pPr>
        <w:rPr>
          <w:del w:id="1083" w:author="Maribel" w:date="2018-05-14T18:36:00Z"/>
          <w:sz w:val="20"/>
          <w:lang w:val="es-ES"/>
          <w:rPrChange w:id="1084" w:author="Maribel" w:date="2018-05-22T11:33:00Z">
            <w:rPr>
              <w:del w:id="1085" w:author="Maribel" w:date="2018-05-14T18:36:00Z"/>
              <w:lang w:val="es-ES"/>
            </w:rPr>
          </w:rPrChange>
        </w:rPr>
      </w:pPr>
      <w:del w:id="1086" w:author="Maribel" w:date="2018-05-14T18:36:00Z">
        <w:r w:rsidRPr="007F6283" w:rsidDel="00244254">
          <w:rPr>
            <w:sz w:val="20"/>
            <w:lang w:val="es-ES"/>
            <w:rPrChange w:id="1087" w:author="Maribel" w:date="2018-05-22T11:33:00Z">
              <w:rPr>
                <w:lang w:val="es-ES"/>
              </w:rPr>
            </w:rPrChange>
          </w:rPr>
          <w:delText>Para probar Verilog, utilizamos una herramienta llamada Apio. La instalamos según las instrucciones que vienen en su documentación.</w:delText>
        </w:r>
      </w:del>
    </w:p>
    <w:p w14:paraId="3EF39B83" w14:textId="5A196B07" w:rsidR="000E400E" w:rsidRPr="007F6283" w:rsidDel="00244254" w:rsidRDefault="008E4D1D" w:rsidP="002C2847">
      <w:pPr>
        <w:rPr>
          <w:del w:id="1088" w:author="Maribel" w:date="2018-05-14T18:36:00Z"/>
          <w:sz w:val="20"/>
          <w:lang w:val="es-ES"/>
          <w:rPrChange w:id="1089" w:author="Maribel" w:date="2018-05-22T11:33:00Z">
            <w:rPr>
              <w:del w:id="1090" w:author="Maribel" w:date="2018-05-14T18:36:00Z"/>
              <w:lang w:val="es-ES"/>
            </w:rPr>
          </w:rPrChange>
        </w:rPr>
      </w:pPr>
      <w:del w:id="1091" w:author="Maribel" w:date="2018-05-14T18:36:00Z">
        <w:r w:rsidRPr="007F6283" w:rsidDel="00244254">
          <w:rPr>
            <w:sz w:val="20"/>
            <w:lang w:val="es-ES"/>
            <w:rPrChange w:id="1092" w:author="Maribel" w:date="2018-05-22T11:33:00Z">
              <w:rPr>
                <w:lang w:val="es-ES"/>
              </w:rPr>
            </w:rPrChange>
          </w:rPr>
          <w:delText>Partimos de un proyecto en IceStudio. Una vez lo tengamos terminado (por ahora he probado habiéndolo hecho visualmente, sin tocar código Verilog dentro del editor), tenemos la opción de exportarlo a diferentes formatos. En nuestro caso, necesitamos cuatro para poder simularlo en gtkwave, un simulador: un archivo verilog, un testbench, un pcf y un gtkwave (*** ver para qué sirve cada uno). Tenemos que crear también un archivo init que indique para qué placa estamos construyendo, en este caso la icezum. Una vez tengamos todos los archivos, podemos simular o ejecutarlo en la placa. Importante que el nombre de los archivos no contenga espacios o puntos porque puede dar errores.</w:delText>
        </w:r>
      </w:del>
    </w:p>
    <w:p w14:paraId="22A1C317" w14:textId="73D0E3E6" w:rsidR="000E400E" w:rsidRPr="007F6283" w:rsidDel="00244254" w:rsidRDefault="000E400E" w:rsidP="002C2847">
      <w:pPr>
        <w:rPr>
          <w:del w:id="1093" w:author="Maribel" w:date="2018-05-14T18:36:00Z"/>
          <w:sz w:val="20"/>
          <w:lang w:val="es-ES"/>
          <w:rPrChange w:id="1094" w:author="Maribel" w:date="2018-05-22T11:33:00Z">
            <w:rPr>
              <w:del w:id="1095" w:author="Maribel" w:date="2018-05-14T18:36:00Z"/>
              <w:lang w:val="es-ES"/>
            </w:rPr>
          </w:rPrChange>
        </w:rPr>
      </w:pPr>
      <w:del w:id="1096" w:author="Maribel" w:date="2018-05-14T18:36:00Z">
        <w:r w:rsidRPr="007F6283" w:rsidDel="00244254">
          <w:rPr>
            <w:noProof/>
            <w:sz w:val="20"/>
            <w:rPrChange w:id="1097" w:author="Maribel" w:date="2018-05-22T11:33:00Z">
              <w:rPr>
                <w:noProof/>
              </w:rPr>
            </w:rPrChange>
          </w:rPr>
          <w:drawing>
            <wp:inline distT="0" distB="0" distL="0" distR="0" wp14:anchorId="71D0054F" wp14:editId="5468ADE5">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2C5FC4F" w14:textId="08E52EA9" w:rsidR="00E503BA" w:rsidRPr="007F6283" w:rsidDel="00244254" w:rsidRDefault="000E400E" w:rsidP="002C2847">
      <w:pPr>
        <w:rPr>
          <w:del w:id="1098" w:author="Maribel" w:date="2018-05-14T18:36:00Z"/>
          <w:sz w:val="20"/>
          <w:lang w:val="es-ES"/>
          <w:rPrChange w:id="1099" w:author="Maribel" w:date="2018-05-22T11:33:00Z">
            <w:rPr>
              <w:del w:id="1100" w:author="Maribel" w:date="2018-05-14T18:36:00Z"/>
              <w:lang w:val="es-ES"/>
            </w:rPr>
          </w:rPrChange>
        </w:rPr>
      </w:pPr>
      <w:del w:id="1101" w:author="Maribel" w:date="2018-05-14T18:36:00Z">
        <w:r w:rsidRPr="007F6283" w:rsidDel="00244254">
          <w:rPr>
            <w:sz w:val="20"/>
            <w:lang w:val="es-ES"/>
            <w:rPrChange w:id="1102" w:author="Maribel" w:date="2018-05-22T11:33:00Z">
              <w:rPr>
                <w:lang w:val="es-ES"/>
              </w:rPr>
            </w:rPrChange>
          </w:rPr>
          <w:delText>En esta imagen se ven los archivos necesarios junto con los que se han generado al simular y ejecutar en la placa.</w:delText>
        </w:r>
      </w:del>
    </w:p>
    <w:p w14:paraId="706D29F4" w14:textId="49A1ACFB" w:rsidR="0035330E" w:rsidRPr="007F6283" w:rsidDel="00244254" w:rsidRDefault="009B7417" w:rsidP="002C2847">
      <w:pPr>
        <w:rPr>
          <w:del w:id="1103" w:author="Maribel" w:date="2018-05-14T18:36:00Z"/>
          <w:sz w:val="20"/>
          <w:lang w:val="es-ES"/>
          <w:rPrChange w:id="1104" w:author="Maribel" w:date="2018-05-22T11:33:00Z">
            <w:rPr>
              <w:del w:id="1105" w:author="Maribel" w:date="2018-05-14T18:36:00Z"/>
              <w:lang w:val="es-ES"/>
            </w:rPr>
          </w:rPrChange>
        </w:rPr>
      </w:pPr>
      <w:del w:id="1106" w:author="Maribel" w:date="2018-05-14T18:36:00Z">
        <w:r w:rsidRPr="007F6283" w:rsidDel="00244254">
          <w:rPr>
            <w:sz w:val="20"/>
            <w:lang w:val="es-ES"/>
            <w:rPrChange w:id="1107" w:author="Maribel" w:date="2018-05-22T11:33:00Z">
              <w:rPr>
                <w:lang w:val="es-ES"/>
              </w:rPr>
            </w:rPrChange>
          </w:rPr>
          <w:delText>Por ahora, tanto en .v como en _tb.v y .pcf hay que poner las salidas y el cable en mayúscula. Tras distintas pruebas, hay algunas que sí funcionan y otras que no, por eso apuesto por lo seguro.</w:delText>
        </w:r>
      </w:del>
    </w:p>
    <w:p w14:paraId="26EF6BE1" w14:textId="7C54A3B1" w:rsidR="00B12F07" w:rsidRPr="007F6283" w:rsidDel="00244254" w:rsidRDefault="00B12F07" w:rsidP="002C2847">
      <w:pPr>
        <w:rPr>
          <w:del w:id="1108" w:author="Maribel" w:date="2018-05-14T18:36:00Z"/>
          <w:sz w:val="20"/>
          <w:lang w:val="es-ES"/>
          <w:rPrChange w:id="1109" w:author="Maribel" w:date="2018-05-22T11:33:00Z">
            <w:rPr>
              <w:del w:id="1110" w:author="Maribel" w:date="2018-05-14T18:36:00Z"/>
              <w:lang w:val="es-ES"/>
            </w:rPr>
          </w:rPrChange>
        </w:rPr>
      </w:pPr>
      <w:del w:id="1111" w:author="Maribel" w:date="2018-05-14T18:36:00Z">
        <w:r w:rsidRPr="007F6283" w:rsidDel="00244254">
          <w:rPr>
            <w:sz w:val="20"/>
            <w:lang w:val="es-ES"/>
            <w:rPrChange w:id="1112" w:author="Maribel" w:date="2018-05-22T11:33:00Z">
              <w:rPr>
                <w:lang w:val="es-ES"/>
              </w:rPr>
            </w:rPrChange>
          </w:rPr>
          <w:delText>Ahora, quiero seguir los tutoriales de Verilog para así después, probar a meter una entrada analógica y después probar a implementar un filtro.</w:delText>
        </w:r>
      </w:del>
    </w:p>
    <w:p w14:paraId="4A0A627E" w14:textId="5618A79F" w:rsidR="00E503BA" w:rsidRPr="007F6283" w:rsidDel="00244254" w:rsidRDefault="00E503BA" w:rsidP="002C2847">
      <w:pPr>
        <w:rPr>
          <w:del w:id="1113" w:author="Maribel" w:date="2018-05-14T18:36:00Z"/>
          <w:sz w:val="20"/>
          <w:lang w:val="es-ES"/>
          <w:rPrChange w:id="1114" w:author="Maribel" w:date="2018-05-22T11:33:00Z">
            <w:rPr>
              <w:del w:id="1115" w:author="Maribel" w:date="2018-05-14T18:36:00Z"/>
              <w:lang w:val="es-ES"/>
            </w:rPr>
          </w:rPrChange>
        </w:rPr>
      </w:pPr>
    </w:p>
    <w:p w14:paraId="0B7147C1" w14:textId="3E18A81F" w:rsidR="00E503BA" w:rsidRPr="007F6283" w:rsidDel="00244254" w:rsidRDefault="00815A8E" w:rsidP="002C2847">
      <w:pPr>
        <w:rPr>
          <w:del w:id="1116" w:author="Maribel" w:date="2018-05-14T18:36:00Z"/>
          <w:sz w:val="20"/>
          <w:lang w:val="es-ES"/>
          <w:rPrChange w:id="1117" w:author="Maribel" w:date="2018-05-22T11:33:00Z">
            <w:rPr>
              <w:del w:id="1118" w:author="Maribel" w:date="2018-05-14T18:36:00Z"/>
              <w:lang w:val="es-ES"/>
            </w:rPr>
          </w:rPrChange>
        </w:rPr>
      </w:pPr>
      <w:del w:id="1119" w:author="Maribel" w:date="2018-05-14T18:36:00Z">
        <w:r w:rsidRPr="007F6283" w:rsidDel="00244254">
          <w:rPr>
            <w:sz w:val="20"/>
            <w:lang w:val="es-ES"/>
            <w:rPrChange w:id="1120" w:author="Maribel" w:date="2018-05-22T11:33:00Z">
              <w:rPr>
                <w:lang w:val="es-ES"/>
              </w:rPr>
            </w:rPrChange>
          </w:rPr>
          <w:delText>Refere</w:delText>
        </w:r>
        <w:r w:rsidR="00A602E3" w:rsidRPr="007F6283" w:rsidDel="00244254">
          <w:rPr>
            <w:sz w:val="20"/>
            <w:lang w:val="es-ES"/>
            <w:rPrChange w:id="1121" w:author="Maribel" w:date="2018-05-22T11:33:00Z">
              <w:rPr>
                <w:lang w:val="es-ES"/>
              </w:rPr>
            </w:rPrChange>
          </w:rPr>
          <w:delText>n</w:delText>
        </w:r>
        <w:r w:rsidRPr="007F6283" w:rsidDel="00244254">
          <w:rPr>
            <w:sz w:val="20"/>
            <w:lang w:val="es-ES"/>
            <w:rPrChange w:id="1122" w:author="Maribel" w:date="2018-05-22T11:33:00Z">
              <w:rPr>
                <w:lang w:val="es-ES"/>
              </w:rPr>
            </w:rPrChange>
          </w:rPr>
          <w:delText>cias</w:delText>
        </w:r>
        <w:r w:rsidR="00E03596" w:rsidRPr="007F6283" w:rsidDel="00244254">
          <w:rPr>
            <w:sz w:val="20"/>
            <w:lang w:val="es-ES"/>
            <w:rPrChange w:id="1123" w:author="Maribel" w:date="2018-05-22T11:33:00Z">
              <w:rPr>
                <w:lang w:val="es-ES"/>
              </w:rPr>
            </w:rPrChange>
          </w:rPr>
          <w:delText>:</w:delText>
        </w:r>
      </w:del>
    </w:p>
    <w:p w14:paraId="13DA71A3" w14:textId="6E14D354" w:rsidR="0040462F" w:rsidRPr="007F6283" w:rsidDel="00244254" w:rsidRDefault="00244254" w:rsidP="002C2847">
      <w:pPr>
        <w:rPr>
          <w:del w:id="1124" w:author="Maribel" w:date="2018-05-14T18:36:00Z"/>
          <w:sz w:val="20"/>
          <w:lang w:val="es-ES"/>
          <w:rPrChange w:id="1125" w:author="Maribel" w:date="2018-05-22T11:33:00Z">
            <w:rPr>
              <w:del w:id="1126" w:author="Maribel" w:date="2018-05-14T18:36:00Z"/>
              <w:lang w:val="es-ES"/>
            </w:rPr>
          </w:rPrChange>
        </w:rPr>
      </w:pPr>
      <w:del w:id="1127" w:author="Maribel" w:date="2018-05-14T18:36:00Z">
        <w:r w:rsidRPr="007F6283" w:rsidDel="00244254">
          <w:rPr>
            <w:sz w:val="20"/>
            <w:rPrChange w:id="1128" w:author="Maribel" w:date="2018-05-22T11:33:00Z">
              <w:rPr/>
            </w:rPrChange>
          </w:rPr>
          <w:fldChar w:fldCharType="begin"/>
        </w:r>
        <w:r w:rsidRPr="007F6283" w:rsidDel="00244254">
          <w:rPr>
            <w:sz w:val="20"/>
            <w:rPrChange w:id="1129" w:author="Maribel" w:date="2018-05-22T11:33:00Z">
              <w:rPr/>
            </w:rPrChange>
          </w:rPr>
          <w:delInstrText xml:space="preserve"> HYPERLINK "https://github.com/Obijuan/open-fpga-verilog-tutorial/wiki/Cap%C3%ADtulo-1%3A-%C2%A1Hola-mundo%21-Setbit" </w:delInstrText>
        </w:r>
        <w:r w:rsidRPr="007F6283" w:rsidDel="00244254">
          <w:rPr>
            <w:sz w:val="20"/>
            <w:rPrChange w:id="1130" w:author="Maribel" w:date="2018-05-22T11:33:00Z">
              <w:rPr>
                <w:rStyle w:val="Hipervnculo"/>
                <w:lang w:val="es-ES"/>
              </w:rPr>
            </w:rPrChange>
          </w:rPr>
          <w:fldChar w:fldCharType="separate"/>
        </w:r>
        <w:r w:rsidR="0040462F" w:rsidRPr="007F6283" w:rsidDel="00244254">
          <w:rPr>
            <w:rStyle w:val="Hipervnculo"/>
            <w:sz w:val="20"/>
            <w:lang w:val="es-ES"/>
            <w:rPrChange w:id="1131" w:author="Maribel" w:date="2018-05-22T11:33:00Z">
              <w:rPr>
                <w:rStyle w:val="Hipervnculo"/>
                <w:lang w:val="es-ES"/>
              </w:rPr>
            </w:rPrChange>
          </w:rPr>
          <w:delText>https://github.com/Obijuan/open-fpga-verilog-tutorial/wiki/Cap%C3%ADtulo-1%3A-%C2%A1Hola-mundo%21-Setbit</w:delText>
        </w:r>
        <w:r w:rsidRPr="007F6283" w:rsidDel="00244254">
          <w:rPr>
            <w:rStyle w:val="Hipervnculo"/>
            <w:sz w:val="20"/>
            <w:lang w:val="es-ES"/>
            <w:rPrChange w:id="1132" w:author="Maribel" w:date="2018-05-22T11:33:00Z">
              <w:rPr>
                <w:rStyle w:val="Hipervnculo"/>
                <w:lang w:val="es-ES"/>
              </w:rPr>
            </w:rPrChange>
          </w:rPr>
          <w:fldChar w:fldCharType="end"/>
        </w:r>
      </w:del>
    </w:p>
    <w:p w14:paraId="3E46285F" w14:textId="775B755C" w:rsidR="00E03596" w:rsidRPr="007F6283" w:rsidDel="00244254" w:rsidRDefault="00244254" w:rsidP="002C2847">
      <w:pPr>
        <w:rPr>
          <w:del w:id="1133" w:author="Maribel" w:date="2018-05-14T18:36:00Z"/>
          <w:sz w:val="20"/>
          <w:lang w:val="es-ES"/>
          <w:rPrChange w:id="1134" w:author="Maribel" w:date="2018-05-22T11:33:00Z">
            <w:rPr>
              <w:del w:id="1135" w:author="Maribel" w:date="2018-05-14T18:36:00Z"/>
              <w:lang w:val="es-ES"/>
            </w:rPr>
          </w:rPrChange>
        </w:rPr>
      </w:pPr>
      <w:del w:id="1136" w:author="Maribel" w:date="2018-05-14T18:36:00Z">
        <w:r w:rsidRPr="007F6283" w:rsidDel="00244254">
          <w:rPr>
            <w:sz w:val="20"/>
            <w:rPrChange w:id="1137" w:author="Maribel" w:date="2018-05-22T11:33:00Z">
              <w:rPr/>
            </w:rPrChange>
          </w:rPr>
          <w:fldChar w:fldCharType="begin"/>
        </w:r>
        <w:r w:rsidRPr="007F6283" w:rsidDel="00244254">
          <w:rPr>
            <w:sz w:val="20"/>
            <w:rPrChange w:id="1138" w:author="Maribel" w:date="2018-05-22T11:33:00Z">
              <w:rPr/>
            </w:rPrChange>
          </w:rPr>
          <w:delInstrText xml:space="preserve"> HYPERLINK "http://apiodoc.readthedocs.io/en/stable/index.html" </w:delInstrText>
        </w:r>
        <w:r w:rsidRPr="007F6283" w:rsidDel="00244254">
          <w:rPr>
            <w:sz w:val="20"/>
            <w:rPrChange w:id="1139" w:author="Maribel" w:date="2018-05-22T11:33:00Z">
              <w:rPr>
                <w:rStyle w:val="Hipervnculo"/>
                <w:lang w:val="es-ES"/>
              </w:rPr>
            </w:rPrChange>
          </w:rPr>
          <w:fldChar w:fldCharType="separate"/>
        </w:r>
        <w:r w:rsidR="00E03596" w:rsidRPr="007F6283" w:rsidDel="00244254">
          <w:rPr>
            <w:rStyle w:val="Hipervnculo"/>
            <w:sz w:val="20"/>
            <w:lang w:val="es-ES"/>
            <w:rPrChange w:id="1140" w:author="Maribel" w:date="2018-05-22T11:33:00Z">
              <w:rPr>
                <w:rStyle w:val="Hipervnculo"/>
                <w:lang w:val="es-ES"/>
              </w:rPr>
            </w:rPrChange>
          </w:rPr>
          <w:delText>http://apiodoc.readthedocs.io/en/stable/index.html</w:delText>
        </w:r>
        <w:r w:rsidRPr="007F6283" w:rsidDel="00244254">
          <w:rPr>
            <w:rStyle w:val="Hipervnculo"/>
            <w:sz w:val="20"/>
            <w:lang w:val="es-ES"/>
            <w:rPrChange w:id="1141" w:author="Maribel" w:date="2018-05-22T11:33:00Z">
              <w:rPr>
                <w:rStyle w:val="Hipervnculo"/>
                <w:lang w:val="es-ES"/>
              </w:rPr>
            </w:rPrChange>
          </w:rPr>
          <w:fldChar w:fldCharType="end"/>
        </w:r>
      </w:del>
    </w:p>
    <w:p w14:paraId="24879A28" w14:textId="5A81E59A" w:rsidR="00E03596" w:rsidRPr="007F6283" w:rsidDel="00244254" w:rsidRDefault="00244254" w:rsidP="002C2847">
      <w:pPr>
        <w:rPr>
          <w:del w:id="1142" w:author="Maribel" w:date="2018-05-14T18:36:00Z"/>
          <w:sz w:val="20"/>
          <w:lang w:val="es-ES"/>
          <w:rPrChange w:id="1143" w:author="Maribel" w:date="2018-05-22T11:33:00Z">
            <w:rPr>
              <w:del w:id="1144" w:author="Maribel" w:date="2018-05-14T18:36:00Z"/>
              <w:lang w:val="es-ES"/>
            </w:rPr>
          </w:rPrChange>
        </w:rPr>
      </w:pPr>
      <w:del w:id="1145" w:author="Maribel" w:date="2018-05-14T18:36:00Z">
        <w:r w:rsidRPr="007F6283" w:rsidDel="00244254">
          <w:rPr>
            <w:sz w:val="20"/>
            <w:rPrChange w:id="1146" w:author="Maribel" w:date="2018-05-22T11:33:00Z">
              <w:rPr/>
            </w:rPrChange>
          </w:rPr>
          <w:fldChar w:fldCharType="begin"/>
        </w:r>
        <w:r w:rsidRPr="007F6283" w:rsidDel="00244254">
          <w:rPr>
            <w:sz w:val="20"/>
            <w:rPrChange w:id="1147" w:author="Maribel" w:date="2018-05-22T11:33:00Z">
              <w:rPr/>
            </w:rPrChange>
          </w:rPr>
          <w:delInstrText xml:space="preserve"> HYPERLINK "http://gtkwave.sourceforge.net/gtkwave.pdf" </w:delInstrText>
        </w:r>
        <w:r w:rsidRPr="007F6283" w:rsidDel="00244254">
          <w:rPr>
            <w:sz w:val="20"/>
            <w:rPrChange w:id="1148" w:author="Maribel" w:date="2018-05-22T11:33:00Z">
              <w:rPr>
                <w:rStyle w:val="Hipervnculo"/>
                <w:lang w:val="es-ES"/>
              </w:rPr>
            </w:rPrChange>
          </w:rPr>
          <w:fldChar w:fldCharType="separate"/>
        </w:r>
        <w:r w:rsidR="00206658" w:rsidRPr="007F6283" w:rsidDel="00244254">
          <w:rPr>
            <w:rStyle w:val="Hipervnculo"/>
            <w:sz w:val="20"/>
            <w:lang w:val="es-ES"/>
            <w:rPrChange w:id="1149" w:author="Maribel" w:date="2018-05-22T11:33:00Z">
              <w:rPr>
                <w:rStyle w:val="Hipervnculo"/>
                <w:lang w:val="es-ES"/>
              </w:rPr>
            </w:rPrChange>
          </w:rPr>
          <w:delText>http://gtkwave.sourceforge.net/gtkwave.pdf</w:delText>
        </w:r>
        <w:r w:rsidRPr="007F6283" w:rsidDel="00244254">
          <w:rPr>
            <w:rStyle w:val="Hipervnculo"/>
            <w:sz w:val="20"/>
            <w:lang w:val="es-ES"/>
            <w:rPrChange w:id="1150" w:author="Maribel" w:date="2018-05-22T11:33:00Z">
              <w:rPr>
                <w:rStyle w:val="Hipervnculo"/>
                <w:lang w:val="es-ES"/>
              </w:rPr>
            </w:rPrChange>
          </w:rPr>
          <w:fldChar w:fldCharType="end"/>
        </w:r>
      </w:del>
    </w:p>
    <w:p w14:paraId="0131BB9D" w14:textId="44521F16" w:rsidR="00206658" w:rsidRPr="007F6283" w:rsidDel="00244254" w:rsidRDefault="00206658" w:rsidP="002C2847">
      <w:pPr>
        <w:rPr>
          <w:del w:id="1151" w:author="Maribel" w:date="2018-05-14T18:36:00Z"/>
          <w:sz w:val="20"/>
          <w:lang w:val="es-ES"/>
          <w:rPrChange w:id="1152" w:author="Maribel" w:date="2018-05-22T11:33:00Z">
            <w:rPr>
              <w:del w:id="1153" w:author="Maribel" w:date="2018-05-14T18:36:00Z"/>
              <w:lang w:val="es-ES"/>
            </w:rPr>
          </w:rPrChange>
        </w:rPr>
      </w:pPr>
    </w:p>
    <w:p w14:paraId="6BF729A9" w14:textId="1D7F562D" w:rsidR="00E503BA" w:rsidRPr="007F6283" w:rsidDel="00244254" w:rsidRDefault="00E503BA" w:rsidP="002C2847">
      <w:pPr>
        <w:rPr>
          <w:del w:id="1154" w:author="Maribel" w:date="2018-05-14T18:36:00Z"/>
          <w:sz w:val="20"/>
          <w:lang w:val="es-ES"/>
          <w:rPrChange w:id="1155" w:author="Maribel" w:date="2018-05-22T11:33:00Z">
            <w:rPr>
              <w:del w:id="1156" w:author="Maribel" w:date="2018-05-14T18:36:00Z"/>
              <w:lang w:val="es-ES"/>
            </w:rPr>
          </w:rPrChange>
        </w:rPr>
      </w:pPr>
    </w:p>
    <w:p w14:paraId="04061802" w14:textId="2299676B" w:rsidR="00994386" w:rsidRPr="007F6283" w:rsidDel="00244254" w:rsidRDefault="00994386" w:rsidP="0093646E">
      <w:pPr>
        <w:rPr>
          <w:del w:id="1157" w:author="Maribel" w:date="2018-05-14T18:36:00Z"/>
          <w:sz w:val="20"/>
          <w:lang w:val="es-ES"/>
          <w:rPrChange w:id="1158" w:author="Maribel" w:date="2018-05-22T11:33:00Z">
            <w:rPr>
              <w:del w:id="1159" w:author="Maribel" w:date="2018-05-14T18:36:00Z"/>
              <w:lang w:val="es-ES"/>
            </w:rPr>
          </w:rPrChange>
        </w:rPr>
      </w:pPr>
      <w:del w:id="1160" w:author="Maribel" w:date="2018-05-14T18:36:00Z">
        <w:r w:rsidRPr="007F6283" w:rsidDel="00244254">
          <w:rPr>
            <w:sz w:val="20"/>
            <w:lang w:val="es-ES"/>
            <w:rPrChange w:id="1161" w:author="Maribel" w:date="2018-05-22T11:33:00Z">
              <w:rPr>
                <w:lang w:val="es-ES"/>
              </w:rPr>
            </w:rPrChange>
          </w:rPr>
          <w:delText>Para hacer los conectores Switch para la Icezum Alahambra</w:delText>
        </w:r>
        <w:r w:rsidR="00DC09D9" w:rsidRPr="007F6283" w:rsidDel="00244254">
          <w:rPr>
            <w:sz w:val="20"/>
            <w:lang w:val="es-ES"/>
            <w:rPrChange w:id="1162" w:author="Maribel" w:date="2018-05-22T11:33:00Z">
              <w:rPr>
                <w:lang w:val="es-ES"/>
              </w:rPr>
            </w:rPrChange>
          </w:rPr>
          <w:delText xml:space="preserve"> (</w:delText>
        </w:r>
        <w:r w:rsidR="00244254" w:rsidRPr="007F6283" w:rsidDel="00244254">
          <w:rPr>
            <w:sz w:val="20"/>
            <w:rPrChange w:id="1163" w:author="Maribel" w:date="2018-05-22T11:33:00Z">
              <w:rPr/>
            </w:rPrChange>
          </w:rPr>
          <w:fldChar w:fldCharType="begin"/>
        </w:r>
        <w:r w:rsidR="00244254" w:rsidRPr="007F6283" w:rsidDel="00244254">
          <w:rPr>
            <w:sz w:val="20"/>
            <w:lang w:val="es-ES"/>
            <w:rPrChange w:id="1164" w:author="Maribel" w:date="2018-05-22T11:33:00Z">
              <w:rPr/>
            </w:rPrChange>
          </w:rPr>
          <w:delInstrText xml:space="preserve"> HYPERLINK "https://github.com/PCBPrints/Alhambra-switch/wiki" </w:delInstrText>
        </w:r>
        <w:r w:rsidR="00244254" w:rsidRPr="007F6283" w:rsidDel="00244254">
          <w:rPr>
            <w:sz w:val="20"/>
            <w:rPrChange w:id="1165" w:author="Maribel" w:date="2018-05-22T11:33:00Z">
              <w:rPr>
                <w:rStyle w:val="Hipervnculo"/>
                <w:lang w:val="es-ES"/>
              </w:rPr>
            </w:rPrChange>
          </w:rPr>
          <w:fldChar w:fldCharType="separate"/>
        </w:r>
        <w:r w:rsidR="00DC09D9" w:rsidRPr="007F6283" w:rsidDel="00244254">
          <w:rPr>
            <w:rStyle w:val="Hipervnculo"/>
            <w:sz w:val="20"/>
            <w:lang w:val="es-ES"/>
            <w:rPrChange w:id="1166" w:author="Maribel" w:date="2018-05-22T11:33:00Z">
              <w:rPr>
                <w:rStyle w:val="Hipervnculo"/>
                <w:lang w:val="es-ES"/>
              </w:rPr>
            </w:rPrChange>
          </w:rPr>
          <w:delText>https://github.com/PCBPrints/Alhambra-switch/wiki</w:delText>
        </w:r>
        <w:r w:rsidR="00244254" w:rsidRPr="007F6283" w:rsidDel="00244254">
          <w:rPr>
            <w:rStyle w:val="Hipervnculo"/>
            <w:sz w:val="20"/>
            <w:lang w:val="es-ES"/>
            <w:rPrChange w:id="1167" w:author="Maribel" w:date="2018-05-22T11:33:00Z">
              <w:rPr>
                <w:rStyle w:val="Hipervnculo"/>
                <w:lang w:val="es-ES"/>
              </w:rPr>
            </w:rPrChange>
          </w:rPr>
          <w:fldChar w:fldCharType="end"/>
        </w:r>
        <w:r w:rsidR="00DC09D9" w:rsidRPr="007F6283" w:rsidDel="00244254">
          <w:rPr>
            <w:sz w:val="20"/>
            <w:lang w:val="es-ES"/>
            <w:rPrChange w:id="1168" w:author="Maribel" w:date="2018-05-22T11:33:00Z">
              <w:rPr>
                <w:lang w:val="es-ES"/>
              </w:rPr>
            </w:rPrChange>
          </w:rPr>
          <w:delText>)</w:delText>
        </w:r>
        <w:r w:rsidRPr="007F6283" w:rsidDel="00244254">
          <w:rPr>
            <w:sz w:val="20"/>
            <w:lang w:val="es-ES"/>
            <w:rPrChange w:id="1169" w:author="Maribel" w:date="2018-05-22T11:33:00Z">
              <w:rPr>
                <w:lang w:val="es-ES"/>
              </w:rPr>
            </w:rPrChange>
          </w:rPr>
          <w:delText xml:space="preserve"> podemos hacer dos cosas:</w:delText>
        </w:r>
      </w:del>
    </w:p>
    <w:p w14:paraId="78D3BB0C" w14:textId="5324D030" w:rsidR="00994386" w:rsidRPr="007F6283" w:rsidDel="00244254" w:rsidRDefault="00994386" w:rsidP="00BB5E5D">
      <w:pPr>
        <w:pStyle w:val="Prrafodelista"/>
        <w:numPr>
          <w:ilvl w:val="0"/>
          <w:numId w:val="1"/>
        </w:numPr>
        <w:rPr>
          <w:del w:id="1170" w:author="Maribel" w:date="2018-05-14T18:36:00Z"/>
          <w:sz w:val="20"/>
          <w:lang w:val="es-ES"/>
          <w:rPrChange w:id="1171" w:author="Maribel" w:date="2018-05-22T11:33:00Z">
            <w:rPr>
              <w:del w:id="1172" w:author="Maribel" w:date="2018-05-14T18:36:00Z"/>
              <w:lang w:val="es-ES"/>
            </w:rPr>
          </w:rPrChange>
        </w:rPr>
      </w:pPr>
      <w:del w:id="1173" w:author="Maribel" w:date="2018-05-14T18:36:00Z">
        <w:r w:rsidRPr="007F6283" w:rsidDel="00244254">
          <w:rPr>
            <w:sz w:val="20"/>
            <w:lang w:val="es-ES"/>
            <w:rPrChange w:id="1174" w:author="Maribel" w:date="2018-05-22T11:33:00Z">
              <w:rPr>
                <w:lang w:val="es-ES"/>
              </w:rPr>
            </w:rPrChange>
          </w:rPr>
          <w:delText>Cables hembra-hembra, tira de 3 conectores acodados</w:delText>
        </w:r>
        <w:r w:rsidR="00BB5E5D" w:rsidRPr="007F6283" w:rsidDel="00244254">
          <w:rPr>
            <w:sz w:val="20"/>
            <w:lang w:val="es-ES"/>
            <w:rPrChange w:id="1175" w:author="Maribel" w:date="2018-05-22T11:33:00Z">
              <w:rPr>
                <w:lang w:val="es-ES"/>
              </w:rPr>
            </w:rPrChange>
          </w:rPr>
          <w:delText xml:space="preserve"> (</w:delText>
        </w:r>
        <w:r w:rsidR="00244254" w:rsidRPr="007F6283" w:rsidDel="00244254">
          <w:rPr>
            <w:sz w:val="20"/>
            <w:rPrChange w:id="1176" w:author="Maribel" w:date="2018-05-22T11:33:00Z">
              <w:rPr/>
            </w:rPrChange>
          </w:rPr>
          <w:fldChar w:fldCharType="begin"/>
        </w:r>
        <w:r w:rsidR="00244254" w:rsidRPr="007F6283" w:rsidDel="00244254">
          <w:rPr>
            <w:sz w:val="20"/>
            <w:lang w:val="es-ES"/>
            <w:rPrChange w:id="1177" w:author="Maribel" w:date="2018-05-22T11:33:00Z">
              <w:rPr/>
            </w:rPrChange>
          </w:rPr>
          <w:delInstrText xml:space="preserve"> HYPERLINK "https://www.electronicaembajadores.com/es/Productos/Detalle/CTO1MA18/conectores/conectores-regletas-de-pines/regleta-pin-2-54mm-macho-acodado-18-contactos" </w:delInstrText>
        </w:r>
        <w:r w:rsidR="00244254" w:rsidRPr="007F6283" w:rsidDel="00244254">
          <w:rPr>
            <w:sz w:val="20"/>
            <w:rPrChange w:id="1178" w:author="Maribel" w:date="2018-05-22T11:33:00Z">
              <w:rPr>
                <w:rStyle w:val="Hipervnculo"/>
                <w:lang w:val="es-ES"/>
              </w:rPr>
            </w:rPrChange>
          </w:rPr>
          <w:fldChar w:fldCharType="separate"/>
        </w:r>
        <w:r w:rsidR="00BB5E5D" w:rsidRPr="007F6283" w:rsidDel="00244254">
          <w:rPr>
            <w:rStyle w:val="Hipervnculo"/>
            <w:sz w:val="20"/>
            <w:lang w:val="es-ES"/>
            <w:rPrChange w:id="1179" w:author="Maribel" w:date="2018-05-22T11:33:00Z">
              <w:rPr>
                <w:rStyle w:val="Hipervnculo"/>
                <w:lang w:val="es-ES"/>
              </w:rPr>
            </w:rPrChange>
          </w:rPr>
          <w:delText>https://www.electronicaembajadores.com/es/Productos/Detalle/CTO1MA18/conectores/conectores-regletas-de-pines/regleta-pin-2-54mm-macho-acodado-18-contactos</w:delText>
        </w:r>
        <w:r w:rsidR="00244254" w:rsidRPr="007F6283" w:rsidDel="00244254">
          <w:rPr>
            <w:rStyle w:val="Hipervnculo"/>
            <w:sz w:val="20"/>
            <w:lang w:val="es-ES"/>
            <w:rPrChange w:id="1180" w:author="Maribel" w:date="2018-05-22T11:33:00Z">
              <w:rPr>
                <w:rStyle w:val="Hipervnculo"/>
                <w:lang w:val="es-ES"/>
              </w:rPr>
            </w:rPrChange>
          </w:rPr>
          <w:fldChar w:fldCharType="end"/>
        </w:r>
        <w:r w:rsidR="00BB5E5D" w:rsidRPr="007F6283" w:rsidDel="00244254">
          <w:rPr>
            <w:sz w:val="20"/>
            <w:lang w:val="es-ES"/>
            <w:rPrChange w:id="1181" w:author="Maribel" w:date="2018-05-22T11:33:00Z">
              <w:rPr>
                <w:lang w:val="es-ES"/>
              </w:rPr>
            </w:rPrChange>
          </w:rPr>
          <w:delText xml:space="preserve">) </w:delText>
        </w:r>
        <w:r w:rsidRPr="007F6283" w:rsidDel="00244254">
          <w:rPr>
            <w:sz w:val="20"/>
            <w:lang w:val="es-ES"/>
            <w:rPrChange w:id="1182" w:author="Maribel" w:date="2018-05-22T11:33:00Z">
              <w:rPr>
                <w:lang w:val="es-ES"/>
              </w:rPr>
            </w:rPrChange>
          </w:rPr>
          <w:delText>y la impresión 3D.</w:delText>
        </w:r>
        <w:r w:rsidR="009B7C69" w:rsidRPr="007F6283" w:rsidDel="00244254">
          <w:rPr>
            <w:sz w:val="20"/>
            <w:lang w:val="es-ES"/>
            <w:rPrChange w:id="1183" w:author="Maribel" w:date="2018-05-22T11:33:00Z">
              <w:rPr>
                <w:lang w:val="es-ES"/>
              </w:rPr>
            </w:rPrChange>
          </w:rPr>
          <w:delText xml:space="preserve"> Si es necesario cortar la tira de tres en tres, se puede hacer con golpes secos con un cúter en la zona por donde se quiera partir.</w:delText>
        </w:r>
      </w:del>
    </w:p>
    <w:p w14:paraId="7B61DB9E" w14:textId="0AEDDBFE" w:rsidR="002A06DB" w:rsidRPr="007F6283" w:rsidDel="00244254" w:rsidRDefault="00994386">
      <w:pPr>
        <w:rPr>
          <w:del w:id="1184" w:author="Maribel" w:date="2018-05-14T18:36:00Z"/>
          <w:sz w:val="20"/>
          <w:lang w:val="es-ES"/>
          <w:rPrChange w:id="1185" w:author="Maribel" w:date="2018-05-22T11:33:00Z">
            <w:rPr>
              <w:del w:id="1186" w:author="Maribel" w:date="2018-05-14T18:36:00Z"/>
              <w:lang w:val="es-ES"/>
            </w:rPr>
          </w:rPrChange>
        </w:rPr>
        <w:pPrChange w:id="1187" w:author="Maribel" w:date="2018-05-13T19:49:00Z">
          <w:pPr>
            <w:pStyle w:val="Prrafodelista"/>
            <w:numPr>
              <w:numId w:val="1"/>
            </w:numPr>
            <w:ind w:left="1080" w:hanging="360"/>
          </w:pPr>
        </w:pPrChange>
      </w:pPr>
      <w:del w:id="1188" w:author="Maribel" w:date="2018-05-14T18:36:00Z">
        <w:r w:rsidRPr="007F6283" w:rsidDel="00244254">
          <w:rPr>
            <w:sz w:val="20"/>
            <w:lang w:val="es-ES"/>
            <w:rPrChange w:id="1189" w:author="Maribel" w:date="2018-05-22T11:33:00Z">
              <w:rPr>
                <w:lang w:val="es-ES"/>
              </w:rPr>
            </w:rPrChange>
          </w:rPr>
          <w:delText xml:space="preserve">Conectores no polarizados de 3 pines, </w:delText>
        </w:r>
        <w:r w:rsidR="00454F9F" w:rsidRPr="007F6283" w:rsidDel="00244254">
          <w:rPr>
            <w:sz w:val="20"/>
            <w:lang w:val="es-ES"/>
            <w:rPrChange w:id="1190" w:author="Maribel" w:date="2018-05-22T11:33:00Z">
              <w:rPr>
                <w:lang w:val="es-ES"/>
              </w:rPr>
            </w:rPrChange>
          </w:rPr>
          <w:delText xml:space="preserve">terminal hembra para conector poste no polarizado </w:delText>
        </w:r>
        <w:r w:rsidRPr="007F6283" w:rsidDel="00244254">
          <w:rPr>
            <w:sz w:val="20"/>
            <w:lang w:val="es-ES"/>
            <w:rPrChange w:id="1191" w:author="Maribel" w:date="2018-05-22T11:33:00Z">
              <w:rPr>
                <w:lang w:val="es-ES"/>
              </w:rPr>
            </w:rPrChange>
          </w:rPr>
          <w:delText>(</w:delText>
        </w:r>
        <w:r w:rsidR="00244254" w:rsidRPr="007F6283" w:rsidDel="00244254">
          <w:rPr>
            <w:sz w:val="20"/>
            <w:rPrChange w:id="1192" w:author="Maribel" w:date="2018-05-22T11:33:00Z">
              <w:rPr/>
            </w:rPrChange>
          </w:rPr>
          <w:fldChar w:fldCharType="begin"/>
        </w:r>
        <w:r w:rsidR="00244254" w:rsidRPr="007F6283" w:rsidDel="00244254">
          <w:rPr>
            <w:sz w:val="20"/>
            <w:lang w:val="es-ES"/>
            <w:rPrChange w:id="1193" w:author="Maribel" w:date="2018-05-22T11:33:00Z">
              <w:rPr/>
            </w:rPrChange>
          </w:rPr>
          <w:delInstrText xml:space="preserve"> HYPERLINK "https://www.electronicaembajadores.com/es/Productos/Detalle/CTK5TTH/conectores/conectores-poste-no-polarizado/terminal-hembra-para-conector-poste-no-polarizado-2-54mm" </w:delInstrText>
        </w:r>
        <w:r w:rsidR="00244254" w:rsidRPr="007F6283" w:rsidDel="00244254">
          <w:rPr>
            <w:sz w:val="20"/>
            <w:rPrChange w:id="1194" w:author="Maribel" w:date="2018-05-22T11:33:00Z">
              <w:rPr>
                <w:rStyle w:val="Hipervnculo"/>
                <w:lang w:val="es-ES"/>
              </w:rPr>
            </w:rPrChange>
          </w:rPr>
          <w:fldChar w:fldCharType="separate"/>
        </w:r>
        <w:r w:rsidR="00454F9F" w:rsidRPr="007F6283" w:rsidDel="00244254">
          <w:rPr>
            <w:rStyle w:val="Hipervnculo"/>
            <w:sz w:val="20"/>
            <w:lang w:val="es-ES"/>
            <w:rPrChange w:id="1195" w:author="Maribel" w:date="2018-05-22T11:33:00Z">
              <w:rPr>
                <w:rStyle w:val="Hipervnculo"/>
                <w:lang w:val="es-ES"/>
              </w:rPr>
            </w:rPrChange>
          </w:rPr>
          <w:delText>https://www.electronicaembajadores.com/es/Productos/Detalle/CTK5TTH/conectores/conectores-poste-no-polarizado/terminal-hembra-para-conector-poste-no-polarizado-2-54mm</w:delText>
        </w:r>
        <w:r w:rsidR="00244254" w:rsidRPr="007F6283" w:rsidDel="00244254">
          <w:rPr>
            <w:rStyle w:val="Hipervnculo"/>
            <w:sz w:val="20"/>
            <w:lang w:val="es-ES"/>
            <w:rPrChange w:id="1196" w:author="Maribel" w:date="2018-05-22T11:33:00Z">
              <w:rPr>
                <w:rStyle w:val="Hipervnculo"/>
                <w:lang w:val="es-ES"/>
              </w:rPr>
            </w:rPrChange>
          </w:rPr>
          <w:fldChar w:fldCharType="end"/>
        </w:r>
        <w:r w:rsidRPr="007F6283" w:rsidDel="00244254">
          <w:rPr>
            <w:sz w:val="20"/>
            <w:lang w:val="es-ES"/>
            <w:rPrChange w:id="1197" w:author="Maribel" w:date="2018-05-22T11:33:00Z">
              <w:rPr>
                <w:lang w:val="es-ES"/>
              </w:rPr>
            </w:rPrChange>
          </w:rPr>
          <w:delText>)</w:delText>
        </w:r>
        <w:r w:rsidR="00454F9F" w:rsidRPr="007F6283" w:rsidDel="00244254">
          <w:rPr>
            <w:sz w:val="20"/>
            <w:lang w:val="es-ES"/>
            <w:rPrChange w:id="1198" w:author="Maribel" w:date="2018-05-22T11:33:00Z">
              <w:rPr>
                <w:lang w:val="es-ES"/>
              </w:rPr>
            </w:rPrChange>
          </w:rPr>
          <w:delText xml:space="preserve"> </w:delText>
        </w:r>
        <w:r w:rsidRPr="007F6283" w:rsidDel="00244254">
          <w:rPr>
            <w:sz w:val="20"/>
            <w:lang w:val="es-ES"/>
            <w:rPrChange w:id="1199" w:author="Maribel" w:date="2018-05-22T11:33:00Z">
              <w:rPr>
                <w:lang w:val="es-ES"/>
              </w:rPr>
            </w:rPrChange>
          </w:rPr>
          <w:delText>que conectará internamente los cables y el conector acodado, tira de 3 conectores acodados y la impresión 3D.</w:delText>
        </w:r>
      </w:del>
    </w:p>
    <w:p w14:paraId="544E498C" w14:textId="77777777" w:rsidR="00796435" w:rsidRPr="007F6283" w:rsidRDefault="002F5375" w:rsidP="00A32E5B">
      <w:pPr>
        <w:rPr>
          <w:b/>
          <w:sz w:val="24"/>
          <w:lang w:val="es-ES"/>
          <w:rPrChange w:id="1200" w:author="Maribel" w:date="2018-05-22T11:33:00Z">
            <w:rPr>
              <w:b/>
              <w:sz w:val="28"/>
              <w:lang w:val="es-ES"/>
            </w:rPr>
          </w:rPrChange>
        </w:rPr>
      </w:pPr>
      <w:r w:rsidRPr="007F6283">
        <w:rPr>
          <w:b/>
          <w:sz w:val="24"/>
          <w:lang w:val="es-ES"/>
          <w:rPrChange w:id="1201" w:author="Maribel" w:date="2018-05-22T11:33:00Z">
            <w:rPr>
              <w:b/>
              <w:sz w:val="28"/>
              <w:lang w:val="es-ES"/>
            </w:rPr>
          </w:rPrChange>
        </w:rPr>
        <w:t>ÍNDICE</w:t>
      </w:r>
    </w:p>
    <w:p w14:paraId="5A685C65" w14:textId="77777777" w:rsidR="002F5375" w:rsidRPr="007F6283" w:rsidRDefault="00F16717" w:rsidP="00F16717">
      <w:pPr>
        <w:pStyle w:val="Prrafodelista"/>
        <w:numPr>
          <w:ilvl w:val="0"/>
          <w:numId w:val="4"/>
        </w:numPr>
        <w:rPr>
          <w:b/>
          <w:sz w:val="24"/>
          <w:lang w:val="es-ES"/>
          <w:rPrChange w:id="1202" w:author="Maribel" w:date="2018-05-22T11:33:00Z">
            <w:rPr>
              <w:b/>
              <w:sz w:val="28"/>
              <w:lang w:val="es-ES"/>
            </w:rPr>
          </w:rPrChange>
        </w:rPr>
      </w:pPr>
      <w:r w:rsidRPr="007F6283">
        <w:rPr>
          <w:b/>
          <w:sz w:val="24"/>
          <w:lang w:val="es-ES"/>
          <w:rPrChange w:id="1203" w:author="Maribel" w:date="2018-05-22T11:33:00Z">
            <w:rPr>
              <w:b/>
              <w:sz w:val="28"/>
              <w:lang w:val="es-ES"/>
            </w:rPr>
          </w:rPrChange>
        </w:rPr>
        <w:t>Introducción</w:t>
      </w:r>
    </w:p>
    <w:p w14:paraId="70AD750A" w14:textId="77777777" w:rsidR="00F16717" w:rsidRPr="007F6283" w:rsidRDefault="00F16717" w:rsidP="00F16717">
      <w:pPr>
        <w:pStyle w:val="Prrafodelista"/>
        <w:numPr>
          <w:ilvl w:val="1"/>
          <w:numId w:val="4"/>
        </w:numPr>
        <w:rPr>
          <w:b/>
          <w:sz w:val="24"/>
          <w:lang w:val="es-ES"/>
          <w:rPrChange w:id="1204" w:author="Maribel" w:date="2018-05-22T11:33:00Z">
            <w:rPr>
              <w:b/>
              <w:sz w:val="28"/>
              <w:lang w:val="es-ES"/>
            </w:rPr>
          </w:rPrChange>
        </w:rPr>
      </w:pPr>
      <w:r w:rsidRPr="007F6283">
        <w:rPr>
          <w:b/>
          <w:sz w:val="24"/>
          <w:lang w:val="es-ES"/>
          <w:rPrChange w:id="1205" w:author="Maribel" w:date="2018-05-22T11:33:00Z">
            <w:rPr>
              <w:b/>
              <w:sz w:val="28"/>
              <w:lang w:val="es-ES"/>
            </w:rPr>
          </w:rPrChange>
        </w:rPr>
        <w:t>Motivación y contexto</w:t>
      </w:r>
    </w:p>
    <w:p w14:paraId="4970057B" w14:textId="77777777" w:rsidR="00F16717" w:rsidRPr="007F6283" w:rsidRDefault="00F16717" w:rsidP="00F16717">
      <w:pPr>
        <w:pStyle w:val="Prrafodelista"/>
        <w:numPr>
          <w:ilvl w:val="1"/>
          <w:numId w:val="4"/>
        </w:numPr>
        <w:rPr>
          <w:b/>
          <w:sz w:val="24"/>
          <w:lang w:val="es-ES"/>
          <w:rPrChange w:id="1206" w:author="Maribel" w:date="2018-05-22T11:33:00Z">
            <w:rPr>
              <w:b/>
              <w:sz w:val="28"/>
              <w:lang w:val="es-ES"/>
            </w:rPr>
          </w:rPrChange>
        </w:rPr>
      </w:pPr>
      <w:r w:rsidRPr="007F6283">
        <w:rPr>
          <w:b/>
          <w:sz w:val="24"/>
          <w:lang w:val="es-ES"/>
          <w:rPrChange w:id="1207" w:author="Maribel" w:date="2018-05-22T11:33:00Z">
            <w:rPr>
              <w:b/>
              <w:sz w:val="28"/>
              <w:lang w:val="es-ES"/>
            </w:rPr>
          </w:rPrChange>
        </w:rPr>
        <w:t>Objetivo</w:t>
      </w:r>
    </w:p>
    <w:p w14:paraId="698F1B78" w14:textId="77777777" w:rsidR="00F16717" w:rsidRPr="007F6283" w:rsidRDefault="00F16717" w:rsidP="00F16717">
      <w:pPr>
        <w:pStyle w:val="Prrafodelista"/>
        <w:numPr>
          <w:ilvl w:val="1"/>
          <w:numId w:val="4"/>
        </w:numPr>
        <w:rPr>
          <w:b/>
          <w:sz w:val="24"/>
          <w:lang w:val="es-ES"/>
          <w:rPrChange w:id="1208" w:author="Maribel" w:date="2018-05-22T11:33:00Z">
            <w:rPr>
              <w:b/>
              <w:sz w:val="28"/>
              <w:lang w:val="es-ES"/>
            </w:rPr>
          </w:rPrChange>
        </w:rPr>
      </w:pPr>
      <w:r w:rsidRPr="007F6283">
        <w:rPr>
          <w:b/>
          <w:sz w:val="24"/>
          <w:lang w:val="es-ES"/>
          <w:rPrChange w:id="1209" w:author="Maribel" w:date="2018-05-22T11:33:00Z">
            <w:rPr>
              <w:b/>
              <w:sz w:val="28"/>
              <w:lang w:val="es-ES"/>
            </w:rPr>
          </w:rPrChange>
        </w:rPr>
        <w:t>Fases de desarroll</w:t>
      </w:r>
      <w:r w:rsidR="00385A83" w:rsidRPr="007F6283">
        <w:rPr>
          <w:b/>
          <w:sz w:val="24"/>
          <w:lang w:val="es-ES"/>
          <w:rPrChange w:id="1210" w:author="Maribel" w:date="2018-05-22T11:33:00Z">
            <w:rPr>
              <w:b/>
              <w:sz w:val="28"/>
              <w:lang w:val="es-ES"/>
            </w:rPr>
          </w:rPrChange>
        </w:rPr>
        <w:t xml:space="preserve">o (visión </w:t>
      </w:r>
      <w:commentRangeStart w:id="1211"/>
      <w:commentRangeStart w:id="1212"/>
      <w:r w:rsidR="00385A83" w:rsidRPr="007F6283">
        <w:rPr>
          <w:b/>
          <w:sz w:val="24"/>
          <w:lang w:val="es-ES"/>
          <w:rPrChange w:id="1213" w:author="Maribel" w:date="2018-05-22T11:33:00Z">
            <w:rPr>
              <w:b/>
              <w:sz w:val="28"/>
              <w:lang w:val="es-ES"/>
            </w:rPr>
          </w:rPrChange>
        </w:rPr>
        <w:t>global</w:t>
      </w:r>
      <w:commentRangeEnd w:id="1211"/>
      <w:r w:rsidR="00385A83" w:rsidRPr="007F6283">
        <w:rPr>
          <w:rStyle w:val="Refdecomentario"/>
          <w:sz w:val="14"/>
          <w:rPrChange w:id="1214" w:author="Maribel" w:date="2018-05-22T11:33:00Z">
            <w:rPr>
              <w:rStyle w:val="Refdecomentario"/>
            </w:rPr>
          </w:rPrChange>
        </w:rPr>
        <w:commentReference w:id="1211"/>
      </w:r>
      <w:commentRangeEnd w:id="1212"/>
      <w:r w:rsidR="00385A83" w:rsidRPr="007F6283">
        <w:rPr>
          <w:rStyle w:val="Refdecomentario"/>
          <w:sz w:val="14"/>
          <w:rPrChange w:id="1215" w:author="Maribel" w:date="2018-05-22T11:33:00Z">
            <w:rPr>
              <w:rStyle w:val="Refdecomentario"/>
            </w:rPr>
          </w:rPrChange>
        </w:rPr>
        <w:commentReference w:id="1212"/>
      </w:r>
      <w:r w:rsidR="00385A83" w:rsidRPr="007F6283">
        <w:rPr>
          <w:b/>
          <w:sz w:val="24"/>
          <w:lang w:val="es-ES"/>
          <w:rPrChange w:id="1216" w:author="Maribel" w:date="2018-05-22T11:33:00Z">
            <w:rPr>
              <w:b/>
              <w:sz w:val="28"/>
              <w:lang w:val="es-ES"/>
            </w:rPr>
          </w:rPrChange>
        </w:rPr>
        <w:t>)</w:t>
      </w:r>
    </w:p>
    <w:p w14:paraId="321DB7FD" w14:textId="0D3C20A0" w:rsidR="00754EE1" w:rsidRPr="007F6283" w:rsidRDefault="00F16717" w:rsidP="00754EE1">
      <w:pPr>
        <w:pStyle w:val="Prrafodelista"/>
        <w:numPr>
          <w:ilvl w:val="0"/>
          <w:numId w:val="4"/>
        </w:numPr>
        <w:rPr>
          <w:b/>
          <w:sz w:val="24"/>
          <w:lang w:val="es-ES"/>
          <w:rPrChange w:id="1217" w:author="Maribel" w:date="2018-05-22T11:33:00Z">
            <w:rPr>
              <w:b/>
              <w:sz w:val="28"/>
              <w:lang w:val="es-ES"/>
            </w:rPr>
          </w:rPrChange>
        </w:rPr>
      </w:pPr>
      <w:r w:rsidRPr="007F6283">
        <w:rPr>
          <w:b/>
          <w:sz w:val="24"/>
          <w:lang w:val="es-ES"/>
          <w:rPrChange w:id="1218" w:author="Maribel" w:date="2018-05-22T11:33:00Z">
            <w:rPr>
              <w:b/>
              <w:sz w:val="28"/>
              <w:lang w:val="es-ES"/>
            </w:rPr>
          </w:rPrChange>
        </w:rPr>
        <w:t>Estado del art</w:t>
      </w:r>
      <w:ins w:id="1219" w:author="Maribel" w:date="2018-05-13T18:51:00Z">
        <w:r w:rsidR="00FA27C5" w:rsidRPr="007F6283">
          <w:rPr>
            <w:b/>
            <w:sz w:val="24"/>
            <w:lang w:val="es-ES"/>
            <w:rPrChange w:id="1220" w:author="Maribel" w:date="2018-05-22T11:33:00Z">
              <w:rPr>
                <w:b/>
                <w:sz w:val="28"/>
                <w:lang w:val="es-ES"/>
              </w:rPr>
            </w:rPrChange>
          </w:rPr>
          <w:t>e</w:t>
        </w:r>
      </w:ins>
      <w:del w:id="1221" w:author="Maribel" w:date="2018-05-13T18:51:00Z">
        <w:r w:rsidRPr="007F6283" w:rsidDel="00FA27C5">
          <w:rPr>
            <w:b/>
            <w:sz w:val="24"/>
            <w:lang w:val="es-ES"/>
            <w:rPrChange w:id="1222" w:author="Maribel" w:date="2018-05-22T11:33:00Z">
              <w:rPr>
                <w:b/>
                <w:sz w:val="28"/>
                <w:lang w:val="es-ES"/>
              </w:rPr>
            </w:rPrChange>
          </w:rPr>
          <w:delText>e</w:delText>
        </w:r>
        <w:r w:rsidR="00754EE1" w:rsidRPr="007F6283" w:rsidDel="00FA27C5">
          <w:rPr>
            <w:b/>
            <w:sz w:val="24"/>
            <w:lang w:val="es-ES"/>
            <w:rPrChange w:id="1223" w:author="Maribel" w:date="2018-05-22T11:33:00Z">
              <w:rPr>
                <w:b/>
                <w:sz w:val="28"/>
                <w:lang w:val="es-ES"/>
              </w:rPr>
            </w:rPrChange>
          </w:rPr>
          <w:delText xml:space="preserve"> (de los más general a lo más específico del proyecto, no separar en bloques)</w:delText>
        </w:r>
      </w:del>
    </w:p>
    <w:p w14:paraId="2D2FA823" w14:textId="59506EB6" w:rsidR="00C955AA" w:rsidRPr="007F6283" w:rsidRDefault="00502701" w:rsidP="00502701">
      <w:pPr>
        <w:pStyle w:val="Prrafodelista"/>
        <w:numPr>
          <w:ilvl w:val="1"/>
          <w:numId w:val="4"/>
        </w:numPr>
        <w:rPr>
          <w:ins w:id="1224" w:author="Maribel" w:date="2018-05-13T18:51:00Z"/>
          <w:b/>
          <w:sz w:val="24"/>
          <w:lang w:val="es-ES"/>
          <w:rPrChange w:id="1225" w:author="Maribel" w:date="2018-05-22T11:33:00Z">
            <w:rPr>
              <w:ins w:id="1226" w:author="Maribel" w:date="2018-05-13T18:51:00Z"/>
              <w:b/>
              <w:sz w:val="28"/>
              <w:lang w:val="es-ES"/>
            </w:rPr>
          </w:rPrChange>
        </w:rPr>
      </w:pPr>
      <w:del w:id="1227" w:author="Maribel" w:date="2018-05-27T11:12:00Z">
        <w:r w:rsidRPr="007F6283" w:rsidDel="003D61BB">
          <w:rPr>
            <w:b/>
            <w:sz w:val="24"/>
            <w:lang w:val="es-ES"/>
            <w:rPrChange w:id="1228" w:author="Maribel" w:date="2018-05-22T11:33:00Z">
              <w:rPr>
                <w:b/>
                <w:sz w:val="28"/>
                <w:lang w:val="es-ES"/>
              </w:rPr>
            </w:rPrChange>
          </w:rPr>
          <w:delText>Magnitudes analógicas y digitales</w:delText>
        </w:r>
      </w:del>
      <w:ins w:id="1229" w:author="Maribel" w:date="2018-05-13T18:51:00Z">
        <w:r w:rsidR="00C955AA" w:rsidRPr="007F6283">
          <w:rPr>
            <w:b/>
            <w:sz w:val="24"/>
            <w:lang w:val="es-ES"/>
            <w:rPrChange w:id="1230" w:author="Maribel" w:date="2018-05-22T11:33:00Z">
              <w:rPr>
                <w:b/>
                <w:sz w:val="28"/>
                <w:lang w:val="es-ES"/>
              </w:rPr>
            </w:rPrChange>
          </w:rPr>
          <w:t>Circuitos digitales</w:t>
        </w:r>
      </w:ins>
    </w:p>
    <w:p w14:paraId="059161C2" w14:textId="799369BD" w:rsidR="00C955AA" w:rsidRPr="007F6283" w:rsidRDefault="00C955AA" w:rsidP="00C955AA">
      <w:pPr>
        <w:pStyle w:val="Prrafodelista"/>
        <w:numPr>
          <w:ilvl w:val="1"/>
          <w:numId w:val="4"/>
        </w:numPr>
        <w:rPr>
          <w:ins w:id="1231" w:author="Maribel" w:date="2018-05-13T18:52:00Z"/>
          <w:b/>
          <w:sz w:val="24"/>
          <w:lang w:val="es-ES"/>
          <w:rPrChange w:id="1232" w:author="Maribel" w:date="2018-05-22T11:33:00Z">
            <w:rPr>
              <w:ins w:id="1233" w:author="Maribel" w:date="2018-05-13T18:52:00Z"/>
              <w:b/>
              <w:sz w:val="28"/>
              <w:lang w:val="es-ES"/>
            </w:rPr>
          </w:rPrChange>
        </w:rPr>
      </w:pPr>
      <w:ins w:id="1234" w:author="Maribel" w:date="2018-05-13T18:51:00Z">
        <w:r w:rsidRPr="007F6283">
          <w:rPr>
            <w:b/>
            <w:sz w:val="24"/>
            <w:lang w:val="es-ES"/>
            <w:rPrChange w:id="1235" w:author="Maribel" w:date="2018-05-22T11:33:00Z">
              <w:rPr>
                <w:b/>
                <w:sz w:val="28"/>
                <w:lang w:val="es-ES"/>
              </w:rPr>
            </w:rPrChange>
          </w:rPr>
          <w:t>Tip</w:t>
        </w:r>
      </w:ins>
      <w:ins w:id="1236" w:author="Maribel" w:date="2018-05-13T18:52:00Z">
        <w:r w:rsidRPr="007F6283">
          <w:rPr>
            <w:b/>
            <w:sz w:val="24"/>
            <w:lang w:val="es-ES"/>
            <w:rPrChange w:id="1237" w:author="Maribel" w:date="2018-05-22T11:33:00Z">
              <w:rPr>
                <w:b/>
                <w:sz w:val="28"/>
                <w:lang w:val="es-ES"/>
              </w:rPr>
            </w:rPrChange>
          </w:rPr>
          <w:t>os de circuitos digitales</w:t>
        </w:r>
      </w:ins>
    </w:p>
    <w:p w14:paraId="274C8248" w14:textId="41687BC4" w:rsidR="00C955AA" w:rsidRPr="007F6283" w:rsidRDefault="00C955AA" w:rsidP="00C955AA">
      <w:pPr>
        <w:pStyle w:val="Prrafodelista"/>
        <w:numPr>
          <w:ilvl w:val="2"/>
          <w:numId w:val="4"/>
        </w:numPr>
        <w:rPr>
          <w:ins w:id="1238" w:author="Maribel" w:date="2018-05-13T18:52:00Z"/>
          <w:b/>
          <w:sz w:val="24"/>
          <w:lang w:val="es-ES"/>
          <w:rPrChange w:id="1239" w:author="Maribel" w:date="2018-05-22T11:33:00Z">
            <w:rPr>
              <w:ins w:id="1240" w:author="Maribel" w:date="2018-05-13T18:52:00Z"/>
              <w:b/>
              <w:sz w:val="28"/>
              <w:lang w:val="es-ES"/>
            </w:rPr>
          </w:rPrChange>
        </w:rPr>
      </w:pPr>
      <w:ins w:id="1241" w:author="Maribel" w:date="2018-05-13T18:52:00Z">
        <w:r w:rsidRPr="007F6283">
          <w:rPr>
            <w:b/>
            <w:sz w:val="24"/>
            <w:lang w:val="es-ES"/>
            <w:rPrChange w:id="1242" w:author="Maribel" w:date="2018-05-22T11:33:00Z">
              <w:rPr>
                <w:b/>
                <w:sz w:val="28"/>
                <w:lang w:val="es-ES"/>
              </w:rPr>
            </w:rPrChange>
          </w:rPr>
          <w:t>Lógica para funciones fijas</w:t>
        </w:r>
      </w:ins>
    </w:p>
    <w:p w14:paraId="6060E1E5" w14:textId="696BE87D" w:rsidR="00C955AA" w:rsidRPr="007F6283" w:rsidRDefault="00C955AA" w:rsidP="00C955AA">
      <w:pPr>
        <w:pStyle w:val="Prrafodelista"/>
        <w:numPr>
          <w:ilvl w:val="2"/>
          <w:numId w:val="4"/>
        </w:numPr>
        <w:rPr>
          <w:ins w:id="1243" w:author="Maribel" w:date="2018-05-13T18:52:00Z"/>
          <w:b/>
          <w:sz w:val="24"/>
          <w:lang w:val="es-ES"/>
          <w:rPrChange w:id="1244" w:author="Maribel" w:date="2018-05-22T11:33:00Z">
            <w:rPr>
              <w:ins w:id="1245" w:author="Maribel" w:date="2018-05-13T18:52:00Z"/>
              <w:b/>
              <w:sz w:val="28"/>
              <w:lang w:val="es-ES"/>
            </w:rPr>
          </w:rPrChange>
        </w:rPr>
      </w:pPr>
      <w:ins w:id="1246" w:author="Maribel" w:date="2018-05-13T18:52:00Z">
        <w:r w:rsidRPr="007F6283">
          <w:rPr>
            <w:b/>
            <w:sz w:val="24"/>
            <w:lang w:val="es-ES"/>
            <w:rPrChange w:id="1247" w:author="Maribel" w:date="2018-05-22T11:33:00Z">
              <w:rPr>
                <w:b/>
                <w:sz w:val="28"/>
                <w:lang w:val="es-ES"/>
              </w:rPr>
            </w:rPrChange>
          </w:rPr>
          <w:t>Lógica programable</w:t>
        </w:r>
      </w:ins>
    </w:p>
    <w:p w14:paraId="6BC2F0CE" w14:textId="0495FE19" w:rsidR="00C955AA" w:rsidRPr="007F6283" w:rsidRDefault="00C955AA" w:rsidP="00C955AA">
      <w:pPr>
        <w:pStyle w:val="Prrafodelista"/>
        <w:numPr>
          <w:ilvl w:val="1"/>
          <w:numId w:val="4"/>
        </w:numPr>
        <w:rPr>
          <w:b/>
          <w:sz w:val="24"/>
          <w:lang w:val="es-ES"/>
          <w:rPrChange w:id="1248" w:author="Maribel" w:date="2018-05-22T11:33:00Z">
            <w:rPr>
              <w:lang w:val="es-ES"/>
            </w:rPr>
          </w:rPrChange>
        </w:rPr>
      </w:pPr>
      <w:ins w:id="1249" w:author="Maribel" w:date="2018-05-13T18:52:00Z">
        <w:r w:rsidRPr="007F6283">
          <w:rPr>
            <w:b/>
            <w:sz w:val="24"/>
            <w:lang w:val="es-ES"/>
            <w:rPrChange w:id="1250" w:author="Maribel" w:date="2018-05-22T11:33:00Z">
              <w:rPr>
                <w:b/>
                <w:sz w:val="28"/>
                <w:lang w:val="es-ES"/>
              </w:rPr>
            </w:rPrChange>
          </w:rPr>
          <w:t>¿En qué se diferencia un PLD de un microprocesador normal?</w:t>
        </w:r>
      </w:ins>
    </w:p>
    <w:p w14:paraId="591B907D" w14:textId="28B6D84E" w:rsidR="00F16717" w:rsidRPr="007F6283" w:rsidRDefault="00F16717" w:rsidP="00F16717">
      <w:pPr>
        <w:pStyle w:val="Prrafodelista"/>
        <w:numPr>
          <w:ilvl w:val="1"/>
          <w:numId w:val="4"/>
        </w:numPr>
        <w:rPr>
          <w:b/>
          <w:sz w:val="24"/>
          <w:lang w:val="es-ES"/>
          <w:rPrChange w:id="1251" w:author="Maribel" w:date="2018-05-22T11:33:00Z">
            <w:rPr>
              <w:b/>
              <w:sz w:val="28"/>
              <w:lang w:val="es-ES"/>
            </w:rPr>
          </w:rPrChange>
        </w:rPr>
      </w:pPr>
      <w:r w:rsidRPr="007F6283">
        <w:rPr>
          <w:b/>
          <w:sz w:val="24"/>
          <w:lang w:val="es-ES"/>
          <w:rPrChange w:id="1252" w:author="Maribel" w:date="2018-05-22T11:33:00Z">
            <w:rPr>
              <w:b/>
              <w:sz w:val="28"/>
              <w:lang w:val="es-ES"/>
            </w:rPr>
          </w:rPrChange>
        </w:rPr>
        <w:t>ALU</w:t>
      </w:r>
      <w:ins w:id="1253" w:author="Maribel" w:date="2018-05-13T18:53:00Z">
        <w:r w:rsidR="00C955AA" w:rsidRPr="007F6283">
          <w:rPr>
            <w:b/>
            <w:sz w:val="24"/>
            <w:lang w:val="es-ES"/>
            <w:rPrChange w:id="1254" w:author="Maribel" w:date="2018-05-22T11:33:00Z">
              <w:rPr>
                <w:b/>
                <w:sz w:val="28"/>
                <w:lang w:val="es-ES"/>
              </w:rPr>
            </w:rPrChange>
          </w:rPr>
          <w:t xml:space="preserve"> (</w:t>
        </w:r>
        <w:proofErr w:type="spellStart"/>
        <w:r w:rsidR="00C955AA" w:rsidRPr="007F6283">
          <w:rPr>
            <w:b/>
            <w:sz w:val="24"/>
            <w:lang w:val="es-ES"/>
            <w:rPrChange w:id="1255" w:author="Maribel" w:date="2018-05-22T11:33:00Z">
              <w:rPr>
                <w:b/>
                <w:sz w:val="28"/>
                <w:lang w:val="es-ES"/>
              </w:rPr>
            </w:rPrChange>
          </w:rPr>
          <w:t>Arithmetic</w:t>
        </w:r>
        <w:proofErr w:type="spellEnd"/>
        <w:r w:rsidR="00C955AA" w:rsidRPr="007F6283">
          <w:rPr>
            <w:b/>
            <w:sz w:val="24"/>
            <w:lang w:val="es-ES"/>
            <w:rPrChange w:id="1256" w:author="Maribel" w:date="2018-05-22T11:33:00Z">
              <w:rPr>
                <w:b/>
                <w:sz w:val="28"/>
                <w:lang w:val="es-ES"/>
              </w:rPr>
            </w:rPrChange>
          </w:rPr>
          <w:t xml:space="preserve"> </w:t>
        </w:r>
        <w:proofErr w:type="spellStart"/>
        <w:r w:rsidR="00C955AA" w:rsidRPr="007F6283">
          <w:rPr>
            <w:b/>
            <w:sz w:val="24"/>
            <w:lang w:val="es-ES"/>
            <w:rPrChange w:id="1257" w:author="Maribel" w:date="2018-05-22T11:33:00Z">
              <w:rPr>
                <w:b/>
                <w:sz w:val="28"/>
                <w:lang w:val="es-ES"/>
              </w:rPr>
            </w:rPrChange>
          </w:rPr>
          <w:t>Logic</w:t>
        </w:r>
        <w:proofErr w:type="spellEnd"/>
        <w:r w:rsidR="00C955AA" w:rsidRPr="007F6283">
          <w:rPr>
            <w:b/>
            <w:sz w:val="24"/>
            <w:lang w:val="es-ES"/>
            <w:rPrChange w:id="1258" w:author="Maribel" w:date="2018-05-22T11:33:00Z">
              <w:rPr>
                <w:b/>
                <w:sz w:val="28"/>
                <w:lang w:val="es-ES"/>
              </w:rPr>
            </w:rPrChange>
          </w:rPr>
          <w:t xml:space="preserve"> </w:t>
        </w:r>
        <w:proofErr w:type="spellStart"/>
        <w:r w:rsidR="00C955AA" w:rsidRPr="007F6283">
          <w:rPr>
            <w:b/>
            <w:sz w:val="24"/>
            <w:lang w:val="es-ES"/>
            <w:rPrChange w:id="1259" w:author="Maribel" w:date="2018-05-22T11:33:00Z">
              <w:rPr>
                <w:b/>
                <w:sz w:val="28"/>
                <w:lang w:val="es-ES"/>
              </w:rPr>
            </w:rPrChange>
          </w:rPr>
          <w:t>Unit</w:t>
        </w:r>
        <w:proofErr w:type="spellEnd"/>
        <w:r w:rsidR="00C955AA" w:rsidRPr="007F6283">
          <w:rPr>
            <w:b/>
            <w:sz w:val="24"/>
            <w:lang w:val="es-ES"/>
            <w:rPrChange w:id="1260" w:author="Maribel" w:date="2018-05-22T11:33:00Z">
              <w:rPr>
                <w:b/>
                <w:sz w:val="28"/>
                <w:lang w:val="es-ES"/>
              </w:rPr>
            </w:rPrChange>
          </w:rPr>
          <w:t>)</w:t>
        </w:r>
      </w:ins>
    </w:p>
    <w:p w14:paraId="1182EEB1" w14:textId="2BFEE006" w:rsidR="000E28C8" w:rsidRPr="007F6283" w:rsidRDefault="00C955AA" w:rsidP="000E28C8">
      <w:pPr>
        <w:pStyle w:val="Prrafodelista"/>
        <w:numPr>
          <w:ilvl w:val="2"/>
          <w:numId w:val="4"/>
        </w:numPr>
        <w:rPr>
          <w:ins w:id="1261" w:author="Maribel" w:date="2018-05-13T19:17:00Z"/>
          <w:b/>
          <w:sz w:val="24"/>
          <w:lang w:val="es-ES"/>
          <w:rPrChange w:id="1262" w:author="Maribel" w:date="2018-05-22T11:33:00Z">
            <w:rPr>
              <w:ins w:id="1263" w:author="Maribel" w:date="2018-05-13T19:17:00Z"/>
              <w:b/>
              <w:sz w:val="28"/>
              <w:lang w:val="es-ES"/>
            </w:rPr>
          </w:rPrChange>
        </w:rPr>
      </w:pPr>
      <w:ins w:id="1264" w:author="Maribel" w:date="2018-05-13T18:53:00Z">
        <w:r w:rsidRPr="007F6283">
          <w:rPr>
            <w:b/>
            <w:sz w:val="24"/>
            <w:lang w:val="es-ES"/>
            <w:rPrChange w:id="1265" w:author="Maribel" w:date="2018-05-22T11:33:00Z">
              <w:rPr>
                <w:b/>
                <w:sz w:val="28"/>
                <w:lang w:val="es-ES"/>
              </w:rPr>
            </w:rPrChange>
          </w:rPr>
          <w:t>Historia</w:t>
        </w:r>
      </w:ins>
      <w:del w:id="1266" w:author="Maribel" w:date="2018-05-13T18:53:00Z">
        <w:r w:rsidR="000E28C8" w:rsidRPr="007F6283" w:rsidDel="00C955AA">
          <w:rPr>
            <w:b/>
            <w:sz w:val="24"/>
            <w:lang w:val="es-ES"/>
            <w:rPrChange w:id="1267" w:author="Maribel" w:date="2018-05-22T11:33:00Z">
              <w:rPr>
                <w:b/>
                <w:sz w:val="28"/>
                <w:lang w:val="es-ES"/>
              </w:rPr>
            </w:rPrChange>
          </w:rPr>
          <w:delText>Arquitectura</w:delText>
        </w:r>
      </w:del>
    </w:p>
    <w:p w14:paraId="6BE50A97" w14:textId="32CAE477" w:rsidR="00DA3FBB" w:rsidRPr="007F6283" w:rsidRDefault="00DA3FBB" w:rsidP="000E28C8">
      <w:pPr>
        <w:pStyle w:val="Prrafodelista"/>
        <w:numPr>
          <w:ilvl w:val="2"/>
          <w:numId w:val="4"/>
        </w:numPr>
        <w:rPr>
          <w:b/>
          <w:sz w:val="24"/>
          <w:lang w:val="es-ES"/>
          <w:rPrChange w:id="1268" w:author="Maribel" w:date="2018-05-22T11:33:00Z">
            <w:rPr>
              <w:b/>
              <w:sz w:val="28"/>
              <w:lang w:val="es-ES"/>
            </w:rPr>
          </w:rPrChange>
        </w:rPr>
      </w:pPr>
      <w:ins w:id="1269" w:author="Maribel" w:date="2018-05-13T19:17:00Z">
        <w:r w:rsidRPr="007F6283">
          <w:rPr>
            <w:b/>
            <w:sz w:val="24"/>
            <w:lang w:val="es-ES"/>
            <w:rPrChange w:id="1270" w:author="Maribel" w:date="2018-05-22T11:33:00Z">
              <w:rPr>
                <w:b/>
                <w:sz w:val="28"/>
                <w:lang w:val="es-ES"/>
              </w:rPr>
            </w:rPrChange>
          </w:rPr>
          <w:t>Funcionamiento general</w:t>
        </w:r>
      </w:ins>
    </w:p>
    <w:p w14:paraId="670BC9A0" w14:textId="035F8089" w:rsidR="000E28C8" w:rsidRPr="007F6283" w:rsidRDefault="000E28C8" w:rsidP="00C955AA">
      <w:pPr>
        <w:pStyle w:val="Prrafodelista"/>
        <w:numPr>
          <w:ilvl w:val="2"/>
          <w:numId w:val="4"/>
        </w:numPr>
        <w:rPr>
          <w:ins w:id="1271" w:author="Maribel" w:date="2018-05-13T18:53:00Z"/>
          <w:b/>
          <w:sz w:val="24"/>
          <w:lang w:val="es-ES"/>
          <w:rPrChange w:id="1272" w:author="Maribel" w:date="2018-05-22T11:33:00Z">
            <w:rPr>
              <w:ins w:id="1273" w:author="Maribel" w:date="2018-05-13T18:53:00Z"/>
              <w:b/>
              <w:sz w:val="28"/>
              <w:lang w:val="es-ES"/>
            </w:rPr>
          </w:rPrChange>
        </w:rPr>
      </w:pPr>
      <w:del w:id="1274" w:author="Maribel" w:date="2018-05-13T18:53:00Z">
        <w:r w:rsidRPr="007F6283" w:rsidDel="00C955AA">
          <w:rPr>
            <w:b/>
            <w:sz w:val="24"/>
            <w:lang w:val="es-ES"/>
            <w:rPrChange w:id="1275" w:author="Maribel" w:date="2018-05-22T11:33:00Z">
              <w:rPr>
                <w:b/>
                <w:sz w:val="28"/>
                <w:lang w:val="es-ES"/>
              </w:rPr>
            </w:rPrChange>
          </w:rPr>
          <w:delText>Arquitectura de Von Neumann</w:delText>
        </w:r>
      </w:del>
      <w:ins w:id="1276" w:author="Maribel" w:date="2018-05-13T18:53:00Z">
        <w:r w:rsidR="00C955AA" w:rsidRPr="007F6283">
          <w:rPr>
            <w:b/>
            <w:sz w:val="24"/>
            <w:lang w:val="es-ES"/>
            <w:rPrChange w:id="1277" w:author="Maribel" w:date="2018-05-22T11:33:00Z">
              <w:rPr>
                <w:b/>
                <w:sz w:val="28"/>
                <w:lang w:val="es-ES"/>
              </w:rPr>
            </w:rPrChange>
          </w:rPr>
          <w:t>Operaciones</w:t>
        </w:r>
      </w:ins>
    </w:p>
    <w:p w14:paraId="01D2C8A9" w14:textId="34FC71B7" w:rsidR="00C955AA" w:rsidRPr="007F6283" w:rsidRDefault="00C955AA" w:rsidP="00C955AA">
      <w:pPr>
        <w:pStyle w:val="Prrafodelista"/>
        <w:numPr>
          <w:ilvl w:val="3"/>
          <w:numId w:val="4"/>
        </w:numPr>
        <w:rPr>
          <w:ins w:id="1278" w:author="Maribel" w:date="2018-05-13T18:53:00Z"/>
          <w:b/>
          <w:sz w:val="24"/>
          <w:lang w:val="es-ES"/>
          <w:rPrChange w:id="1279" w:author="Maribel" w:date="2018-05-22T11:33:00Z">
            <w:rPr>
              <w:ins w:id="1280" w:author="Maribel" w:date="2018-05-13T18:53:00Z"/>
              <w:b/>
              <w:sz w:val="28"/>
              <w:lang w:val="es-ES"/>
            </w:rPr>
          </w:rPrChange>
        </w:rPr>
      </w:pPr>
      <w:ins w:id="1281" w:author="Maribel" w:date="2018-05-13T18:53:00Z">
        <w:r w:rsidRPr="007F6283">
          <w:rPr>
            <w:b/>
            <w:sz w:val="24"/>
            <w:lang w:val="es-ES"/>
            <w:rPrChange w:id="1282" w:author="Maribel" w:date="2018-05-22T11:33:00Z">
              <w:rPr>
                <w:b/>
                <w:sz w:val="28"/>
                <w:lang w:val="es-ES"/>
              </w:rPr>
            </w:rPrChange>
          </w:rPr>
          <w:t>Operaciones aritméticas</w:t>
        </w:r>
      </w:ins>
    </w:p>
    <w:p w14:paraId="6B2910AB" w14:textId="77777777" w:rsidR="007C69EF" w:rsidRPr="007F6283" w:rsidRDefault="00C955AA" w:rsidP="007C69EF">
      <w:pPr>
        <w:pStyle w:val="Prrafodelista"/>
        <w:numPr>
          <w:ilvl w:val="3"/>
          <w:numId w:val="4"/>
        </w:numPr>
        <w:rPr>
          <w:ins w:id="1283" w:author="Maribel" w:date="2018-05-13T18:54:00Z"/>
          <w:b/>
          <w:sz w:val="24"/>
          <w:lang w:val="es-ES"/>
          <w:rPrChange w:id="1284" w:author="Maribel" w:date="2018-05-22T11:33:00Z">
            <w:rPr>
              <w:ins w:id="1285" w:author="Maribel" w:date="2018-05-13T18:54:00Z"/>
              <w:b/>
              <w:sz w:val="28"/>
              <w:lang w:val="es-ES"/>
            </w:rPr>
          </w:rPrChange>
        </w:rPr>
      </w:pPr>
      <w:ins w:id="1286" w:author="Maribel" w:date="2018-05-13T18:53:00Z">
        <w:r w:rsidRPr="007F6283">
          <w:rPr>
            <w:b/>
            <w:sz w:val="24"/>
            <w:lang w:val="es-ES"/>
            <w:rPrChange w:id="1287" w:author="Maribel" w:date="2018-05-22T11:33:00Z">
              <w:rPr>
                <w:b/>
                <w:sz w:val="28"/>
                <w:lang w:val="es-ES"/>
              </w:rPr>
            </w:rPrChange>
          </w:rPr>
          <w:t>Operaciones lógicas</w:t>
        </w:r>
      </w:ins>
    </w:p>
    <w:p w14:paraId="60ECE8AC" w14:textId="375C4DFF" w:rsidR="007C69EF" w:rsidRPr="007F6283" w:rsidRDefault="00C955AA">
      <w:pPr>
        <w:pStyle w:val="Prrafodelista"/>
        <w:numPr>
          <w:ilvl w:val="3"/>
          <w:numId w:val="4"/>
        </w:numPr>
        <w:rPr>
          <w:ins w:id="1288" w:author="Maribel" w:date="2018-05-13T18:54:00Z"/>
          <w:b/>
          <w:sz w:val="24"/>
          <w:lang w:val="es-ES"/>
          <w:rPrChange w:id="1289" w:author="Maribel" w:date="2018-05-22T11:33:00Z">
            <w:rPr>
              <w:ins w:id="1290" w:author="Maribel" w:date="2018-05-13T18:54:00Z"/>
              <w:lang w:val="es-ES"/>
            </w:rPr>
          </w:rPrChange>
        </w:rPr>
        <w:pPrChange w:id="1291" w:author="Maribel" w:date="2018-05-13T18:54:00Z">
          <w:pPr>
            <w:pStyle w:val="Prrafodelista"/>
          </w:pPr>
        </w:pPrChange>
      </w:pPr>
      <w:ins w:id="1292" w:author="Maribel" w:date="2018-05-13T18:53:00Z">
        <w:r w:rsidRPr="007F6283">
          <w:rPr>
            <w:b/>
            <w:sz w:val="24"/>
            <w:lang w:val="es-ES"/>
            <w:rPrChange w:id="1293" w:author="Maribel" w:date="2018-05-22T11:33:00Z">
              <w:rPr>
                <w:lang w:val="es-ES"/>
              </w:rPr>
            </w:rPrChange>
          </w:rPr>
          <w:t>Operaciones de desplazamiento de bits</w:t>
        </w:r>
      </w:ins>
    </w:p>
    <w:p w14:paraId="6A90E3CD" w14:textId="690AECBA" w:rsidR="00C955AA" w:rsidRPr="007F6283" w:rsidDel="00C955AA" w:rsidRDefault="00416CC5">
      <w:pPr>
        <w:pStyle w:val="Prrafodelista"/>
        <w:numPr>
          <w:ilvl w:val="1"/>
          <w:numId w:val="4"/>
        </w:numPr>
        <w:rPr>
          <w:del w:id="1294" w:author="Maribel" w:date="2018-05-13T18:54:00Z"/>
          <w:b/>
          <w:sz w:val="24"/>
          <w:lang w:val="es-ES"/>
          <w:rPrChange w:id="1295" w:author="Maribel" w:date="2018-05-22T11:33:00Z">
            <w:rPr>
              <w:del w:id="1296" w:author="Maribel" w:date="2018-05-13T18:54:00Z"/>
              <w:lang w:val="es-ES"/>
            </w:rPr>
          </w:rPrChange>
        </w:rPr>
        <w:pPrChange w:id="1297" w:author="Maribel" w:date="2018-05-13T18:56:00Z">
          <w:pPr>
            <w:pStyle w:val="Prrafodelista"/>
            <w:numPr>
              <w:ilvl w:val="3"/>
              <w:numId w:val="4"/>
            </w:numPr>
            <w:ind w:left="1728" w:hanging="648"/>
          </w:pPr>
        </w:pPrChange>
      </w:pPr>
      <w:ins w:id="1298" w:author="Maribel" w:date="2018-05-13T18:56:00Z">
        <w:r w:rsidRPr="007F6283">
          <w:rPr>
            <w:b/>
            <w:sz w:val="24"/>
            <w:lang w:val="es-ES"/>
            <w:rPrChange w:id="1299" w:author="Maribel" w:date="2018-05-22T11:33:00Z">
              <w:rPr>
                <w:b/>
                <w:sz w:val="28"/>
                <w:lang w:val="es-ES"/>
              </w:rPr>
            </w:rPrChange>
          </w:rPr>
          <w:t>C</w:t>
        </w:r>
      </w:ins>
    </w:p>
    <w:p w14:paraId="4A42EA59" w14:textId="03635B5E" w:rsidR="000E28C8" w:rsidRPr="007F6283" w:rsidDel="00C955AA" w:rsidRDefault="000E28C8">
      <w:pPr>
        <w:pStyle w:val="Prrafodelista"/>
        <w:numPr>
          <w:ilvl w:val="1"/>
          <w:numId w:val="4"/>
        </w:numPr>
        <w:rPr>
          <w:del w:id="1300" w:author="Maribel" w:date="2018-05-13T18:54:00Z"/>
          <w:b/>
          <w:sz w:val="24"/>
          <w:lang w:val="es-ES"/>
          <w:rPrChange w:id="1301" w:author="Maribel" w:date="2018-05-22T11:33:00Z">
            <w:rPr>
              <w:del w:id="1302" w:author="Maribel" w:date="2018-05-13T18:54:00Z"/>
              <w:lang w:val="es-ES"/>
            </w:rPr>
          </w:rPrChange>
        </w:rPr>
        <w:pPrChange w:id="1303" w:author="Maribel" w:date="2018-05-13T18:56:00Z">
          <w:pPr>
            <w:pStyle w:val="Prrafodelista"/>
            <w:numPr>
              <w:ilvl w:val="2"/>
              <w:numId w:val="4"/>
            </w:numPr>
            <w:ind w:left="1224" w:hanging="504"/>
          </w:pPr>
        </w:pPrChange>
      </w:pPr>
      <w:del w:id="1304" w:author="Maribel" w:date="2018-05-13T18:54:00Z">
        <w:r w:rsidRPr="007F6283" w:rsidDel="00C955AA">
          <w:rPr>
            <w:b/>
            <w:sz w:val="24"/>
            <w:lang w:val="es-ES"/>
            <w:rPrChange w:id="1305" w:author="Maribel" w:date="2018-05-22T11:33:00Z">
              <w:rPr>
                <w:lang w:val="es-ES"/>
              </w:rPr>
            </w:rPrChange>
          </w:rPr>
          <w:delText>Elementos (*** estaría dentro de arquitectura?)</w:delText>
        </w:r>
      </w:del>
    </w:p>
    <w:p w14:paraId="04252F67" w14:textId="57B8EED8" w:rsidR="000E28C8" w:rsidRPr="007F6283" w:rsidDel="00C955AA" w:rsidRDefault="000E28C8">
      <w:pPr>
        <w:pStyle w:val="Prrafodelista"/>
        <w:numPr>
          <w:ilvl w:val="1"/>
          <w:numId w:val="4"/>
        </w:numPr>
        <w:rPr>
          <w:del w:id="1306" w:author="Maribel" w:date="2018-05-13T18:54:00Z"/>
          <w:b/>
          <w:sz w:val="24"/>
          <w:lang w:val="es-ES"/>
          <w:rPrChange w:id="1307" w:author="Maribel" w:date="2018-05-22T11:33:00Z">
            <w:rPr>
              <w:del w:id="1308" w:author="Maribel" w:date="2018-05-13T18:54:00Z"/>
              <w:lang w:val="es-ES"/>
            </w:rPr>
          </w:rPrChange>
        </w:rPr>
        <w:pPrChange w:id="1309" w:author="Maribel" w:date="2018-05-13T18:56:00Z">
          <w:pPr>
            <w:pStyle w:val="Prrafodelista"/>
            <w:numPr>
              <w:ilvl w:val="2"/>
              <w:numId w:val="4"/>
            </w:numPr>
            <w:ind w:left="1224" w:hanging="504"/>
          </w:pPr>
        </w:pPrChange>
      </w:pPr>
      <w:del w:id="1310" w:author="Maribel" w:date="2018-05-13T18:54:00Z">
        <w:r w:rsidRPr="007F6283" w:rsidDel="00C955AA">
          <w:rPr>
            <w:b/>
            <w:sz w:val="24"/>
            <w:lang w:val="es-ES"/>
            <w:rPrChange w:id="1311" w:author="Maribel" w:date="2018-05-22T11:33:00Z">
              <w:rPr>
                <w:lang w:val="es-ES"/>
              </w:rPr>
            </w:rPrChange>
          </w:rPr>
          <w:delText>Historia (*** poner antes o después? Saldrá Von Neumann?)</w:delText>
        </w:r>
      </w:del>
    </w:p>
    <w:p w14:paraId="21983872" w14:textId="6CAFC4C9" w:rsidR="000E28C8" w:rsidRPr="007F6283" w:rsidDel="00C955AA" w:rsidRDefault="000E28C8">
      <w:pPr>
        <w:pStyle w:val="Prrafodelista"/>
        <w:numPr>
          <w:ilvl w:val="1"/>
          <w:numId w:val="4"/>
        </w:numPr>
        <w:rPr>
          <w:del w:id="1312" w:author="Maribel" w:date="2018-05-13T18:54:00Z"/>
          <w:b/>
          <w:sz w:val="24"/>
          <w:lang w:val="es-ES"/>
          <w:rPrChange w:id="1313" w:author="Maribel" w:date="2018-05-22T11:33:00Z">
            <w:rPr>
              <w:del w:id="1314" w:author="Maribel" w:date="2018-05-13T18:54:00Z"/>
              <w:lang w:val="es-ES"/>
            </w:rPr>
          </w:rPrChange>
        </w:rPr>
        <w:pPrChange w:id="1315" w:author="Maribel" w:date="2018-05-13T18:56:00Z">
          <w:pPr>
            <w:pStyle w:val="Prrafodelista"/>
            <w:numPr>
              <w:ilvl w:val="2"/>
              <w:numId w:val="4"/>
            </w:numPr>
            <w:ind w:left="1224" w:hanging="504"/>
          </w:pPr>
        </w:pPrChange>
      </w:pPr>
      <w:del w:id="1316" w:author="Maribel" w:date="2018-05-13T18:54:00Z">
        <w:r w:rsidRPr="007F6283" w:rsidDel="00C955AA">
          <w:rPr>
            <w:b/>
            <w:sz w:val="24"/>
            <w:lang w:val="es-ES"/>
            <w:rPrChange w:id="1317" w:author="Maribel" w:date="2018-05-22T11:33:00Z">
              <w:rPr>
                <w:lang w:val="es-ES"/>
              </w:rPr>
            </w:rPrChange>
          </w:rPr>
          <w:delText>Datasheet</w:delText>
        </w:r>
      </w:del>
    </w:p>
    <w:p w14:paraId="67BA1F77" w14:textId="2E1D3793" w:rsidR="000E28C8" w:rsidRPr="007F6283" w:rsidDel="00C955AA" w:rsidRDefault="000E28C8">
      <w:pPr>
        <w:pStyle w:val="Prrafodelista"/>
        <w:numPr>
          <w:ilvl w:val="1"/>
          <w:numId w:val="4"/>
        </w:numPr>
        <w:rPr>
          <w:del w:id="1318" w:author="Maribel" w:date="2018-05-13T18:54:00Z"/>
          <w:b/>
          <w:sz w:val="24"/>
          <w:lang w:val="es-ES"/>
          <w:rPrChange w:id="1319" w:author="Maribel" w:date="2018-05-22T11:33:00Z">
            <w:rPr>
              <w:del w:id="1320" w:author="Maribel" w:date="2018-05-13T18:54:00Z"/>
              <w:lang w:val="es-ES"/>
            </w:rPr>
          </w:rPrChange>
        </w:rPr>
        <w:pPrChange w:id="1321" w:author="Maribel" w:date="2018-05-13T18:56:00Z">
          <w:pPr>
            <w:pStyle w:val="Prrafodelista"/>
            <w:numPr>
              <w:ilvl w:val="2"/>
              <w:numId w:val="4"/>
            </w:numPr>
            <w:ind w:left="1224" w:hanging="504"/>
          </w:pPr>
        </w:pPrChange>
      </w:pPr>
      <w:del w:id="1322" w:author="Maribel" w:date="2018-05-13T18:54:00Z">
        <w:r w:rsidRPr="007F6283" w:rsidDel="00C955AA">
          <w:rPr>
            <w:b/>
            <w:sz w:val="24"/>
            <w:lang w:val="es-ES"/>
            <w:rPrChange w:id="1323" w:author="Maribel" w:date="2018-05-22T11:33:00Z">
              <w:rPr>
                <w:lang w:val="es-ES"/>
              </w:rPr>
            </w:rPrChange>
          </w:rPr>
          <w:delText>Operaciones</w:delText>
        </w:r>
      </w:del>
    </w:p>
    <w:p w14:paraId="6A55FEF4" w14:textId="054C9CAE" w:rsidR="00502701" w:rsidRPr="007F6283" w:rsidDel="00C955AA" w:rsidRDefault="00502701">
      <w:pPr>
        <w:pStyle w:val="Prrafodelista"/>
        <w:numPr>
          <w:ilvl w:val="1"/>
          <w:numId w:val="4"/>
        </w:numPr>
        <w:rPr>
          <w:del w:id="1324" w:author="Maribel" w:date="2018-05-13T18:54:00Z"/>
          <w:b/>
          <w:sz w:val="24"/>
          <w:lang w:val="es-ES"/>
          <w:rPrChange w:id="1325" w:author="Maribel" w:date="2018-05-22T11:33:00Z">
            <w:rPr>
              <w:del w:id="1326" w:author="Maribel" w:date="2018-05-13T18:54:00Z"/>
              <w:lang w:val="es-ES"/>
            </w:rPr>
          </w:rPrChange>
        </w:rPr>
        <w:pPrChange w:id="1327" w:author="Maribel" w:date="2018-05-13T18:56:00Z">
          <w:pPr>
            <w:pStyle w:val="Prrafodelista"/>
            <w:numPr>
              <w:ilvl w:val="3"/>
              <w:numId w:val="4"/>
            </w:numPr>
            <w:ind w:left="1728" w:hanging="648"/>
          </w:pPr>
        </w:pPrChange>
      </w:pPr>
      <w:del w:id="1328" w:author="Maribel" w:date="2018-05-13T18:54:00Z">
        <w:r w:rsidRPr="007F6283" w:rsidDel="00C955AA">
          <w:rPr>
            <w:b/>
            <w:sz w:val="24"/>
            <w:lang w:val="es-ES"/>
            <w:rPrChange w:id="1329" w:author="Maribel" w:date="2018-05-22T11:33:00Z">
              <w:rPr>
                <w:lang w:val="es-ES"/>
              </w:rPr>
            </w:rPrChange>
          </w:rPr>
          <w:delText>Funciones aritméticas</w:delText>
        </w:r>
        <w:r w:rsidR="000E28C8" w:rsidRPr="007F6283" w:rsidDel="00C955AA">
          <w:rPr>
            <w:b/>
            <w:sz w:val="24"/>
            <w:lang w:val="es-ES"/>
            <w:rPrChange w:id="1330" w:author="Maribel" w:date="2018-05-22T11:33:00Z">
              <w:rPr>
                <w:lang w:val="es-ES"/>
              </w:rPr>
            </w:rPrChange>
          </w:rPr>
          <w:delText xml:space="preserve"> (*** ver sección Desarrollo para más detalles)</w:delText>
        </w:r>
      </w:del>
    </w:p>
    <w:p w14:paraId="0022D7F9" w14:textId="79FFC367" w:rsidR="00502701" w:rsidRPr="007F6283" w:rsidDel="007C69EF" w:rsidRDefault="00502701">
      <w:pPr>
        <w:pStyle w:val="Prrafodelista"/>
        <w:numPr>
          <w:ilvl w:val="1"/>
          <w:numId w:val="4"/>
        </w:numPr>
        <w:rPr>
          <w:del w:id="1331" w:author="Maribel" w:date="2018-05-13T18:54:00Z"/>
          <w:b/>
          <w:sz w:val="24"/>
          <w:lang w:val="es-ES"/>
          <w:rPrChange w:id="1332" w:author="Maribel" w:date="2018-05-22T11:33:00Z">
            <w:rPr>
              <w:del w:id="1333" w:author="Maribel" w:date="2018-05-13T18:54:00Z"/>
              <w:lang w:val="es-ES"/>
            </w:rPr>
          </w:rPrChange>
        </w:rPr>
        <w:pPrChange w:id="1334" w:author="Maribel" w:date="2018-05-13T18:56:00Z">
          <w:pPr>
            <w:pStyle w:val="Prrafodelista"/>
            <w:numPr>
              <w:ilvl w:val="3"/>
              <w:numId w:val="4"/>
            </w:numPr>
            <w:ind w:left="1728" w:hanging="648"/>
          </w:pPr>
        </w:pPrChange>
      </w:pPr>
      <w:del w:id="1335" w:author="Maribel" w:date="2018-05-13T18:54:00Z">
        <w:r w:rsidRPr="007F6283" w:rsidDel="00C955AA">
          <w:rPr>
            <w:b/>
            <w:sz w:val="24"/>
            <w:lang w:val="es-ES"/>
            <w:rPrChange w:id="1336" w:author="Maribel" w:date="2018-05-22T11:33:00Z">
              <w:rPr>
                <w:lang w:val="es-ES"/>
              </w:rPr>
            </w:rPrChange>
          </w:rPr>
          <w:delText>Funciones lógicas</w:delText>
        </w:r>
        <w:r w:rsidR="000E28C8" w:rsidRPr="007F6283" w:rsidDel="00C955AA">
          <w:rPr>
            <w:b/>
            <w:sz w:val="24"/>
            <w:lang w:val="es-ES"/>
            <w:rPrChange w:id="1337" w:author="Maribel" w:date="2018-05-22T11:33:00Z">
              <w:rPr>
                <w:lang w:val="es-ES"/>
              </w:rPr>
            </w:rPrChange>
          </w:rPr>
          <w:delText xml:space="preserve"> (*** ver sección Desarrollo para más detalles)</w:delText>
        </w:r>
      </w:del>
    </w:p>
    <w:p w14:paraId="53C40C33" w14:textId="4A411024" w:rsidR="00502701" w:rsidRPr="007F6283" w:rsidDel="007C69EF" w:rsidRDefault="00502701">
      <w:pPr>
        <w:pStyle w:val="Prrafodelista"/>
        <w:numPr>
          <w:ilvl w:val="1"/>
          <w:numId w:val="4"/>
        </w:numPr>
        <w:rPr>
          <w:del w:id="1338" w:author="Maribel" w:date="2018-05-13T18:55:00Z"/>
          <w:b/>
          <w:sz w:val="24"/>
          <w:lang w:val="es-ES"/>
          <w:rPrChange w:id="1339" w:author="Maribel" w:date="2018-05-22T11:33:00Z">
            <w:rPr>
              <w:del w:id="1340" w:author="Maribel" w:date="2018-05-13T18:55:00Z"/>
              <w:lang w:val="es-ES"/>
            </w:rPr>
          </w:rPrChange>
        </w:rPr>
        <w:pPrChange w:id="1341" w:author="Maribel" w:date="2018-05-13T18:56:00Z">
          <w:pPr/>
        </w:pPrChange>
      </w:pPr>
      <w:del w:id="1342" w:author="Maribel" w:date="2018-05-13T18:55:00Z">
        <w:r w:rsidRPr="007F6283" w:rsidDel="007C69EF">
          <w:rPr>
            <w:b/>
            <w:sz w:val="24"/>
            <w:lang w:val="es-ES"/>
            <w:rPrChange w:id="1343" w:author="Maribel" w:date="2018-05-22T11:33:00Z">
              <w:rPr>
                <w:lang w:val="es-ES"/>
              </w:rPr>
            </w:rPrChange>
          </w:rPr>
          <w:delText>Lógica programable</w:delText>
        </w:r>
      </w:del>
    </w:p>
    <w:p w14:paraId="2314E8D5" w14:textId="5A8EA188" w:rsidR="00FE7F3B" w:rsidRPr="007F6283" w:rsidRDefault="00FE7F3B">
      <w:pPr>
        <w:pStyle w:val="Prrafodelista"/>
        <w:numPr>
          <w:ilvl w:val="1"/>
          <w:numId w:val="4"/>
        </w:numPr>
        <w:rPr>
          <w:sz w:val="20"/>
          <w:lang w:val="es-ES"/>
          <w:rPrChange w:id="1344" w:author="Maribel" w:date="2018-05-22T11:33:00Z">
            <w:rPr>
              <w:lang w:val="es-ES"/>
            </w:rPr>
          </w:rPrChange>
        </w:rPr>
        <w:pPrChange w:id="1345" w:author="Maribel" w:date="2018-05-13T18:56:00Z">
          <w:pPr>
            <w:pStyle w:val="Prrafodelista"/>
            <w:numPr>
              <w:ilvl w:val="2"/>
              <w:numId w:val="4"/>
            </w:numPr>
            <w:ind w:left="1224" w:hanging="504"/>
          </w:pPr>
        </w:pPrChange>
      </w:pPr>
      <w:del w:id="1346" w:author="Maribel" w:date="2018-05-13T18:55:00Z">
        <w:r w:rsidRPr="007F6283" w:rsidDel="007C69EF">
          <w:rPr>
            <w:b/>
            <w:sz w:val="24"/>
            <w:lang w:val="es-ES"/>
            <w:rPrChange w:id="1347" w:author="Maribel" w:date="2018-05-22T11:33:00Z">
              <w:rPr>
                <w:lang w:val="es-ES"/>
              </w:rPr>
            </w:rPrChange>
          </w:rPr>
          <w:delText>C</w:delText>
        </w:r>
      </w:del>
      <w:r w:rsidRPr="007F6283">
        <w:rPr>
          <w:b/>
          <w:sz w:val="24"/>
          <w:lang w:val="es-ES"/>
          <w:rPrChange w:id="1348" w:author="Maribel" w:date="2018-05-22T11:33:00Z">
            <w:rPr>
              <w:lang w:val="es-ES"/>
            </w:rPr>
          </w:rPrChange>
        </w:rPr>
        <w:t>oncepto básico de matriz AND</w:t>
      </w:r>
    </w:p>
    <w:p w14:paraId="7434EF3E" w14:textId="77777777" w:rsidR="00AF0698" w:rsidRPr="007F6283" w:rsidRDefault="00AF0698">
      <w:pPr>
        <w:pStyle w:val="Prrafodelista"/>
        <w:numPr>
          <w:ilvl w:val="1"/>
          <w:numId w:val="4"/>
        </w:numPr>
        <w:rPr>
          <w:b/>
          <w:sz w:val="24"/>
          <w:lang w:val="es-ES"/>
          <w:rPrChange w:id="1349" w:author="Maribel" w:date="2018-05-22T11:33:00Z">
            <w:rPr>
              <w:b/>
              <w:sz w:val="28"/>
              <w:lang w:val="es-ES"/>
            </w:rPr>
          </w:rPrChange>
        </w:rPr>
        <w:pPrChange w:id="1350" w:author="Maribel" w:date="2018-05-13T18:56:00Z">
          <w:pPr>
            <w:pStyle w:val="Prrafodelista"/>
            <w:numPr>
              <w:ilvl w:val="2"/>
              <w:numId w:val="4"/>
            </w:numPr>
            <w:ind w:left="1224" w:hanging="504"/>
          </w:pPr>
        </w:pPrChange>
      </w:pPr>
      <w:r w:rsidRPr="007F6283">
        <w:rPr>
          <w:b/>
          <w:sz w:val="24"/>
          <w:lang w:val="es-ES"/>
          <w:rPrChange w:id="1351" w:author="Maribel" w:date="2018-05-22T11:33:00Z">
            <w:rPr>
              <w:b/>
              <w:sz w:val="28"/>
              <w:lang w:val="es-ES"/>
            </w:rPr>
          </w:rPrChange>
        </w:rPr>
        <w:t>Tecnologías de proceso basadas en conexiones programables</w:t>
      </w:r>
    </w:p>
    <w:p w14:paraId="2DCB22BF" w14:textId="1EEFC4EE" w:rsidR="00AF0698" w:rsidRPr="007F6283" w:rsidRDefault="00416CC5" w:rsidP="00AF0698">
      <w:pPr>
        <w:pStyle w:val="Prrafodelista"/>
        <w:numPr>
          <w:ilvl w:val="3"/>
          <w:numId w:val="4"/>
        </w:numPr>
        <w:rPr>
          <w:b/>
          <w:sz w:val="24"/>
          <w:lang w:val="es-ES"/>
          <w:rPrChange w:id="1352" w:author="Maribel" w:date="2018-05-22T11:33:00Z">
            <w:rPr>
              <w:b/>
              <w:sz w:val="28"/>
              <w:lang w:val="es-ES"/>
            </w:rPr>
          </w:rPrChange>
        </w:rPr>
      </w:pPr>
      <w:proofErr w:type="spellStart"/>
      <w:ins w:id="1353" w:author="Maribel" w:date="2018-05-13T18:57:00Z">
        <w:r w:rsidRPr="007F6283">
          <w:rPr>
            <w:b/>
            <w:sz w:val="24"/>
            <w:lang w:val="es-ES"/>
            <w:rPrChange w:id="1354" w:author="Maribel" w:date="2018-05-22T11:33:00Z">
              <w:rPr>
                <w:b/>
                <w:sz w:val="28"/>
                <w:lang w:val="es-ES"/>
              </w:rPr>
            </w:rPrChange>
          </w:rPr>
          <w:t>Tecnolog</w:t>
        </w:r>
        <w:r w:rsidRPr="007F6283">
          <w:rPr>
            <w:b/>
            <w:sz w:val="24"/>
            <w:rPrChange w:id="1355" w:author="Maribel" w:date="2018-05-22T11:33:00Z">
              <w:rPr>
                <w:b/>
                <w:sz w:val="28"/>
              </w:rPr>
            </w:rPrChange>
          </w:rPr>
          <w:t>ía</w:t>
        </w:r>
        <w:proofErr w:type="spellEnd"/>
        <w:r w:rsidRPr="007F6283">
          <w:rPr>
            <w:b/>
            <w:sz w:val="24"/>
            <w:rPrChange w:id="1356" w:author="Maribel" w:date="2018-05-22T11:33:00Z">
              <w:rPr>
                <w:b/>
                <w:sz w:val="28"/>
              </w:rPr>
            </w:rPrChange>
          </w:rPr>
          <w:t xml:space="preserve"> </w:t>
        </w:r>
        <w:proofErr w:type="spellStart"/>
        <w:r w:rsidRPr="007F6283">
          <w:rPr>
            <w:b/>
            <w:sz w:val="24"/>
            <w:rPrChange w:id="1357" w:author="Maribel" w:date="2018-05-22T11:33:00Z">
              <w:rPr>
                <w:b/>
                <w:sz w:val="28"/>
              </w:rPr>
            </w:rPrChange>
          </w:rPr>
          <w:t>basada</w:t>
        </w:r>
        <w:proofErr w:type="spellEnd"/>
        <w:r w:rsidRPr="007F6283">
          <w:rPr>
            <w:b/>
            <w:sz w:val="24"/>
            <w:rPrChange w:id="1358" w:author="Maribel" w:date="2018-05-22T11:33:00Z">
              <w:rPr>
                <w:b/>
                <w:sz w:val="28"/>
              </w:rPr>
            </w:rPrChange>
          </w:rPr>
          <w:t xml:space="preserve"> </w:t>
        </w:r>
        <w:proofErr w:type="spellStart"/>
        <w:r w:rsidRPr="007F6283">
          <w:rPr>
            <w:b/>
            <w:sz w:val="24"/>
            <w:rPrChange w:id="1359" w:author="Maribel" w:date="2018-05-22T11:33:00Z">
              <w:rPr>
                <w:b/>
                <w:sz w:val="28"/>
              </w:rPr>
            </w:rPrChange>
          </w:rPr>
          <w:t>en</w:t>
        </w:r>
        <w:proofErr w:type="spellEnd"/>
        <w:r w:rsidRPr="007F6283">
          <w:rPr>
            <w:b/>
            <w:sz w:val="24"/>
            <w:rPrChange w:id="1360" w:author="Maribel" w:date="2018-05-22T11:33:00Z">
              <w:rPr>
                <w:b/>
                <w:sz w:val="28"/>
              </w:rPr>
            </w:rPrChange>
          </w:rPr>
          <w:t xml:space="preserve"> </w:t>
        </w:r>
      </w:ins>
      <w:del w:id="1361" w:author="Maribel" w:date="2018-05-13T18:57:00Z">
        <w:r w:rsidR="00AF0698" w:rsidRPr="007F6283" w:rsidDel="00416CC5">
          <w:rPr>
            <w:b/>
            <w:sz w:val="24"/>
            <w:lang w:val="es-ES"/>
            <w:rPrChange w:id="1362" w:author="Maribel" w:date="2018-05-22T11:33:00Z">
              <w:rPr>
                <w:b/>
                <w:sz w:val="28"/>
                <w:lang w:val="es-ES"/>
              </w:rPr>
            </w:rPrChange>
          </w:rPr>
          <w:delText>F</w:delText>
        </w:r>
      </w:del>
      <w:ins w:id="1363" w:author="Maribel" w:date="2018-05-13T18:57:00Z">
        <w:r w:rsidRPr="007F6283">
          <w:rPr>
            <w:b/>
            <w:sz w:val="24"/>
            <w:lang w:val="es-ES"/>
            <w:rPrChange w:id="1364" w:author="Maribel" w:date="2018-05-22T11:33:00Z">
              <w:rPr>
                <w:b/>
                <w:sz w:val="28"/>
                <w:lang w:val="es-ES"/>
              </w:rPr>
            </w:rPrChange>
          </w:rPr>
          <w:t>f</w:t>
        </w:r>
      </w:ins>
      <w:r w:rsidR="00AF0698" w:rsidRPr="007F6283">
        <w:rPr>
          <w:b/>
          <w:sz w:val="24"/>
          <w:lang w:val="es-ES"/>
          <w:rPrChange w:id="1365" w:author="Maribel" w:date="2018-05-22T11:33:00Z">
            <w:rPr>
              <w:b/>
              <w:sz w:val="28"/>
              <w:lang w:val="es-ES"/>
            </w:rPr>
          </w:rPrChange>
        </w:rPr>
        <w:t>usible</w:t>
      </w:r>
    </w:p>
    <w:p w14:paraId="6500D1BA" w14:textId="29A184A0" w:rsidR="00AF0698" w:rsidRPr="007F6283" w:rsidRDefault="00416CC5" w:rsidP="00AF0698">
      <w:pPr>
        <w:pStyle w:val="Prrafodelista"/>
        <w:numPr>
          <w:ilvl w:val="3"/>
          <w:numId w:val="4"/>
        </w:numPr>
        <w:rPr>
          <w:b/>
          <w:sz w:val="24"/>
          <w:lang w:val="es-ES"/>
          <w:rPrChange w:id="1366" w:author="Maribel" w:date="2018-05-22T11:33:00Z">
            <w:rPr>
              <w:b/>
              <w:sz w:val="28"/>
              <w:lang w:val="es-ES"/>
            </w:rPr>
          </w:rPrChange>
        </w:rPr>
      </w:pPr>
      <w:proofErr w:type="spellStart"/>
      <w:ins w:id="1367" w:author="Maribel" w:date="2018-05-13T18:57:00Z">
        <w:r w:rsidRPr="007F6283">
          <w:rPr>
            <w:b/>
            <w:sz w:val="24"/>
            <w:lang w:val="es-ES"/>
            <w:rPrChange w:id="1368" w:author="Maribel" w:date="2018-05-22T11:33:00Z">
              <w:rPr>
                <w:b/>
                <w:sz w:val="28"/>
                <w:lang w:val="es-ES"/>
              </w:rPr>
            </w:rPrChange>
          </w:rPr>
          <w:t>Tecnolog</w:t>
        </w:r>
        <w:r w:rsidRPr="007F6283">
          <w:rPr>
            <w:b/>
            <w:sz w:val="24"/>
            <w:rPrChange w:id="1369" w:author="Maribel" w:date="2018-05-22T11:33:00Z">
              <w:rPr>
                <w:b/>
                <w:sz w:val="28"/>
              </w:rPr>
            </w:rPrChange>
          </w:rPr>
          <w:t>ía</w:t>
        </w:r>
        <w:proofErr w:type="spellEnd"/>
        <w:r w:rsidRPr="007F6283">
          <w:rPr>
            <w:b/>
            <w:sz w:val="24"/>
            <w:rPrChange w:id="1370" w:author="Maribel" w:date="2018-05-22T11:33:00Z">
              <w:rPr>
                <w:b/>
                <w:sz w:val="28"/>
              </w:rPr>
            </w:rPrChange>
          </w:rPr>
          <w:t xml:space="preserve"> </w:t>
        </w:r>
        <w:proofErr w:type="spellStart"/>
        <w:r w:rsidRPr="007F6283">
          <w:rPr>
            <w:b/>
            <w:sz w:val="24"/>
            <w:rPrChange w:id="1371" w:author="Maribel" w:date="2018-05-22T11:33:00Z">
              <w:rPr>
                <w:b/>
                <w:sz w:val="28"/>
              </w:rPr>
            </w:rPrChange>
          </w:rPr>
          <w:t>basada</w:t>
        </w:r>
        <w:proofErr w:type="spellEnd"/>
        <w:r w:rsidRPr="007F6283">
          <w:rPr>
            <w:b/>
            <w:sz w:val="24"/>
            <w:rPrChange w:id="1372" w:author="Maribel" w:date="2018-05-22T11:33:00Z">
              <w:rPr>
                <w:b/>
                <w:sz w:val="28"/>
              </w:rPr>
            </w:rPrChange>
          </w:rPr>
          <w:t xml:space="preserve"> </w:t>
        </w:r>
        <w:proofErr w:type="spellStart"/>
        <w:r w:rsidRPr="007F6283">
          <w:rPr>
            <w:b/>
            <w:sz w:val="24"/>
            <w:rPrChange w:id="1373" w:author="Maribel" w:date="2018-05-22T11:33:00Z">
              <w:rPr>
                <w:b/>
                <w:sz w:val="28"/>
              </w:rPr>
            </w:rPrChange>
          </w:rPr>
          <w:t>en</w:t>
        </w:r>
        <w:proofErr w:type="spellEnd"/>
        <w:r w:rsidRPr="007F6283">
          <w:rPr>
            <w:b/>
            <w:sz w:val="24"/>
            <w:lang w:val="es-ES"/>
            <w:rPrChange w:id="1374" w:author="Maribel" w:date="2018-05-22T11:33:00Z">
              <w:rPr>
                <w:b/>
                <w:sz w:val="28"/>
                <w:lang w:val="es-ES"/>
              </w:rPr>
            </w:rPrChange>
          </w:rPr>
          <w:t xml:space="preserve"> </w:t>
        </w:r>
      </w:ins>
      <w:del w:id="1375" w:author="Maribel" w:date="2018-05-13T18:57:00Z">
        <w:r w:rsidR="00AF0698" w:rsidRPr="007F6283" w:rsidDel="00416CC5">
          <w:rPr>
            <w:b/>
            <w:sz w:val="24"/>
            <w:lang w:val="es-ES"/>
            <w:rPrChange w:id="1376" w:author="Maribel" w:date="2018-05-22T11:33:00Z">
              <w:rPr>
                <w:b/>
                <w:sz w:val="28"/>
                <w:lang w:val="es-ES"/>
              </w:rPr>
            </w:rPrChange>
          </w:rPr>
          <w:delText>A</w:delText>
        </w:r>
      </w:del>
      <w:proofErr w:type="spellStart"/>
      <w:ins w:id="1377" w:author="Maribel" w:date="2018-05-13T18:57:00Z">
        <w:r w:rsidRPr="007F6283">
          <w:rPr>
            <w:b/>
            <w:sz w:val="24"/>
            <w:lang w:val="es-ES"/>
            <w:rPrChange w:id="1378" w:author="Maribel" w:date="2018-05-22T11:33:00Z">
              <w:rPr>
                <w:b/>
                <w:sz w:val="28"/>
                <w:lang w:val="es-ES"/>
              </w:rPr>
            </w:rPrChange>
          </w:rPr>
          <w:t>a</w:t>
        </w:r>
      </w:ins>
      <w:r w:rsidR="00AF0698" w:rsidRPr="007F6283">
        <w:rPr>
          <w:b/>
          <w:sz w:val="24"/>
          <w:lang w:val="es-ES"/>
          <w:rPrChange w:id="1379" w:author="Maribel" w:date="2018-05-22T11:33:00Z">
            <w:rPr>
              <w:b/>
              <w:sz w:val="28"/>
              <w:lang w:val="es-ES"/>
            </w:rPr>
          </w:rPrChange>
        </w:rPr>
        <w:t>ntifusible</w:t>
      </w:r>
      <w:proofErr w:type="spellEnd"/>
    </w:p>
    <w:p w14:paraId="6B7AAC54" w14:textId="629933DE" w:rsidR="00AF0698" w:rsidRPr="007F6283" w:rsidRDefault="00416CC5" w:rsidP="00AF0698">
      <w:pPr>
        <w:pStyle w:val="Prrafodelista"/>
        <w:numPr>
          <w:ilvl w:val="3"/>
          <w:numId w:val="4"/>
        </w:numPr>
        <w:rPr>
          <w:b/>
          <w:sz w:val="24"/>
          <w:lang w:val="es-ES"/>
          <w:rPrChange w:id="1380" w:author="Maribel" w:date="2018-05-22T11:33:00Z">
            <w:rPr>
              <w:b/>
              <w:sz w:val="28"/>
              <w:lang w:val="es-ES"/>
            </w:rPr>
          </w:rPrChange>
        </w:rPr>
      </w:pPr>
      <w:proofErr w:type="spellStart"/>
      <w:ins w:id="1381" w:author="Maribel" w:date="2018-05-13T18:57:00Z">
        <w:r w:rsidRPr="007F6283">
          <w:rPr>
            <w:b/>
            <w:sz w:val="24"/>
            <w:lang w:val="es-ES"/>
            <w:rPrChange w:id="1382" w:author="Maribel" w:date="2018-05-22T11:33:00Z">
              <w:rPr>
                <w:b/>
                <w:sz w:val="28"/>
                <w:lang w:val="es-ES"/>
              </w:rPr>
            </w:rPrChange>
          </w:rPr>
          <w:t>Tecnolog</w:t>
        </w:r>
        <w:r w:rsidRPr="007F6283">
          <w:rPr>
            <w:b/>
            <w:sz w:val="24"/>
            <w:rPrChange w:id="1383" w:author="Maribel" w:date="2018-05-22T11:33:00Z">
              <w:rPr>
                <w:b/>
                <w:sz w:val="28"/>
              </w:rPr>
            </w:rPrChange>
          </w:rPr>
          <w:t>ía</w:t>
        </w:r>
        <w:proofErr w:type="spellEnd"/>
        <w:r w:rsidRPr="007F6283">
          <w:rPr>
            <w:b/>
            <w:sz w:val="24"/>
            <w:rPrChange w:id="1384" w:author="Maribel" w:date="2018-05-22T11:33:00Z">
              <w:rPr>
                <w:b/>
                <w:sz w:val="28"/>
              </w:rPr>
            </w:rPrChange>
          </w:rPr>
          <w:t xml:space="preserve"> </w:t>
        </w:r>
        <w:proofErr w:type="spellStart"/>
        <w:r w:rsidRPr="007F6283">
          <w:rPr>
            <w:b/>
            <w:sz w:val="24"/>
            <w:rPrChange w:id="1385" w:author="Maribel" w:date="2018-05-22T11:33:00Z">
              <w:rPr>
                <w:b/>
                <w:sz w:val="28"/>
              </w:rPr>
            </w:rPrChange>
          </w:rPr>
          <w:t>basada</w:t>
        </w:r>
        <w:proofErr w:type="spellEnd"/>
        <w:r w:rsidRPr="007F6283">
          <w:rPr>
            <w:b/>
            <w:sz w:val="24"/>
            <w:rPrChange w:id="1386" w:author="Maribel" w:date="2018-05-22T11:33:00Z">
              <w:rPr>
                <w:b/>
                <w:sz w:val="28"/>
              </w:rPr>
            </w:rPrChange>
          </w:rPr>
          <w:t xml:space="preserve"> </w:t>
        </w:r>
        <w:proofErr w:type="spellStart"/>
        <w:r w:rsidRPr="007F6283">
          <w:rPr>
            <w:b/>
            <w:sz w:val="24"/>
            <w:rPrChange w:id="1387" w:author="Maribel" w:date="2018-05-22T11:33:00Z">
              <w:rPr>
                <w:b/>
                <w:sz w:val="28"/>
              </w:rPr>
            </w:rPrChange>
          </w:rPr>
          <w:t>en</w:t>
        </w:r>
        <w:proofErr w:type="spellEnd"/>
        <w:r w:rsidRPr="007F6283">
          <w:rPr>
            <w:b/>
            <w:sz w:val="24"/>
            <w:lang w:val="es-ES"/>
            <w:rPrChange w:id="1388" w:author="Maribel" w:date="2018-05-22T11:33:00Z">
              <w:rPr>
                <w:b/>
                <w:sz w:val="28"/>
                <w:lang w:val="es-ES"/>
              </w:rPr>
            </w:rPrChange>
          </w:rPr>
          <w:t xml:space="preserve"> </w:t>
        </w:r>
      </w:ins>
      <w:r w:rsidR="00AF0698" w:rsidRPr="007F6283">
        <w:rPr>
          <w:b/>
          <w:sz w:val="24"/>
          <w:lang w:val="es-ES"/>
          <w:rPrChange w:id="1389" w:author="Maribel" w:date="2018-05-22T11:33:00Z">
            <w:rPr>
              <w:b/>
              <w:sz w:val="28"/>
              <w:lang w:val="es-ES"/>
            </w:rPr>
          </w:rPrChange>
        </w:rPr>
        <w:t>EPROM</w:t>
      </w:r>
    </w:p>
    <w:p w14:paraId="5C31F199" w14:textId="5D4A0562" w:rsidR="00AF0698" w:rsidRPr="007F6283" w:rsidRDefault="00416CC5" w:rsidP="00AF0698">
      <w:pPr>
        <w:pStyle w:val="Prrafodelista"/>
        <w:numPr>
          <w:ilvl w:val="3"/>
          <w:numId w:val="4"/>
        </w:numPr>
        <w:rPr>
          <w:b/>
          <w:sz w:val="24"/>
          <w:lang w:val="es-ES"/>
          <w:rPrChange w:id="1390" w:author="Maribel" w:date="2018-05-22T11:33:00Z">
            <w:rPr>
              <w:b/>
              <w:sz w:val="28"/>
              <w:lang w:val="es-ES"/>
            </w:rPr>
          </w:rPrChange>
        </w:rPr>
      </w:pPr>
      <w:proofErr w:type="spellStart"/>
      <w:ins w:id="1391" w:author="Maribel" w:date="2018-05-13T18:57:00Z">
        <w:r w:rsidRPr="007F6283">
          <w:rPr>
            <w:b/>
            <w:sz w:val="24"/>
            <w:lang w:val="es-ES"/>
            <w:rPrChange w:id="1392" w:author="Maribel" w:date="2018-05-22T11:33:00Z">
              <w:rPr>
                <w:b/>
                <w:sz w:val="28"/>
                <w:lang w:val="es-ES"/>
              </w:rPr>
            </w:rPrChange>
          </w:rPr>
          <w:t>Tecnolog</w:t>
        </w:r>
        <w:r w:rsidRPr="007F6283">
          <w:rPr>
            <w:b/>
            <w:sz w:val="24"/>
            <w:rPrChange w:id="1393" w:author="Maribel" w:date="2018-05-22T11:33:00Z">
              <w:rPr>
                <w:b/>
                <w:sz w:val="28"/>
              </w:rPr>
            </w:rPrChange>
          </w:rPr>
          <w:t>ía</w:t>
        </w:r>
        <w:proofErr w:type="spellEnd"/>
        <w:r w:rsidRPr="007F6283">
          <w:rPr>
            <w:b/>
            <w:sz w:val="24"/>
            <w:rPrChange w:id="1394" w:author="Maribel" w:date="2018-05-22T11:33:00Z">
              <w:rPr>
                <w:b/>
                <w:sz w:val="28"/>
              </w:rPr>
            </w:rPrChange>
          </w:rPr>
          <w:t xml:space="preserve"> </w:t>
        </w:r>
        <w:proofErr w:type="spellStart"/>
        <w:r w:rsidRPr="007F6283">
          <w:rPr>
            <w:b/>
            <w:sz w:val="24"/>
            <w:rPrChange w:id="1395" w:author="Maribel" w:date="2018-05-22T11:33:00Z">
              <w:rPr>
                <w:b/>
                <w:sz w:val="28"/>
              </w:rPr>
            </w:rPrChange>
          </w:rPr>
          <w:t>basada</w:t>
        </w:r>
        <w:proofErr w:type="spellEnd"/>
        <w:r w:rsidRPr="007F6283">
          <w:rPr>
            <w:b/>
            <w:sz w:val="24"/>
            <w:rPrChange w:id="1396" w:author="Maribel" w:date="2018-05-22T11:33:00Z">
              <w:rPr>
                <w:b/>
                <w:sz w:val="28"/>
              </w:rPr>
            </w:rPrChange>
          </w:rPr>
          <w:t xml:space="preserve"> </w:t>
        </w:r>
        <w:proofErr w:type="spellStart"/>
        <w:r w:rsidRPr="007F6283">
          <w:rPr>
            <w:b/>
            <w:sz w:val="24"/>
            <w:rPrChange w:id="1397" w:author="Maribel" w:date="2018-05-22T11:33:00Z">
              <w:rPr>
                <w:b/>
                <w:sz w:val="28"/>
              </w:rPr>
            </w:rPrChange>
          </w:rPr>
          <w:t>en</w:t>
        </w:r>
        <w:proofErr w:type="spellEnd"/>
        <w:r w:rsidRPr="007F6283">
          <w:rPr>
            <w:b/>
            <w:sz w:val="24"/>
            <w:lang w:val="es-ES"/>
            <w:rPrChange w:id="1398" w:author="Maribel" w:date="2018-05-22T11:33:00Z">
              <w:rPr>
                <w:b/>
                <w:sz w:val="28"/>
                <w:lang w:val="es-ES"/>
              </w:rPr>
            </w:rPrChange>
          </w:rPr>
          <w:t xml:space="preserve"> </w:t>
        </w:r>
      </w:ins>
      <w:r w:rsidR="00AF0698" w:rsidRPr="007F6283">
        <w:rPr>
          <w:b/>
          <w:sz w:val="24"/>
          <w:lang w:val="es-ES"/>
          <w:rPrChange w:id="1399" w:author="Maribel" w:date="2018-05-22T11:33:00Z">
            <w:rPr>
              <w:b/>
              <w:sz w:val="28"/>
              <w:lang w:val="es-ES"/>
            </w:rPr>
          </w:rPrChange>
        </w:rPr>
        <w:t>EEPROM</w:t>
      </w:r>
    </w:p>
    <w:p w14:paraId="030E67C2" w14:textId="4DF358AE" w:rsidR="00AF0698" w:rsidRPr="007F6283" w:rsidRDefault="00416CC5" w:rsidP="00AF0698">
      <w:pPr>
        <w:pStyle w:val="Prrafodelista"/>
        <w:numPr>
          <w:ilvl w:val="3"/>
          <w:numId w:val="4"/>
        </w:numPr>
        <w:rPr>
          <w:ins w:id="1400" w:author="Maribel" w:date="2018-05-13T18:57:00Z"/>
          <w:b/>
          <w:sz w:val="24"/>
          <w:lang w:val="es-ES"/>
          <w:rPrChange w:id="1401" w:author="Maribel" w:date="2018-05-22T11:33:00Z">
            <w:rPr>
              <w:ins w:id="1402" w:author="Maribel" w:date="2018-05-13T18:57:00Z"/>
              <w:b/>
              <w:sz w:val="28"/>
              <w:lang w:val="es-ES"/>
            </w:rPr>
          </w:rPrChange>
        </w:rPr>
      </w:pPr>
      <w:proofErr w:type="spellStart"/>
      <w:ins w:id="1403" w:author="Maribel" w:date="2018-05-13T18:57:00Z">
        <w:r w:rsidRPr="007F6283">
          <w:rPr>
            <w:b/>
            <w:sz w:val="24"/>
            <w:lang w:val="es-ES"/>
            <w:rPrChange w:id="1404" w:author="Maribel" w:date="2018-05-22T11:33:00Z">
              <w:rPr>
                <w:b/>
                <w:sz w:val="28"/>
                <w:lang w:val="es-ES"/>
              </w:rPr>
            </w:rPrChange>
          </w:rPr>
          <w:t>Tecnolog</w:t>
        </w:r>
        <w:r w:rsidRPr="007F6283">
          <w:rPr>
            <w:b/>
            <w:sz w:val="24"/>
            <w:rPrChange w:id="1405" w:author="Maribel" w:date="2018-05-22T11:33:00Z">
              <w:rPr>
                <w:b/>
                <w:sz w:val="28"/>
              </w:rPr>
            </w:rPrChange>
          </w:rPr>
          <w:t>ía</w:t>
        </w:r>
        <w:proofErr w:type="spellEnd"/>
        <w:r w:rsidRPr="007F6283">
          <w:rPr>
            <w:b/>
            <w:sz w:val="24"/>
            <w:rPrChange w:id="1406" w:author="Maribel" w:date="2018-05-22T11:33:00Z">
              <w:rPr>
                <w:b/>
                <w:sz w:val="28"/>
              </w:rPr>
            </w:rPrChange>
          </w:rPr>
          <w:t xml:space="preserve"> </w:t>
        </w:r>
        <w:proofErr w:type="spellStart"/>
        <w:r w:rsidRPr="007F6283">
          <w:rPr>
            <w:b/>
            <w:sz w:val="24"/>
            <w:rPrChange w:id="1407" w:author="Maribel" w:date="2018-05-22T11:33:00Z">
              <w:rPr>
                <w:b/>
                <w:sz w:val="28"/>
              </w:rPr>
            </w:rPrChange>
          </w:rPr>
          <w:t>basada</w:t>
        </w:r>
        <w:proofErr w:type="spellEnd"/>
        <w:r w:rsidRPr="007F6283">
          <w:rPr>
            <w:b/>
            <w:sz w:val="24"/>
            <w:rPrChange w:id="1408" w:author="Maribel" w:date="2018-05-22T11:33:00Z">
              <w:rPr>
                <w:b/>
                <w:sz w:val="28"/>
              </w:rPr>
            </w:rPrChange>
          </w:rPr>
          <w:t xml:space="preserve"> </w:t>
        </w:r>
        <w:proofErr w:type="spellStart"/>
        <w:r w:rsidRPr="007F6283">
          <w:rPr>
            <w:b/>
            <w:sz w:val="24"/>
            <w:rPrChange w:id="1409" w:author="Maribel" w:date="2018-05-22T11:33:00Z">
              <w:rPr>
                <w:b/>
                <w:sz w:val="28"/>
              </w:rPr>
            </w:rPrChange>
          </w:rPr>
          <w:t>en</w:t>
        </w:r>
        <w:proofErr w:type="spellEnd"/>
        <w:r w:rsidRPr="007F6283">
          <w:rPr>
            <w:b/>
            <w:sz w:val="24"/>
            <w:lang w:val="es-ES"/>
            <w:rPrChange w:id="1410" w:author="Maribel" w:date="2018-05-22T11:33:00Z">
              <w:rPr>
                <w:b/>
                <w:sz w:val="28"/>
                <w:lang w:val="es-ES"/>
              </w:rPr>
            </w:rPrChange>
          </w:rPr>
          <w:t xml:space="preserve"> </w:t>
        </w:r>
      </w:ins>
      <w:r w:rsidR="00AF0698" w:rsidRPr="007F6283">
        <w:rPr>
          <w:b/>
          <w:sz w:val="24"/>
          <w:lang w:val="es-ES"/>
          <w:rPrChange w:id="1411" w:author="Maribel" w:date="2018-05-22T11:33:00Z">
            <w:rPr>
              <w:b/>
              <w:sz w:val="28"/>
              <w:lang w:val="es-ES"/>
            </w:rPr>
          </w:rPrChange>
        </w:rPr>
        <w:t>SRAM</w:t>
      </w:r>
    </w:p>
    <w:p w14:paraId="0B9DF743" w14:textId="04896015" w:rsidR="00213BB8" w:rsidRPr="007F6283" w:rsidRDefault="00213BB8">
      <w:pPr>
        <w:pStyle w:val="Prrafodelista"/>
        <w:numPr>
          <w:ilvl w:val="1"/>
          <w:numId w:val="4"/>
        </w:numPr>
        <w:rPr>
          <w:b/>
          <w:sz w:val="24"/>
          <w:lang w:val="es-ES"/>
          <w:rPrChange w:id="1412" w:author="Maribel" w:date="2018-05-22T11:33:00Z">
            <w:rPr>
              <w:b/>
              <w:sz w:val="28"/>
              <w:lang w:val="es-ES"/>
            </w:rPr>
          </w:rPrChange>
        </w:rPr>
        <w:pPrChange w:id="1413" w:author="Maribel" w:date="2018-05-13T18:57:00Z">
          <w:pPr>
            <w:pStyle w:val="Prrafodelista"/>
            <w:numPr>
              <w:ilvl w:val="3"/>
              <w:numId w:val="4"/>
            </w:numPr>
            <w:ind w:left="1728" w:hanging="648"/>
          </w:pPr>
        </w:pPrChange>
      </w:pPr>
      <w:ins w:id="1414" w:author="Maribel" w:date="2018-05-13T18:57:00Z">
        <w:r w:rsidRPr="007F6283">
          <w:rPr>
            <w:b/>
            <w:sz w:val="24"/>
            <w:lang w:val="es-ES"/>
            <w:rPrChange w:id="1415" w:author="Maribel" w:date="2018-05-22T11:33:00Z">
              <w:rPr>
                <w:b/>
                <w:sz w:val="28"/>
                <w:lang w:val="es-ES"/>
              </w:rPr>
            </w:rPrChange>
          </w:rPr>
          <w:t>Memoria de configuración</w:t>
        </w:r>
      </w:ins>
    </w:p>
    <w:p w14:paraId="5AAF238A" w14:textId="77777777" w:rsidR="00FE7F3B" w:rsidRPr="007F6283" w:rsidRDefault="00FE7F3B">
      <w:pPr>
        <w:pStyle w:val="Prrafodelista"/>
        <w:numPr>
          <w:ilvl w:val="1"/>
          <w:numId w:val="4"/>
        </w:numPr>
        <w:rPr>
          <w:b/>
          <w:sz w:val="24"/>
          <w:lang w:val="es-ES"/>
          <w:rPrChange w:id="1416" w:author="Maribel" w:date="2018-05-22T11:33:00Z">
            <w:rPr>
              <w:b/>
              <w:sz w:val="28"/>
              <w:lang w:val="es-ES"/>
            </w:rPr>
          </w:rPrChange>
        </w:rPr>
        <w:pPrChange w:id="1417" w:author="Maribel" w:date="2018-05-13T18:58:00Z">
          <w:pPr>
            <w:pStyle w:val="Prrafodelista"/>
            <w:numPr>
              <w:ilvl w:val="2"/>
              <w:numId w:val="4"/>
            </w:numPr>
            <w:ind w:left="1224" w:hanging="504"/>
          </w:pPr>
        </w:pPrChange>
      </w:pPr>
      <w:r w:rsidRPr="007F6283">
        <w:rPr>
          <w:b/>
          <w:sz w:val="24"/>
          <w:lang w:val="es-ES"/>
          <w:rPrChange w:id="1418" w:author="Maribel" w:date="2018-05-22T11:33:00Z">
            <w:rPr>
              <w:b/>
              <w:sz w:val="28"/>
              <w:lang w:val="es-ES"/>
            </w:rPr>
          </w:rPrChange>
        </w:rPr>
        <w:t>Tipos de dispositivos lógicos programables (PLD)</w:t>
      </w:r>
    </w:p>
    <w:p w14:paraId="0BF34978" w14:textId="77777777" w:rsidR="00FE7F3B" w:rsidRPr="007F6283" w:rsidRDefault="00FE7F3B">
      <w:pPr>
        <w:pStyle w:val="Prrafodelista"/>
        <w:numPr>
          <w:ilvl w:val="2"/>
          <w:numId w:val="4"/>
        </w:numPr>
        <w:rPr>
          <w:b/>
          <w:sz w:val="24"/>
          <w:lang w:val="es-ES"/>
          <w:rPrChange w:id="1419" w:author="Maribel" w:date="2018-05-22T11:33:00Z">
            <w:rPr>
              <w:b/>
              <w:sz w:val="28"/>
              <w:lang w:val="es-ES"/>
            </w:rPr>
          </w:rPrChange>
        </w:rPr>
        <w:pPrChange w:id="1420" w:author="Maribel" w:date="2018-05-13T18:58:00Z">
          <w:pPr>
            <w:pStyle w:val="Prrafodelista"/>
            <w:numPr>
              <w:ilvl w:val="3"/>
              <w:numId w:val="4"/>
            </w:numPr>
            <w:ind w:left="1728" w:hanging="648"/>
          </w:pPr>
        </w:pPrChange>
      </w:pPr>
      <w:r w:rsidRPr="007F6283">
        <w:rPr>
          <w:b/>
          <w:sz w:val="24"/>
          <w:lang w:val="es-ES"/>
          <w:rPrChange w:id="1421" w:author="Maribel" w:date="2018-05-22T11:33:00Z">
            <w:rPr>
              <w:b/>
              <w:sz w:val="28"/>
              <w:lang w:val="es-ES"/>
            </w:rPr>
          </w:rPrChange>
        </w:rPr>
        <w:t>SPLD</w:t>
      </w:r>
    </w:p>
    <w:p w14:paraId="0F562D08" w14:textId="77777777" w:rsidR="00AF0698" w:rsidRPr="007F6283" w:rsidRDefault="00AF0698">
      <w:pPr>
        <w:pStyle w:val="Prrafodelista"/>
        <w:numPr>
          <w:ilvl w:val="3"/>
          <w:numId w:val="4"/>
        </w:numPr>
        <w:rPr>
          <w:b/>
          <w:sz w:val="24"/>
          <w:lang w:val="es-ES"/>
          <w:rPrChange w:id="1422" w:author="Maribel" w:date="2018-05-22T11:33:00Z">
            <w:rPr>
              <w:b/>
              <w:sz w:val="28"/>
              <w:lang w:val="es-ES"/>
            </w:rPr>
          </w:rPrChange>
        </w:rPr>
        <w:pPrChange w:id="1423" w:author="Maribel" w:date="2018-05-13T18:58:00Z">
          <w:pPr>
            <w:pStyle w:val="Prrafodelista"/>
            <w:numPr>
              <w:ilvl w:val="4"/>
              <w:numId w:val="4"/>
            </w:numPr>
            <w:ind w:left="2232" w:hanging="792"/>
          </w:pPr>
        </w:pPrChange>
      </w:pPr>
      <w:r w:rsidRPr="007F6283">
        <w:rPr>
          <w:b/>
          <w:sz w:val="24"/>
          <w:lang w:val="es-ES"/>
          <w:rPrChange w:id="1424" w:author="Maribel" w:date="2018-05-22T11:33:00Z">
            <w:rPr>
              <w:b/>
              <w:sz w:val="28"/>
              <w:lang w:val="es-ES"/>
            </w:rPr>
          </w:rPrChange>
        </w:rPr>
        <w:t>PAL</w:t>
      </w:r>
    </w:p>
    <w:p w14:paraId="780A345D" w14:textId="77777777" w:rsidR="00AF0698" w:rsidRPr="007F6283" w:rsidRDefault="00AF0698">
      <w:pPr>
        <w:pStyle w:val="Prrafodelista"/>
        <w:numPr>
          <w:ilvl w:val="3"/>
          <w:numId w:val="4"/>
        </w:numPr>
        <w:rPr>
          <w:b/>
          <w:sz w:val="24"/>
          <w:lang w:val="es-ES"/>
          <w:rPrChange w:id="1425" w:author="Maribel" w:date="2018-05-22T11:33:00Z">
            <w:rPr>
              <w:b/>
              <w:sz w:val="28"/>
              <w:lang w:val="es-ES"/>
            </w:rPr>
          </w:rPrChange>
        </w:rPr>
        <w:pPrChange w:id="1426" w:author="Maribel" w:date="2018-05-13T18:58:00Z">
          <w:pPr>
            <w:pStyle w:val="Prrafodelista"/>
            <w:numPr>
              <w:ilvl w:val="4"/>
              <w:numId w:val="4"/>
            </w:numPr>
            <w:ind w:left="2232" w:hanging="792"/>
          </w:pPr>
        </w:pPrChange>
      </w:pPr>
      <w:r w:rsidRPr="007F6283">
        <w:rPr>
          <w:b/>
          <w:sz w:val="24"/>
          <w:lang w:val="es-ES"/>
          <w:rPrChange w:id="1427" w:author="Maribel" w:date="2018-05-22T11:33:00Z">
            <w:rPr>
              <w:b/>
              <w:sz w:val="28"/>
              <w:lang w:val="es-ES"/>
            </w:rPr>
          </w:rPrChange>
        </w:rPr>
        <w:t>GAL</w:t>
      </w:r>
    </w:p>
    <w:p w14:paraId="3A87D749" w14:textId="361DFD5B" w:rsidR="00AF0698" w:rsidRPr="007F6283" w:rsidRDefault="00AF0698">
      <w:pPr>
        <w:pStyle w:val="Prrafodelista"/>
        <w:numPr>
          <w:ilvl w:val="3"/>
          <w:numId w:val="4"/>
        </w:numPr>
        <w:rPr>
          <w:b/>
          <w:sz w:val="24"/>
          <w:lang w:val="es-ES"/>
          <w:rPrChange w:id="1428" w:author="Maribel" w:date="2018-05-22T11:33:00Z">
            <w:rPr>
              <w:b/>
              <w:sz w:val="28"/>
              <w:lang w:val="es-ES"/>
            </w:rPr>
          </w:rPrChange>
        </w:rPr>
        <w:pPrChange w:id="1429" w:author="Maribel" w:date="2018-05-13T18:58:00Z">
          <w:pPr>
            <w:pStyle w:val="Prrafodelista"/>
            <w:numPr>
              <w:ilvl w:val="4"/>
              <w:numId w:val="4"/>
            </w:numPr>
            <w:ind w:left="2232" w:hanging="792"/>
          </w:pPr>
        </w:pPrChange>
      </w:pPr>
      <w:del w:id="1430" w:author="Maribel" w:date="2018-05-13T18:59:00Z">
        <w:r w:rsidRPr="007F6283" w:rsidDel="006A4A4C">
          <w:rPr>
            <w:b/>
            <w:sz w:val="24"/>
            <w:lang w:val="es-ES"/>
            <w:rPrChange w:id="1431" w:author="Maribel" w:date="2018-05-22T11:33:00Z">
              <w:rPr>
                <w:b/>
                <w:sz w:val="28"/>
                <w:lang w:val="es-ES"/>
              </w:rPr>
            </w:rPrChange>
          </w:rPr>
          <w:delText>Macroceldas</w:delText>
        </w:r>
      </w:del>
      <w:ins w:id="1432" w:author="Maribel" w:date="2018-05-13T18:59:00Z">
        <w:r w:rsidR="006A4A4C" w:rsidRPr="007F6283">
          <w:rPr>
            <w:b/>
            <w:sz w:val="24"/>
            <w:lang w:val="es-ES"/>
            <w:rPrChange w:id="1433" w:author="Maribel" w:date="2018-05-22T11:33:00Z">
              <w:rPr>
                <w:b/>
                <w:sz w:val="28"/>
                <w:lang w:val="es-ES"/>
              </w:rPr>
            </w:rPrChange>
          </w:rPr>
          <w:t>PLA</w:t>
        </w:r>
      </w:ins>
    </w:p>
    <w:p w14:paraId="085ADCF8" w14:textId="77777777" w:rsidR="00AF0698" w:rsidRPr="007F6283" w:rsidDel="006A4A4C" w:rsidRDefault="00FE7F3B">
      <w:pPr>
        <w:pStyle w:val="Prrafodelista"/>
        <w:numPr>
          <w:ilvl w:val="2"/>
          <w:numId w:val="4"/>
        </w:numPr>
        <w:rPr>
          <w:del w:id="1434" w:author="Maribel" w:date="2018-05-13T18:59:00Z"/>
          <w:b/>
          <w:sz w:val="24"/>
          <w:lang w:val="es-ES"/>
          <w:rPrChange w:id="1435" w:author="Maribel" w:date="2018-05-22T11:33:00Z">
            <w:rPr>
              <w:del w:id="1436" w:author="Maribel" w:date="2018-05-13T18:59:00Z"/>
              <w:b/>
              <w:sz w:val="28"/>
              <w:lang w:val="es-ES"/>
            </w:rPr>
          </w:rPrChange>
        </w:rPr>
        <w:pPrChange w:id="1437" w:author="Maribel" w:date="2018-05-13T18:58:00Z">
          <w:pPr>
            <w:pStyle w:val="Prrafodelista"/>
            <w:numPr>
              <w:ilvl w:val="3"/>
              <w:numId w:val="4"/>
            </w:numPr>
            <w:ind w:left="1728" w:hanging="648"/>
          </w:pPr>
        </w:pPrChange>
      </w:pPr>
      <w:r w:rsidRPr="007F6283">
        <w:rPr>
          <w:b/>
          <w:sz w:val="24"/>
          <w:lang w:val="es-ES"/>
          <w:rPrChange w:id="1438" w:author="Maribel" w:date="2018-05-22T11:33:00Z">
            <w:rPr>
              <w:b/>
              <w:sz w:val="28"/>
              <w:lang w:val="es-ES"/>
            </w:rPr>
          </w:rPrChange>
        </w:rPr>
        <w:t>CPL</w:t>
      </w:r>
      <w:r w:rsidR="00AF0698" w:rsidRPr="007F6283">
        <w:rPr>
          <w:b/>
          <w:sz w:val="24"/>
          <w:lang w:val="es-ES"/>
          <w:rPrChange w:id="1439" w:author="Maribel" w:date="2018-05-22T11:33:00Z">
            <w:rPr>
              <w:b/>
              <w:sz w:val="28"/>
              <w:lang w:val="es-ES"/>
            </w:rPr>
          </w:rPrChange>
        </w:rPr>
        <w:t>D</w:t>
      </w:r>
    </w:p>
    <w:p w14:paraId="20DBDA95" w14:textId="59DE6D7D" w:rsidR="00AF0698" w:rsidRPr="007F6283" w:rsidRDefault="00AF0698">
      <w:pPr>
        <w:pStyle w:val="Prrafodelista"/>
        <w:numPr>
          <w:ilvl w:val="2"/>
          <w:numId w:val="4"/>
        </w:numPr>
        <w:rPr>
          <w:b/>
          <w:sz w:val="24"/>
          <w:lang w:val="es-ES"/>
          <w:rPrChange w:id="1440" w:author="Maribel" w:date="2018-05-22T11:33:00Z">
            <w:rPr>
              <w:lang w:val="es-ES"/>
            </w:rPr>
          </w:rPrChange>
        </w:rPr>
        <w:pPrChange w:id="1441" w:author="Maribel" w:date="2018-05-13T18:59:00Z">
          <w:pPr>
            <w:pStyle w:val="Prrafodelista"/>
            <w:numPr>
              <w:ilvl w:val="4"/>
              <w:numId w:val="4"/>
            </w:numPr>
            <w:ind w:left="2232" w:hanging="792"/>
          </w:pPr>
        </w:pPrChange>
      </w:pPr>
      <w:del w:id="1442" w:author="Maribel" w:date="2018-05-13T18:59:00Z">
        <w:r w:rsidRPr="007F6283" w:rsidDel="006A4A4C">
          <w:rPr>
            <w:b/>
            <w:sz w:val="24"/>
            <w:lang w:val="es-ES"/>
            <w:rPrChange w:id="1443" w:author="Maribel" w:date="2018-05-22T11:33:00Z">
              <w:rPr>
                <w:lang w:val="es-ES"/>
              </w:rPr>
            </w:rPrChange>
          </w:rPr>
          <w:delText>PLA(*** ?)</w:delText>
        </w:r>
        <w:r w:rsidRPr="007F6283" w:rsidDel="006A4A4C">
          <w:rPr>
            <w:b/>
            <w:sz w:val="24"/>
            <w:lang w:val="es-ES"/>
            <w:rPrChange w:id="1444" w:author="Maribel" w:date="2018-05-22T11:33:00Z">
              <w:rPr>
                <w:lang w:val="es-ES"/>
              </w:rPr>
            </w:rPrChange>
          </w:rPr>
          <w:tab/>
        </w:r>
      </w:del>
      <w:r w:rsidRPr="007F6283">
        <w:rPr>
          <w:b/>
          <w:sz w:val="24"/>
          <w:lang w:val="es-ES"/>
          <w:rPrChange w:id="1445" w:author="Maribel" w:date="2018-05-22T11:33:00Z">
            <w:rPr>
              <w:lang w:val="es-ES"/>
            </w:rPr>
          </w:rPrChange>
        </w:rPr>
        <w:tab/>
      </w:r>
      <w:r w:rsidRPr="007F6283">
        <w:rPr>
          <w:b/>
          <w:sz w:val="24"/>
          <w:lang w:val="es-ES"/>
          <w:rPrChange w:id="1446" w:author="Maribel" w:date="2018-05-22T11:33:00Z">
            <w:rPr>
              <w:lang w:val="es-ES"/>
            </w:rPr>
          </w:rPrChange>
        </w:rPr>
        <w:tab/>
      </w:r>
    </w:p>
    <w:p w14:paraId="2D5D3A5B" w14:textId="138DFBE6" w:rsidR="00FE7F3B" w:rsidRPr="007F6283" w:rsidRDefault="00FE7F3B" w:rsidP="0072714E">
      <w:pPr>
        <w:pStyle w:val="Prrafodelista"/>
        <w:numPr>
          <w:ilvl w:val="2"/>
          <w:numId w:val="4"/>
        </w:numPr>
        <w:rPr>
          <w:ins w:id="1447" w:author="Maribel" w:date="2018-05-13T19:01:00Z"/>
          <w:b/>
          <w:sz w:val="24"/>
          <w:lang w:val="es-ES"/>
          <w:rPrChange w:id="1448" w:author="Maribel" w:date="2018-05-22T11:33:00Z">
            <w:rPr>
              <w:ins w:id="1449" w:author="Maribel" w:date="2018-05-13T19:01:00Z"/>
              <w:b/>
              <w:sz w:val="28"/>
              <w:lang w:val="es-ES"/>
            </w:rPr>
          </w:rPrChange>
        </w:rPr>
      </w:pPr>
      <w:r w:rsidRPr="007F6283">
        <w:rPr>
          <w:b/>
          <w:sz w:val="24"/>
          <w:lang w:val="es-ES"/>
          <w:rPrChange w:id="1450" w:author="Maribel" w:date="2018-05-22T11:33:00Z">
            <w:rPr>
              <w:b/>
              <w:sz w:val="28"/>
              <w:lang w:val="es-ES"/>
            </w:rPr>
          </w:rPrChange>
        </w:rPr>
        <w:t>FPGA</w:t>
      </w:r>
    </w:p>
    <w:p w14:paraId="49056126" w14:textId="24F27D9C" w:rsidR="008D4BB5" w:rsidRPr="007F6283" w:rsidRDefault="008D4BB5">
      <w:pPr>
        <w:pStyle w:val="Prrafodelista"/>
        <w:numPr>
          <w:ilvl w:val="1"/>
          <w:numId w:val="4"/>
        </w:numPr>
        <w:rPr>
          <w:ins w:id="1451" w:author="Maribel" w:date="2018-05-13T19:01:00Z"/>
          <w:b/>
          <w:sz w:val="24"/>
          <w:lang w:val="es-ES"/>
          <w:rPrChange w:id="1452" w:author="Maribel" w:date="2018-05-22T11:33:00Z">
            <w:rPr>
              <w:ins w:id="1453" w:author="Maribel" w:date="2018-05-13T19:01:00Z"/>
              <w:b/>
              <w:sz w:val="28"/>
              <w:lang w:val="es-ES"/>
            </w:rPr>
          </w:rPrChange>
        </w:rPr>
        <w:pPrChange w:id="1454" w:author="Maribel" w:date="2018-05-13T19:24:00Z">
          <w:pPr>
            <w:pStyle w:val="Prrafodelista"/>
            <w:numPr>
              <w:ilvl w:val="2"/>
              <w:numId w:val="4"/>
            </w:numPr>
            <w:ind w:left="1224" w:hanging="504"/>
          </w:pPr>
        </w:pPrChange>
      </w:pPr>
      <w:ins w:id="1455" w:author="Maribel" w:date="2018-05-13T19:01:00Z">
        <w:r w:rsidRPr="007F6283">
          <w:rPr>
            <w:b/>
            <w:sz w:val="24"/>
            <w:lang w:val="es-ES"/>
            <w:rPrChange w:id="1456" w:author="Maribel" w:date="2018-05-22T11:33:00Z">
              <w:rPr>
                <w:b/>
                <w:sz w:val="28"/>
                <w:lang w:val="es-ES"/>
              </w:rPr>
            </w:rPrChange>
          </w:rPr>
          <w:t>Fabricantes de lógica programable</w:t>
        </w:r>
      </w:ins>
    </w:p>
    <w:p w14:paraId="05C9A085" w14:textId="657EF412" w:rsidR="008D4BB5" w:rsidRPr="007F6283" w:rsidRDefault="008D4BB5">
      <w:pPr>
        <w:pStyle w:val="Prrafodelista"/>
        <w:numPr>
          <w:ilvl w:val="1"/>
          <w:numId w:val="4"/>
        </w:numPr>
        <w:rPr>
          <w:ins w:id="1457" w:author="Maribel" w:date="2018-05-13T19:01:00Z"/>
          <w:b/>
          <w:sz w:val="24"/>
          <w:lang w:val="es-ES"/>
          <w:rPrChange w:id="1458" w:author="Maribel" w:date="2018-05-22T11:33:00Z">
            <w:rPr>
              <w:ins w:id="1459" w:author="Maribel" w:date="2018-05-13T19:01:00Z"/>
              <w:b/>
              <w:sz w:val="28"/>
              <w:lang w:val="es-ES"/>
            </w:rPr>
          </w:rPrChange>
        </w:rPr>
        <w:pPrChange w:id="1460" w:author="Maribel" w:date="2018-05-13T19:24:00Z">
          <w:pPr>
            <w:pStyle w:val="Prrafodelista"/>
            <w:numPr>
              <w:ilvl w:val="2"/>
              <w:numId w:val="4"/>
            </w:numPr>
            <w:ind w:left="1224" w:hanging="504"/>
          </w:pPr>
        </w:pPrChange>
      </w:pPr>
      <w:ins w:id="1461" w:author="Maribel" w:date="2018-05-13T19:01:00Z">
        <w:r w:rsidRPr="007F6283">
          <w:rPr>
            <w:b/>
            <w:sz w:val="24"/>
            <w:lang w:val="es-ES"/>
            <w:rPrChange w:id="1462" w:author="Maribel" w:date="2018-05-22T11:33:00Z">
              <w:rPr>
                <w:b/>
                <w:sz w:val="28"/>
                <w:lang w:val="es-ES"/>
              </w:rPr>
            </w:rPrChange>
          </w:rPr>
          <w:t>Metodologías y herramientas de diseño de lógica programable</w:t>
        </w:r>
      </w:ins>
    </w:p>
    <w:p w14:paraId="526653BE" w14:textId="0DBDE75A" w:rsidR="008D4BB5" w:rsidRPr="007F6283" w:rsidRDefault="008672B7">
      <w:pPr>
        <w:pStyle w:val="Prrafodelista"/>
        <w:numPr>
          <w:ilvl w:val="1"/>
          <w:numId w:val="4"/>
        </w:numPr>
        <w:rPr>
          <w:b/>
          <w:sz w:val="24"/>
          <w:lang w:val="es-ES"/>
          <w:rPrChange w:id="1463" w:author="Maribel" w:date="2018-05-22T11:33:00Z">
            <w:rPr>
              <w:b/>
              <w:sz w:val="28"/>
              <w:lang w:val="es-ES"/>
            </w:rPr>
          </w:rPrChange>
        </w:rPr>
        <w:pPrChange w:id="1464" w:author="Maribel" w:date="2018-05-13T19:24:00Z">
          <w:pPr>
            <w:pStyle w:val="Prrafodelista"/>
            <w:numPr>
              <w:ilvl w:val="3"/>
              <w:numId w:val="4"/>
            </w:numPr>
            <w:ind w:left="1728" w:hanging="648"/>
          </w:pPr>
        </w:pPrChange>
      </w:pPr>
      <w:ins w:id="1465" w:author="Maribel" w:date="2018-05-13T19:35:00Z">
        <w:r w:rsidRPr="007F6283">
          <w:rPr>
            <w:b/>
            <w:sz w:val="24"/>
            <w:lang w:val="es-ES"/>
            <w:rPrChange w:id="1466" w:author="Maribel" w:date="2018-05-22T11:33:00Z">
              <w:rPr>
                <w:b/>
                <w:sz w:val="28"/>
                <w:lang w:val="es-ES"/>
              </w:rPr>
            </w:rPrChange>
          </w:rPr>
          <w:t>JTAG</w:t>
        </w:r>
      </w:ins>
    </w:p>
    <w:p w14:paraId="6C947FAF" w14:textId="00BB8E3B" w:rsidR="00AF0698" w:rsidRPr="007F6283" w:rsidDel="00AF4DA3" w:rsidRDefault="00AF0698">
      <w:pPr>
        <w:pStyle w:val="Prrafodelista"/>
        <w:numPr>
          <w:ilvl w:val="1"/>
          <w:numId w:val="4"/>
        </w:numPr>
        <w:rPr>
          <w:del w:id="1467" w:author="Maribel" w:date="2018-05-13T19:00:00Z"/>
          <w:b/>
          <w:sz w:val="24"/>
          <w:lang w:val="es-ES"/>
          <w:rPrChange w:id="1468" w:author="Maribel" w:date="2018-05-22T11:33:00Z">
            <w:rPr>
              <w:del w:id="1469" w:author="Maribel" w:date="2018-05-13T19:00:00Z"/>
              <w:b/>
              <w:sz w:val="28"/>
              <w:lang w:val="es-ES"/>
            </w:rPr>
          </w:rPrChange>
        </w:rPr>
        <w:pPrChange w:id="1470" w:author="Maribel" w:date="2018-05-13T19:25:00Z">
          <w:pPr>
            <w:pStyle w:val="Prrafodelista"/>
            <w:numPr>
              <w:ilvl w:val="4"/>
              <w:numId w:val="4"/>
            </w:numPr>
            <w:ind w:left="2232" w:hanging="792"/>
          </w:pPr>
        </w:pPrChange>
      </w:pPr>
      <w:del w:id="1471" w:author="Maribel" w:date="2018-05-13T19:00:00Z">
        <w:r w:rsidRPr="007F6283" w:rsidDel="00AF4DA3">
          <w:rPr>
            <w:b/>
            <w:sz w:val="24"/>
            <w:lang w:val="es-ES"/>
            <w:rPrChange w:id="1472" w:author="Maribel" w:date="2018-05-22T11:33:00Z">
              <w:rPr>
                <w:b/>
                <w:sz w:val="28"/>
                <w:lang w:val="es-ES"/>
              </w:rPr>
            </w:rPrChange>
          </w:rPr>
          <w:delText>Bloques lógicos configurables (CLB)</w:delText>
        </w:r>
      </w:del>
    </w:p>
    <w:p w14:paraId="17F3597C" w14:textId="4D1A7185" w:rsidR="000C288D" w:rsidRPr="007F6283" w:rsidDel="00AF4DA3" w:rsidRDefault="00AF0698">
      <w:pPr>
        <w:pStyle w:val="Prrafodelista"/>
        <w:numPr>
          <w:ilvl w:val="3"/>
          <w:numId w:val="4"/>
        </w:numPr>
        <w:rPr>
          <w:del w:id="1473" w:author="Maribel" w:date="2018-05-13T19:00:00Z"/>
          <w:b/>
          <w:sz w:val="24"/>
          <w:lang w:val="es-ES"/>
          <w:rPrChange w:id="1474" w:author="Maribel" w:date="2018-05-22T11:33:00Z">
            <w:rPr>
              <w:del w:id="1475" w:author="Maribel" w:date="2018-05-13T19:00:00Z"/>
              <w:b/>
              <w:sz w:val="28"/>
              <w:lang w:val="es-ES"/>
            </w:rPr>
          </w:rPrChange>
        </w:rPr>
        <w:pPrChange w:id="1476" w:author="Maribel" w:date="2018-05-13T18:59:00Z">
          <w:pPr>
            <w:pStyle w:val="Prrafodelista"/>
            <w:numPr>
              <w:ilvl w:val="4"/>
              <w:numId w:val="4"/>
            </w:numPr>
            <w:ind w:left="2232" w:hanging="792"/>
          </w:pPr>
        </w:pPrChange>
      </w:pPr>
      <w:del w:id="1477" w:author="Maribel" w:date="2018-05-13T19:00:00Z">
        <w:r w:rsidRPr="007F6283" w:rsidDel="00AF4DA3">
          <w:rPr>
            <w:b/>
            <w:sz w:val="24"/>
            <w:lang w:val="es-ES"/>
            <w:rPrChange w:id="1478" w:author="Maribel" w:date="2018-05-22T11:33:00Z">
              <w:rPr>
                <w:b/>
                <w:sz w:val="28"/>
                <w:lang w:val="es-ES"/>
              </w:rPr>
            </w:rPrChange>
          </w:rPr>
          <w:delText>LAB (Altera) (*** ?)</w:delText>
        </w:r>
      </w:del>
    </w:p>
    <w:p w14:paraId="6DBC95BA" w14:textId="539D92CC" w:rsidR="006532B1" w:rsidRPr="007F6283" w:rsidDel="001C09FA" w:rsidRDefault="006532B1">
      <w:pPr>
        <w:pStyle w:val="Prrafodelista"/>
        <w:numPr>
          <w:ilvl w:val="1"/>
          <w:numId w:val="4"/>
        </w:numPr>
        <w:rPr>
          <w:del w:id="1479" w:author="Maribel" w:date="2018-05-13T19:26:00Z"/>
          <w:b/>
          <w:sz w:val="24"/>
          <w:lang w:val="es-ES"/>
          <w:rPrChange w:id="1480" w:author="Maribel" w:date="2018-05-22T11:33:00Z">
            <w:rPr>
              <w:del w:id="1481" w:author="Maribel" w:date="2018-05-13T19:26:00Z"/>
              <w:b/>
              <w:sz w:val="28"/>
              <w:lang w:val="es-ES"/>
            </w:rPr>
          </w:rPrChange>
        </w:rPr>
        <w:pPrChange w:id="1482" w:author="Maribel" w:date="2018-05-13T19:25:00Z">
          <w:pPr>
            <w:pStyle w:val="Prrafodelista"/>
            <w:numPr>
              <w:ilvl w:val="4"/>
              <w:numId w:val="4"/>
            </w:numPr>
            <w:ind w:left="2232" w:hanging="792"/>
          </w:pPr>
        </w:pPrChange>
      </w:pPr>
      <w:del w:id="1483" w:author="Maribel" w:date="2018-05-13T19:24:00Z">
        <w:r w:rsidRPr="007F6283" w:rsidDel="001C09FA">
          <w:rPr>
            <w:b/>
            <w:sz w:val="24"/>
            <w:lang w:val="es-ES"/>
            <w:rPrChange w:id="1484" w:author="Maribel" w:date="2018-05-22T11:33:00Z">
              <w:rPr>
                <w:b/>
                <w:sz w:val="28"/>
                <w:lang w:val="es-ES"/>
              </w:rPr>
            </w:rPrChange>
          </w:rPr>
          <w:delText>I</w:delText>
        </w:r>
      </w:del>
      <w:del w:id="1485" w:author="Maribel" w:date="2018-05-13T19:26:00Z">
        <w:r w:rsidRPr="007F6283" w:rsidDel="001C09FA">
          <w:rPr>
            <w:b/>
            <w:sz w:val="24"/>
            <w:lang w:val="es-ES"/>
            <w:rPrChange w:id="1486" w:author="Maribel" w:date="2018-05-22T11:33:00Z">
              <w:rPr>
                <w:b/>
                <w:sz w:val="28"/>
                <w:lang w:val="es-ES"/>
              </w:rPr>
            </w:rPrChange>
          </w:rPr>
          <w:delText>ceZUM Alhambra</w:delText>
        </w:r>
      </w:del>
    </w:p>
    <w:p w14:paraId="76C8FCCC" w14:textId="2A22CDE5" w:rsidR="006532B1" w:rsidRPr="007F6283" w:rsidDel="001C09FA" w:rsidRDefault="006532B1">
      <w:pPr>
        <w:pStyle w:val="Prrafodelista"/>
        <w:numPr>
          <w:ilvl w:val="4"/>
          <w:numId w:val="4"/>
        </w:numPr>
        <w:rPr>
          <w:del w:id="1487" w:author="Maribel" w:date="2018-05-13T19:26:00Z"/>
          <w:b/>
          <w:sz w:val="24"/>
          <w:lang w:val="es-ES"/>
          <w:rPrChange w:id="1488" w:author="Maribel" w:date="2018-05-22T11:33:00Z">
            <w:rPr>
              <w:del w:id="1489" w:author="Maribel" w:date="2018-05-13T19:26:00Z"/>
              <w:b/>
              <w:sz w:val="28"/>
              <w:lang w:val="es-ES"/>
            </w:rPr>
          </w:rPrChange>
        </w:rPr>
        <w:pPrChange w:id="1490" w:author="Maribel" w:date="2018-05-13T18:59:00Z">
          <w:pPr>
            <w:pStyle w:val="Prrafodelista"/>
            <w:numPr>
              <w:ilvl w:val="5"/>
              <w:numId w:val="4"/>
            </w:numPr>
            <w:ind w:left="2736" w:hanging="936"/>
          </w:pPr>
        </w:pPrChange>
      </w:pPr>
      <w:del w:id="1491" w:author="Maribel" w:date="2018-05-13T19:26:00Z">
        <w:r w:rsidRPr="007F6283" w:rsidDel="001C09FA">
          <w:rPr>
            <w:b/>
            <w:sz w:val="24"/>
            <w:lang w:val="es-ES"/>
            <w:rPrChange w:id="1492" w:author="Maribel" w:date="2018-05-22T11:33:00Z">
              <w:rPr>
                <w:b/>
                <w:sz w:val="28"/>
                <w:lang w:val="es-ES"/>
              </w:rPr>
            </w:rPrChange>
          </w:rPr>
          <w:delText>Características</w:delText>
        </w:r>
      </w:del>
    </w:p>
    <w:p w14:paraId="1797249C" w14:textId="3F055A86" w:rsidR="006532B1" w:rsidRPr="007F6283" w:rsidDel="00A43101" w:rsidRDefault="006532B1">
      <w:pPr>
        <w:pStyle w:val="Prrafodelista"/>
        <w:numPr>
          <w:ilvl w:val="4"/>
          <w:numId w:val="4"/>
        </w:numPr>
        <w:rPr>
          <w:del w:id="1493" w:author="Maribel" w:date="2018-05-13T19:02:00Z"/>
          <w:b/>
          <w:sz w:val="24"/>
          <w:lang w:val="es-ES"/>
          <w:rPrChange w:id="1494" w:author="Maribel" w:date="2018-05-22T11:33:00Z">
            <w:rPr>
              <w:del w:id="1495" w:author="Maribel" w:date="2018-05-13T19:02:00Z"/>
              <w:b/>
              <w:sz w:val="28"/>
              <w:lang w:val="es-ES"/>
            </w:rPr>
          </w:rPrChange>
        </w:rPr>
        <w:pPrChange w:id="1496" w:author="Maribel" w:date="2018-05-13T18:59:00Z">
          <w:pPr>
            <w:pStyle w:val="Prrafodelista"/>
            <w:numPr>
              <w:ilvl w:val="5"/>
              <w:numId w:val="4"/>
            </w:numPr>
            <w:ind w:left="2736" w:hanging="936"/>
          </w:pPr>
        </w:pPrChange>
      </w:pPr>
      <w:del w:id="1497" w:author="Maribel" w:date="2018-05-13T19:02:00Z">
        <w:r w:rsidRPr="007F6283" w:rsidDel="00A43101">
          <w:rPr>
            <w:b/>
            <w:sz w:val="24"/>
            <w:lang w:val="es-ES"/>
            <w:rPrChange w:id="1498" w:author="Maribel" w:date="2018-05-22T11:33:00Z">
              <w:rPr>
                <w:b/>
                <w:sz w:val="28"/>
                <w:lang w:val="es-ES"/>
              </w:rPr>
            </w:rPrChange>
          </w:rPr>
          <w:delText>Flujo de trabajo</w:delText>
        </w:r>
      </w:del>
    </w:p>
    <w:p w14:paraId="1C6429F3" w14:textId="4A05E408" w:rsidR="00FE7F3B" w:rsidRPr="007F6283" w:rsidDel="00A43101" w:rsidRDefault="00FE7F3B" w:rsidP="000C288D">
      <w:pPr>
        <w:pStyle w:val="Prrafodelista"/>
        <w:numPr>
          <w:ilvl w:val="3"/>
          <w:numId w:val="4"/>
        </w:numPr>
        <w:rPr>
          <w:del w:id="1499" w:author="Maribel" w:date="2018-05-13T19:02:00Z"/>
          <w:b/>
          <w:sz w:val="24"/>
          <w:lang w:val="es-ES"/>
          <w:rPrChange w:id="1500" w:author="Maribel" w:date="2018-05-22T11:33:00Z">
            <w:rPr>
              <w:del w:id="1501" w:author="Maribel" w:date="2018-05-13T19:02:00Z"/>
              <w:b/>
              <w:sz w:val="28"/>
              <w:lang w:val="es-ES"/>
            </w:rPr>
          </w:rPrChange>
        </w:rPr>
      </w:pPr>
      <w:del w:id="1502" w:author="Maribel" w:date="2018-05-13T19:02:00Z">
        <w:r w:rsidRPr="007F6283" w:rsidDel="00A43101">
          <w:rPr>
            <w:b/>
            <w:sz w:val="24"/>
            <w:lang w:val="es-ES"/>
            <w:rPrChange w:id="1503" w:author="Maribel" w:date="2018-05-22T11:33:00Z">
              <w:rPr>
                <w:b/>
                <w:sz w:val="28"/>
                <w:lang w:val="es-ES"/>
              </w:rPr>
            </w:rPrChange>
          </w:rPr>
          <w:delText>Proceso de configuración</w:delText>
        </w:r>
      </w:del>
      <w:del w:id="1504" w:author="Maribel" w:date="2018-05-13T19:00:00Z">
        <w:r w:rsidR="006532B1" w:rsidRPr="007F6283" w:rsidDel="00AF4DA3">
          <w:rPr>
            <w:b/>
            <w:sz w:val="24"/>
            <w:lang w:val="es-ES"/>
            <w:rPrChange w:id="1505" w:author="Maribel" w:date="2018-05-22T11:33:00Z">
              <w:rPr>
                <w:b/>
                <w:sz w:val="28"/>
                <w:lang w:val="es-ES"/>
              </w:rPr>
            </w:rPrChange>
          </w:rPr>
          <w:delText xml:space="preserve"> (*** describirlo para los PLD en general o para MI FPGA?)</w:delText>
        </w:r>
      </w:del>
    </w:p>
    <w:p w14:paraId="49AA085F" w14:textId="5F09E77D" w:rsidR="00FC2A18" w:rsidRPr="007F6283" w:rsidDel="00A43101" w:rsidRDefault="00FC2A18" w:rsidP="00FC2A18">
      <w:pPr>
        <w:pStyle w:val="Prrafodelista"/>
        <w:numPr>
          <w:ilvl w:val="4"/>
          <w:numId w:val="4"/>
        </w:numPr>
        <w:rPr>
          <w:del w:id="1506" w:author="Maribel" w:date="2018-05-13T19:02:00Z"/>
          <w:b/>
          <w:sz w:val="24"/>
          <w:lang w:val="es-ES"/>
          <w:rPrChange w:id="1507" w:author="Maribel" w:date="2018-05-22T11:33:00Z">
            <w:rPr>
              <w:del w:id="1508" w:author="Maribel" w:date="2018-05-13T19:02:00Z"/>
              <w:b/>
              <w:sz w:val="28"/>
              <w:lang w:val="es-ES"/>
            </w:rPr>
          </w:rPrChange>
        </w:rPr>
      </w:pPr>
      <w:del w:id="1509" w:author="Maribel" w:date="2018-05-13T19:02:00Z">
        <w:r w:rsidRPr="007F6283" w:rsidDel="00A43101">
          <w:rPr>
            <w:b/>
            <w:sz w:val="24"/>
            <w:lang w:val="es-ES"/>
            <w:rPrChange w:id="1510" w:author="Maribel" w:date="2018-05-22T11:33:00Z">
              <w:rPr>
                <w:b/>
                <w:sz w:val="28"/>
                <w:lang w:val="es-ES"/>
              </w:rPr>
            </w:rPrChange>
          </w:rPr>
          <w:delText>Introducción del diseño</w:delText>
        </w:r>
      </w:del>
    </w:p>
    <w:p w14:paraId="1B100E17" w14:textId="1A02856C" w:rsidR="00FC2A18" w:rsidRPr="007F6283" w:rsidDel="00A43101" w:rsidRDefault="00FC2A18" w:rsidP="00FC2A18">
      <w:pPr>
        <w:pStyle w:val="Prrafodelista"/>
        <w:numPr>
          <w:ilvl w:val="5"/>
          <w:numId w:val="4"/>
        </w:numPr>
        <w:rPr>
          <w:del w:id="1511" w:author="Maribel" w:date="2018-05-13T19:02:00Z"/>
          <w:b/>
          <w:sz w:val="24"/>
          <w:lang w:val="es-ES"/>
          <w:rPrChange w:id="1512" w:author="Maribel" w:date="2018-05-22T11:33:00Z">
            <w:rPr>
              <w:del w:id="1513" w:author="Maribel" w:date="2018-05-13T19:02:00Z"/>
              <w:b/>
              <w:sz w:val="28"/>
              <w:lang w:val="es-ES"/>
            </w:rPr>
          </w:rPrChange>
        </w:rPr>
      </w:pPr>
      <w:del w:id="1514" w:author="Maribel" w:date="2018-05-13T19:02:00Z">
        <w:r w:rsidRPr="007F6283" w:rsidDel="00A43101">
          <w:rPr>
            <w:b/>
            <w:sz w:val="24"/>
            <w:lang w:val="es-ES"/>
            <w:rPrChange w:id="1515" w:author="Maribel" w:date="2018-05-22T11:33:00Z">
              <w:rPr>
                <w:b/>
                <w:sz w:val="28"/>
                <w:lang w:val="es-ES"/>
              </w:rPr>
            </w:rPrChange>
          </w:rPr>
          <w:delText>Lenguajes de descripción de hardware (HDL)</w:delText>
        </w:r>
      </w:del>
    </w:p>
    <w:p w14:paraId="51F93935" w14:textId="6DC53FFF" w:rsidR="00FC2A18" w:rsidRPr="007F6283" w:rsidDel="00A43101" w:rsidRDefault="00FC2A18" w:rsidP="00FC2A18">
      <w:pPr>
        <w:pStyle w:val="Prrafodelista"/>
        <w:numPr>
          <w:ilvl w:val="6"/>
          <w:numId w:val="4"/>
        </w:numPr>
        <w:rPr>
          <w:del w:id="1516" w:author="Maribel" w:date="2018-05-13T19:02:00Z"/>
          <w:b/>
          <w:sz w:val="24"/>
          <w:lang w:val="es-ES"/>
          <w:rPrChange w:id="1517" w:author="Maribel" w:date="2018-05-22T11:33:00Z">
            <w:rPr>
              <w:del w:id="1518" w:author="Maribel" w:date="2018-05-13T19:02:00Z"/>
              <w:b/>
              <w:sz w:val="28"/>
              <w:lang w:val="es-ES"/>
            </w:rPr>
          </w:rPrChange>
        </w:rPr>
      </w:pPr>
      <w:del w:id="1519" w:author="Maribel" w:date="2018-05-13T19:02:00Z">
        <w:r w:rsidRPr="007F6283" w:rsidDel="00A43101">
          <w:rPr>
            <w:b/>
            <w:sz w:val="24"/>
            <w:lang w:val="es-ES"/>
            <w:rPrChange w:id="1520" w:author="Maribel" w:date="2018-05-22T11:33:00Z">
              <w:rPr>
                <w:b/>
                <w:sz w:val="28"/>
                <w:lang w:val="es-ES"/>
              </w:rPr>
            </w:rPrChange>
          </w:rPr>
          <w:delText>Verilog</w:delText>
        </w:r>
      </w:del>
    </w:p>
    <w:p w14:paraId="61149093" w14:textId="43350994" w:rsidR="00FC2A18" w:rsidRPr="007F6283" w:rsidDel="00A43101" w:rsidRDefault="00FC2A18" w:rsidP="00FC2A18">
      <w:pPr>
        <w:pStyle w:val="Prrafodelista"/>
        <w:numPr>
          <w:ilvl w:val="6"/>
          <w:numId w:val="4"/>
        </w:numPr>
        <w:rPr>
          <w:del w:id="1521" w:author="Maribel" w:date="2018-05-13T19:02:00Z"/>
          <w:b/>
          <w:sz w:val="24"/>
          <w:lang w:val="es-ES"/>
          <w:rPrChange w:id="1522" w:author="Maribel" w:date="2018-05-22T11:33:00Z">
            <w:rPr>
              <w:del w:id="1523" w:author="Maribel" w:date="2018-05-13T19:02:00Z"/>
              <w:b/>
              <w:sz w:val="28"/>
              <w:lang w:val="es-ES"/>
            </w:rPr>
          </w:rPrChange>
        </w:rPr>
      </w:pPr>
      <w:del w:id="1524" w:author="Maribel" w:date="2018-05-13T19:02:00Z">
        <w:r w:rsidRPr="007F6283" w:rsidDel="00A43101">
          <w:rPr>
            <w:b/>
            <w:sz w:val="24"/>
            <w:lang w:val="es-ES"/>
            <w:rPrChange w:id="1525" w:author="Maribel" w:date="2018-05-22T11:33:00Z">
              <w:rPr>
                <w:b/>
                <w:sz w:val="28"/>
                <w:lang w:val="es-ES"/>
              </w:rPr>
            </w:rPrChange>
          </w:rPr>
          <w:delText>VHDL</w:delText>
        </w:r>
      </w:del>
    </w:p>
    <w:p w14:paraId="6CFB4DF0" w14:textId="64BD5AFD" w:rsidR="00FC2A18" w:rsidRPr="007F6283" w:rsidDel="00A43101" w:rsidRDefault="00FC2A18" w:rsidP="00FC2A18">
      <w:pPr>
        <w:pStyle w:val="Prrafodelista"/>
        <w:numPr>
          <w:ilvl w:val="5"/>
          <w:numId w:val="4"/>
        </w:numPr>
        <w:rPr>
          <w:del w:id="1526" w:author="Maribel" w:date="2018-05-13T19:02:00Z"/>
          <w:b/>
          <w:sz w:val="24"/>
          <w:lang w:val="es-ES"/>
          <w:rPrChange w:id="1527" w:author="Maribel" w:date="2018-05-22T11:33:00Z">
            <w:rPr>
              <w:del w:id="1528" w:author="Maribel" w:date="2018-05-13T19:02:00Z"/>
              <w:b/>
              <w:sz w:val="28"/>
              <w:lang w:val="es-ES"/>
            </w:rPr>
          </w:rPrChange>
        </w:rPr>
      </w:pPr>
      <w:del w:id="1529" w:author="Maribel" w:date="2018-05-13T19:02:00Z">
        <w:r w:rsidRPr="007F6283" w:rsidDel="00A43101">
          <w:rPr>
            <w:b/>
            <w:sz w:val="24"/>
            <w:lang w:val="es-ES"/>
            <w:rPrChange w:id="1530" w:author="Maribel" w:date="2018-05-22T11:33:00Z">
              <w:rPr>
                <w:b/>
                <w:sz w:val="28"/>
                <w:lang w:val="es-ES"/>
              </w:rPr>
            </w:rPrChange>
          </w:rPr>
          <w:delText>Esquemático (el que usamos nosotros)</w:delText>
        </w:r>
      </w:del>
    </w:p>
    <w:p w14:paraId="7FE9D7A9" w14:textId="04704529" w:rsidR="00FC2A18" w:rsidRPr="007F6283" w:rsidDel="00472BAB" w:rsidRDefault="00FC2A18" w:rsidP="00FC2A18">
      <w:pPr>
        <w:pStyle w:val="Prrafodelista"/>
        <w:numPr>
          <w:ilvl w:val="4"/>
          <w:numId w:val="4"/>
        </w:numPr>
        <w:rPr>
          <w:del w:id="1531" w:author="Maribel" w:date="2018-05-13T19:01:00Z"/>
          <w:b/>
          <w:sz w:val="24"/>
          <w:lang w:val="es-ES"/>
          <w:rPrChange w:id="1532" w:author="Maribel" w:date="2018-05-22T11:33:00Z">
            <w:rPr>
              <w:del w:id="1533" w:author="Maribel" w:date="2018-05-13T19:01:00Z"/>
              <w:b/>
              <w:sz w:val="28"/>
              <w:lang w:val="es-ES"/>
            </w:rPr>
          </w:rPrChange>
        </w:rPr>
      </w:pPr>
      <w:del w:id="1534" w:author="Maribel" w:date="2018-05-13T19:01:00Z">
        <w:r w:rsidRPr="007F6283" w:rsidDel="00472BAB">
          <w:rPr>
            <w:b/>
            <w:sz w:val="24"/>
            <w:lang w:val="es-ES"/>
            <w:rPrChange w:id="1535" w:author="Maribel" w:date="2018-05-22T11:33:00Z">
              <w:rPr>
                <w:b/>
                <w:sz w:val="28"/>
                <w:lang w:val="es-ES"/>
              </w:rPr>
            </w:rPrChange>
          </w:rPr>
          <w:delText>Simulación funcional</w:delText>
        </w:r>
      </w:del>
    </w:p>
    <w:p w14:paraId="490368C1" w14:textId="6219E09A" w:rsidR="00FC2A18" w:rsidRPr="007F6283" w:rsidDel="00472BAB" w:rsidRDefault="00FC2A18" w:rsidP="00FC2A18">
      <w:pPr>
        <w:pStyle w:val="Prrafodelista"/>
        <w:numPr>
          <w:ilvl w:val="4"/>
          <w:numId w:val="4"/>
        </w:numPr>
        <w:rPr>
          <w:del w:id="1536" w:author="Maribel" w:date="2018-05-13T19:01:00Z"/>
          <w:b/>
          <w:sz w:val="24"/>
          <w:lang w:val="es-ES"/>
          <w:rPrChange w:id="1537" w:author="Maribel" w:date="2018-05-22T11:33:00Z">
            <w:rPr>
              <w:del w:id="1538" w:author="Maribel" w:date="2018-05-13T19:01:00Z"/>
              <w:b/>
              <w:sz w:val="28"/>
              <w:lang w:val="es-ES"/>
            </w:rPr>
          </w:rPrChange>
        </w:rPr>
      </w:pPr>
      <w:del w:id="1539" w:author="Maribel" w:date="2018-05-13T19:01:00Z">
        <w:r w:rsidRPr="007F6283" w:rsidDel="00472BAB">
          <w:rPr>
            <w:b/>
            <w:sz w:val="24"/>
            <w:lang w:val="es-ES"/>
            <w:rPrChange w:id="1540" w:author="Maribel" w:date="2018-05-22T11:33:00Z">
              <w:rPr>
                <w:b/>
                <w:sz w:val="28"/>
                <w:lang w:val="es-ES"/>
              </w:rPr>
            </w:rPrChange>
          </w:rPr>
          <w:delText>Síntesis</w:delText>
        </w:r>
      </w:del>
    </w:p>
    <w:p w14:paraId="22D67F6B" w14:textId="15CA6251" w:rsidR="00FC2A18" w:rsidRPr="007F6283" w:rsidDel="00472BAB" w:rsidRDefault="00FC2A18" w:rsidP="00FC2A18">
      <w:pPr>
        <w:pStyle w:val="Prrafodelista"/>
        <w:numPr>
          <w:ilvl w:val="4"/>
          <w:numId w:val="4"/>
        </w:numPr>
        <w:rPr>
          <w:del w:id="1541" w:author="Maribel" w:date="2018-05-13T19:01:00Z"/>
          <w:b/>
          <w:sz w:val="24"/>
          <w:lang w:val="es-ES"/>
          <w:rPrChange w:id="1542" w:author="Maribel" w:date="2018-05-22T11:33:00Z">
            <w:rPr>
              <w:del w:id="1543" w:author="Maribel" w:date="2018-05-13T19:01:00Z"/>
              <w:b/>
              <w:sz w:val="28"/>
              <w:lang w:val="es-ES"/>
            </w:rPr>
          </w:rPrChange>
        </w:rPr>
      </w:pPr>
      <w:del w:id="1544" w:author="Maribel" w:date="2018-05-13T19:01:00Z">
        <w:r w:rsidRPr="007F6283" w:rsidDel="00472BAB">
          <w:rPr>
            <w:b/>
            <w:sz w:val="24"/>
            <w:lang w:val="es-ES"/>
            <w:rPrChange w:id="1545" w:author="Maribel" w:date="2018-05-22T11:33:00Z">
              <w:rPr>
                <w:b/>
                <w:sz w:val="28"/>
                <w:lang w:val="es-ES"/>
              </w:rPr>
            </w:rPrChange>
          </w:rPr>
          <w:delText>Implementación</w:delText>
        </w:r>
      </w:del>
    </w:p>
    <w:p w14:paraId="19E2F468" w14:textId="102A8642" w:rsidR="00FC2A18" w:rsidRPr="007F6283" w:rsidDel="00472BAB" w:rsidRDefault="00FC2A18" w:rsidP="00FC2A18">
      <w:pPr>
        <w:pStyle w:val="Prrafodelista"/>
        <w:numPr>
          <w:ilvl w:val="4"/>
          <w:numId w:val="4"/>
        </w:numPr>
        <w:rPr>
          <w:del w:id="1546" w:author="Maribel" w:date="2018-05-13T19:01:00Z"/>
          <w:b/>
          <w:sz w:val="24"/>
          <w:lang w:val="es-ES"/>
          <w:rPrChange w:id="1547" w:author="Maribel" w:date="2018-05-22T11:33:00Z">
            <w:rPr>
              <w:del w:id="1548" w:author="Maribel" w:date="2018-05-13T19:01:00Z"/>
              <w:b/>
              <w:sz w:val="28"/>
              <w:lang w:val="es-ES"/>
            </w:rPr>
          </w:rPrChange>
        </w:rPr>
      </w:pPr>
      <w:del w:id="1549" w:author="Maribel" w:date="2018-05-13T19:01:00Z">
        <w:r w:rsidRPr="007F6283" w:rsidDel="00472BAB">
          <w:rPr>
            <w:b/>
            <w:sz w:val="24"/>
            <w:lang w:val="es-ES"/>
            <w:rPrChange w:id="1550" w:author="Maribel" w:date="2018-05-22T11:33:00Z">
              <w:rPr>
                <w:b/>
                <w:sz w:val="28"/>
                <w:lang w:val="es-ES"/>
              </w:rPr>
            </w:rPrChange>
          </w:rPr>
          <w:delText>Simulación de temporización</w:delText>
        </w:r>
      </w:del>
    </w:p>
    <w:p w14:paraId="32C6E6AA" w14:textId="603EA015" w:rsidR="00FC2A18" w:rsidRPr="007F6283" w:rsidDel="00472BAB" w:rsidRDefault="00FC2A18" w:rsidP="00FC2A18">
      <w:pPr>
        <w:pStyle w:val="Prrafodelista"/>
        <w:numPr>
          <w:ilvl w:val="4"/>
          <w:numId w:val="4"/>
        </w:numPr>
        <w:rPr>
          <w:del w:id="1551" w:author="Maribel" w:date="2018-05-13T19:01:00Z"/>
          <w:b/>
          <w:sz w:val="24"/>
          <w:lang w:val="es-ES"/>
          <w:rPrChange w:id="1552" w:author="Maribel" w:date="2018-05-22T11:33:00Z">
            <w:rPr>
              <w:del w:id="1553" w:author="Maribel" w:date="2018-05-13T19:01:00Z"/>
              <w:b/>
              <w:sz w:val="28"/>
              <w:lang w:val="es-ES"/>
            </w:rPr>
          </w:rPrChange>
        </w:rPr>
      </w:pPr>
      <w:del w:id="1554" w:author="Maribel" w:date="2018-05-13T19:01:00Z">
        <w:r w:rsidRPr="007F6283" w:rsidDel="00472BAB">
          <w:rPr>
            <w:b/>
            <w:sz w:val="24"/>
            <w:lang w:val="es-ES"/>
            <w:rPrChange w:id="1555" w:author="Maribel" w:date="2018-05-22T11:33:00Z">
              <w:rPr>
                <w:b/>
                <w:sz w:val="28"/>
                <w:lang w:val="es-ES"/>
              </w:rPr>
            </w:rPrChange>
          </w:rPr>
          <w:delText>Programación del dispositivo</w:delText>
        </w:r>
      </w:del>
    </w:p>
    <w:p w14:paraId="138BDA08" w14:textId="144197D3" w:rsidR="000C288D" w:rsidRPr="007F6283" w:rsidDel="001C09FA" w:rsidRDefault="000C288D" w:rsidP="000C288D">
      <w:pPr>
        <w:pStyle w:val="Prrafodelista"/>
        <w:numPr>
          <w:ilvl w:val="4"/>
          <w:numId w:val="4"/>
        </w:numPr>
        <w:rPr>
          <w:del w:id="1556" w:author="Maribel" w:date="2018-05-13T19:26:00Z"/>
          <w:b/>
          <w:sz w:val="24"/>
          <w:lang w:val="es-ES"/>
          <w:rPrChange w:id="1557" w:author="Maribel" w:date="2018-05-22T11:33:00Z">
            <w:rPr>
              <w:del w:id="1558" w:author="Maribel" w:date="2018-05-13T19:26:00Z"/>
              <w:b/>
              <w:sz w:val="28"/>
              <w:lang w:val="es-ES"/>
            </w:rPr>
          </w:rPrChange>
        </w:rPr>
      </w:pPr>
      <w:del w:id="1559" w:author="Maribel" w:date="2018-05-13T19:26:00Z">
        <w:r w:rsidRPr="007F6283" w:rsidDel="001C09FA">
          <w:rPr>
            <w:b/>
            <w:sz w:val="24"/>
            <w:lang w:val="es-ES"/>
            <w:rPrChange w:id="1560" w:author="Maribel" w:date="2018-05-22T11:33:00Z">
              <w:rPr>
                <w:b/>
                <w:sz w:val="28"/>
                <w:lang w:val="es-ES"/>
              </w:rPr>
            </w:rPrChange>
          </w:rPr>
          <w:delText>Analogía urbanística</w:delText>
        </w:r>
      </w:del>
    </w:p>
    <w:p w14:paraId="77382950" w14:textId="49E43210" w:rsidR="000C288D" w:rsidRPr="007F6283" w:rsidRDefault="000C288D">
      <w:pPr>
        <w:pStyle w:val="Prrafodelista"/>
        <w:numPr>
          <w:ilvl w:val="1"/>
          <w:numId w:val="4"/>
        </w:numPr>
        <w:rPr>
          <w:b/>
          <w:sz w:val="24"/>
          <w:lang w:val="es-ES"/>
          <w:rPrChange w:id="1561" w:author="Maribel" w:date="2018-05-22T11:33:00Z">
            <w:rPr>
              <w:b/>
              <w:sz w:val="28"/>
              <w:lang w:val="es-ES"/>
            </w:rPr>
          </w:rPrChange>
        </w:rPr>
        <w:pPrChange w:id="1562" w:author="Maribel" w:date="2018-05-13T19:26:00Z">
          <w:pPr>
            <w:pStyle w:val="Prrafodelista"/>
            <w:numPr>
              <w:ilvl w:val="3"/>
              <w:numId w:val="4"/>
            </w:numPr>
            <w:ind w:left="1728" w:hanging="648"/>
          </w:pPr>
        </w:pPrChange>
      </w:pPr>
      <w:del w:id="1563" w:author="Maribel" w:date="2018-05-13T19:26:00Z">
        <w:r w:rsidRPr="007F6283" w:rsidDel="001C09FA">
          <w:rPr>
            <w:b/>
            <w:sz w:val="24"/>
            <w:lang w:val="es-ES"/>
            <w:rPrChange w:id="1564" w:author="Maribel" w:date="2018-05-22T11:33:00Z">
              <w:rPr>
                <w:b/>
                <w:sz w:val="28"/>
                <w:lang w:val="es-ES"/>
              </w:rPr>
            </w:rPrChange>
          </w:rPr>
          <w:delText>J</w:delText>
        </w:r>
      </w:del>
      <w:del w:id="1565" w:author="Maribel" w:date="2018-05-13T19:35:00Z">
        <w:r w:rsidRPr="007F6283" w:rsidDel="008672B7">
          <w:rPr>
            <w:b/>
            <w:sz w:val="24"/>
            <w:lang w:val="es-ES"/>
            <w:rPrChange w:id="1566" w:author="Maribel" w:date="2018-05-22T11:33:00Z">
              <w:rPr>
                <w:b/>
                <w:sz w:val="28"/>
                <w:lang w:val="es-ES"/>
              </w:rPr>
            </w:rPrChange>
          </w:rPr>
          <w:delText>TAG</w:delText>
        </w:r>
      </w:del>
      <w:ins w:id="1567" w:author="Maribel" w:date="2018-05-13T19:35:00Z">
        <w:r w:rsidR="008672B7" w:rsidRPr="007F6283">
          <w:rPr>
            <w:b/>
            <w:sz w:val="24"/>
            <w:lang w:val="es-ES"/>
            <w:rPrChange w:id="1568" w:author="Maribel" w:date="2018-05-22T11:33:00Z">
              <w:rPr>
                <w:b/>
                <w:sz w:val="28"/>
                <w:lang w:val="es-ES"/>
              </w:rPr>
            </w:rPrChange>
          </w:rPr>
          <w:t xml:space="preserve"> Estado actual de las </w:t>
        </w:r>
        <w:proofErr w:type="spellStart"/>
        <w:r w:rsidR="008672B7" w:rsidRPr="007F6283">
          <w:rPr>
            <w:b/>
            <w:sz w:val="24"/>
            <w:lang w:val="es-ES"/>
            <w:rPrChange w:id="1569" w:author="Maribel" w:date="2018-05-22T11:33:00Z">
              <w:rPr>
                <w:b/>
                <w:sz w:val="28"/>
                <w:lang w:val="es-ES"/>
              </w:rPr>
            </w:rPrChange>
          </w:rPr>
          <w:t>FPGAs</w:t>
        </w:r>
      </w:ins>
      <w:proofErr w:type="spellEnd"/>
    </w:p>
    <w:p w14:paraId="4095DC0C" w14:textId="243A7720" w:rsidR="00F16717" w:rsidRPr="007F6283" w:rsidRDefault="00F16717" w:rsidP="00F16717">
      <w:pPr>
        <w:pStyle w:val="Prrafodelista"/>
        <w:numPr>
          <w:ilvl w:val="0"/>
          <w:numId w:val="4"/>
        </w:numPr>
        <w:rPr>
          <w:b/>
          <w:sz w:val="24"/>
          <w:lang w:val="es-ES"/>
          <w:rPrChange w:id="1570" w:author="Maribel" w:date="2018-05-22T11:33:00Z">
            <w:rPr>
              <w:b/>
              <w:sz w:val="28"/>
              <w:lang w:val="es-ES"/>
            </w:rPr>
          </w:rPrChange>
        </w:rPr>
      </w:pPr>
      <w:del w:id="1571" w:author="Maribel" w:date="2018-05-13T19:02:00Z">
        <w:r w:rsidRPr="007F6283" w:rsidDel="00F82F5E">
          <w:rPr>
            <w:b/>
            <w:sz w:val="24"/>
            <w:lang w:val="es-ES"/>
            <w:rPrChange w:id="1572" w:author="Maribel" w:date="2018-05-22T11:33:00Z">
              <w:rPr>
                <w:b/>
                <w:sz w:val="28"/>
                <w:lang w:val="es-ES"/>
              </w:rPr>
            </w:rPrChange>
          </w:rPr>
          <w:lastRenderedPageBreak/>
          <w:delText>Desarrollos</w:delText>
        </w:r>
      </w:del>
      <w:ins w:id="1573" w:author="Maribel" w:date="2018-05-13T19:02:00Z">
        <w:r w:rsidR="00F82F5E" w:rsidRPr="007F6283">
          <w:rPr>
            <w:b/>
            <w:sz w:val="24"/>
            <w:lang w:val="es-ES"/>
            <w:rPrChange w:id="1574" w:author="Maribel" w:date="2018-05-22T11:33:00Z">
              <w:rPr>
                <w:b/>
                <w:sz w:val="28"/>
                <w:lang w:val="es-ES"/>
              </w:rPr>
            </w:rPrChange>
          </w:rPr>
          <w:t>Detalles del proceso</w:t>
        </w:r>
      </w:ins>
    </w:p>
    <w:p w14:paraId="5027871C" w14:textId="3613B94E" w:rsidR="00502701" w:rsidRPr="007F6283" w:rsidRDefault="00F82F5E" w:rsidP="00F82F5E">
      <w:pPr>
        <w:pStyle w:val="Prrafodelista"/>
        <w:numPr>
          <w:ilvl w:val="1"/>
          <w:numId w:val="4"/>
        </w:numPr>
        <w:rPr>
          <w:ins w:id="1575" w:author="Maribel" w:date="2018-05-13T19:03:00Z"/>
          <w:b/>
          <w:sz w:val="24"/>
          <w:lang w:val="es-ES"/>
          <w:rPrChange w:id="1576" w:author="Maribel" w:date="2018-05-22T11:33:00Z">
            <w:rPr>
              <w:ins w:id="1577" w:author="Maribel" w:date="2018-05-13T19:03:00Z"/>
              <w:b/>
              <w:sz w:val="28"/>
              <w:lang w:val="es-ES"/>
            </w:rPr>
          </w:rPrChange>
        </w:rPr>
      </w:pPr>
      <w:ins w:id="1578" w:author="Maribel" w:date="2018-05-13T19:02:00Z">
        <w:r w:rsidRPr="007F6283">
          <w:rPr>
            <w:b/>
            <w:sz w:val="24"/>
            <w:lang w:val="es-ES"/>
            <w:rPrChange w:id="1579" w:author="Maribel" w:date="2018-05-22T11:33:00Z">
              <w:rPr>
                <w:b/>
                <w:sz w:val="28"/>
                <w:lang w:val="es-ES"/>
              </w:rPr>
            </w:rPrChange>
          </w:rPr>
          <w:t xml:space="preserve">Etapa 1: diseño y simulación de la ALU en </w:t>
        </w:r>
        <w:proofErr w:type="spellStart"/>
        <w:r w:rsidRPr="007F6283">
          <w:rPr>
            <w:b/>
            <w:sz w:val="24"/>
            <w:lang w:val="es-ES"/>
            <w:rPrChange w:id="1580" w:author="Maribel" w:date="2018-05-22T11:33:00Z">
              <w:rPr>
                <w:b/>
                <w:sz w:val="28"/>
                <w:lang w:val="es-ES"/>
              </w:rPr>
            </w:rPrChange>
          </w:rPr>
          <w:t>Logisim</w:t>
        </w:r>
        <w:proofErr w:type="spellEnd"/>
        <w:r w:rsidRPr="007F6283">
          <w:rPr>
            <w:b/>
            <w:sz w:val="24"/>
            <w:lang w:val="es-ES"/>
            <w:rPrChange w:id="1581" w:author="Maribel" w:date="2018-05-22T11:33:00Z">
              <w:rPr>
                <w:b/>
                <w:sz w:val="28"/>
                <w:lang w:val="es-ES"/>
              </w:rPr>
            </w:rPrChange>
          </w:rPr>
          <w:t xml:space="preserve"> (simulador)</w:t>
        </w:r>
      </w:ins>
      <w:del w:id="1582" w:author="Maribel" w:date="2018-05-13T19:02:00Z">
        <w:r w:rsidR="00502701" w:rsidRPr="007F6283" w:rsidDel="00F82F5E">
          <w:rPr>
            <w:b/>
            <w:sz w:val="24"/>
            <w:lang w:val="es-ES"/>
            <w:rPrChange w:id="1583" w:author="Maribel" w:date="2018-05-22T11:33:00Z">
              <w:rPr>
                <w:b/>
                <w:sz w:val="28"/>
                <w:lang w:val="es-ES"/>
              </w:rPr>
            </w:rPrChange>
          </w:rPr>
          <w:delText>Funciones aritméticas de 4 bits</w:delText>
        </w:r>
      </w:del>
    </w:p>
    <w:p w14:paraId="2DB8AD32" w14:textId="7BBB7C67" w:rsidR="00F82F5E" w:rsidRPr="007F6283" w:rsidRDefault="00F82F5E" w:rsidP="00F82F5E">
      <w:pPr>
        <w:pStyle w:val="Prrafodelista"/>
        <w:numPr>
          <w:ilvl w:val="2"/>
          <w:numId w:val="4"/>
        </w:numPr>
        <w:rPr>
          <w:b/>
          <w:sz w:val="24"/>
          <w:lang w:val="es-ES"/>
          <w:rPrChange w:id="1584" w:author="Maribel" w:date="2018-05-22T11:33:00Z">
            <w:rPr>
              <w:b/>
              <w:sz w:val="28"/>
              <w:lang w:val="es-ES"/>
            </w:rPr>
          </w:rPrChange>
        </w:rPr>
      </w:pPr>
      <w:ins w:id="1585" w:author="Maribel" w:date="2018-05-13T19:03:00Z">
        <w:r w:rsidRPr="007F6283">
          <w:rPr>
            <w:b/>
            <w:sz w:val="24"/>
            <w:lang w:val="es-ES"/>
            <w:rPrChange w:id="1586" w:author="Maribel" w:date="2018-05-22T11:33:00Z">
              <w:rPr>
                <w:b/>
                <w:sz w:val="28"/>
                <w:lang w:val="es-ES"/>
              </w:rPr>
            </w:rPrChange>
          </w:rPr>
          <w:t>Operaciones aritméticas de 4 bits</w:t>
        </w:r>
      </w:ins>
    </w:p>
    <w:p w14:paraId="17771358" w14:textId="1E0B73B9" w:rsidR="00502701" w:rsidRPr="007F6283" w:rsidRDefault="003720BC">
      <w:pPr>
        <w:pStyle w:val="Prrafodelista"/>
        <w:numPr>
          <w:ilvl w:val="3"/>
          <w:numId w:val="4"/>
        </w:numPr>
        <w:rPr>
          <w:b/>
          <w:sz w:val="24"/>
          <w:rPrChange w:id="1587" w:author="Maribel" w:date="2018-05-22T11:33:00Z">
            <w:rPr>
              <w:b/>
              <w:sz w:val="28"/>
              <w:lang w:val="es-ES"/>
            </w:rPr>
          </w:rPrChange>
        </w:rPr>
        <w:pPrChange w:id="1588" w:author="Maribel" w:date="2018-05-13T19:07:00Z">
          <w:pPr>
            <w:pStyle w:val="Prrafodelista"/>
            <w:numPr>
              <w:ilvl w:val="2"/>
              <w:numId w:val="4"/>
            </w:numPr>
            <w:ind w:left="1224" w:hanging="504"/>
          </w:pPr>
        </w:pPrChange>
      </w:pPr>
      <w:proofErr w:type="spellStart"/>
      <w:ins w:id="1589" w:author="Maribel" w:date="2018-05-13T19:07:00Z">
        <w:r w:rsidRPr="007F6283">
          <w:rPr>
            <w:b/>
            <w:sz w:val="24"/>
            <w:rPrChange w:id="1590" w:author="Maribel" w:date="2018-05-22T11:33:00Z">
              <w:rPr>
                <w:b/>
                <w:sz w:val="28"/>
                <w:lang w:val="es-ES"/>
              </w:rPr>
            </w:rPrChange>
          </w:rPr>
          <w:t>Sumador</w:t>
        </w:r>
        <w:proofErr w:type="spellEnd"/>
        <w:r w:rsidRPr="007F6283">
          <w:rPr>
            <w:b/>
            <w:sz w:val="24"/>
            <w:rPrChange w:id="1591" w:author="Maribel" w:date="2018-05-22T11:33:00Z">
              <w:rPr>
                <w:b/>
                <w:sz w:val="28"/>
                <w:lang w:val="es-ES"/>
              </w:rPr>
            </w:rPrChange>
          </w:rPr>
          <w:t xml:space="preserve"> de 4 bits (4-Bit Full Adde</w:t>
        </w:r>
      </w:ins>
      <w:ins w:id="1592" w:author="Maribel" w:date="2018-05-13T19:08:00Z">
        <w:r w:rsidRPr="007F6283">
          <w:rPr>
            <w:b/>
            <w:sz w:val="24"/>
            <w:rPrChange w:id="1593" w:author="Maribel" w:date="2018-05-22T11:33:00Z">
              <w:rPr>
                <w:b/>
                <w:sz w:val="28"/>
              </w:rPr>
            </w:rPrChange>
          </w:rPr>
          <w:t>r)</w:t>
        </w:r>
      </w:ins>
      <w:del w:id="1594" w:author="Maribel" w:date="2018-05-13T19:07:00Z">
        <w:r w:rsidR="00502701" w:rsidRPr="007F6283" w:rsidDel="003720BC">
          <w:rPr>
            <w:b/>
            <w:sz w:val="24"/>
            <w:rPrChange w:id="1595" w:author="Maribel" w:date="2018-05-22T11:33:00Z">
              <w:rPr>
                <w:b/>
                <w:sz w:val="28"/>
                <w:lang w:val="es-ES"/>
              </w:rPr>
            </w:rPrChange>
          </w:rPr>
          <w:delText>Suma</w:delText>
        </w:r>
      </w:del>
    </w:p>
    <w:p w14:paraId="4E2DC619" w14:textId="59C38412" w:rsidR="00502701" w:rsidRPr="007F6283" w:rsidRDefault="003720BC" w:rsidP="003720BC">
      <w:pPr>
        <w:pStyle w:val="Prrafodelista"/>
        <w:numPr>
          <w:ilvl w:val="3"/>
          <w:numId w:val="4"/>
        </w:numPr>
        <w:rPr>
          <w:b/>
          <w:sz w:val="24"/>
          <w:lang w:val="es-ES"/>
          <w:rPrChange w:id="1596" w:author="Maribel" w:date="2018-05-22T11:33:00Z">
            <w:rPr>
              <w:b/>
              <w:sz w:val="28"/>
              <w:lang w:val="es-ES"/>
            </w:rPr>
          </w:rPrChange>
        </w:rPr>
      </w:pPr>
      <w:ins w:id="1597" w:author="Maribel" w:date="2018-05-13T19:07:00Z">
        <w:r w:rsidRPr="007F6283">
          <w:rPr>
            <w:b/>
            <w:sz w:val="24"/>
            <w:lang w:val="es-ES"/>
            <w:rPrChange w:id="1598" w:author="Maribel" w:date="2018-05-22T11:33:00Z">
              <w:rPr>
                <w:b/>
                <w:sz w:val="28"/>
                <w:lang w:val="es-ES"/>
              </w:rPr>
            </w:rPrChange>
          </w:rPr>
          <w:t xml:space="preserve">Restador de 4 bits (4-Bit </w:t>
        </w:r>
        <w:proofErr w:type="spellStart"/>
        <w:r w:rsidRPr="007F6283">
          <w:rPr>
            <w:b/>
            <w:sz w:val="24"/>
            <w:lang w:val="es-ES"/>
            <w:rPrChange w:id="1599" w:author="Maribel" w:date="2018-05-22T11:33:00Z">
              <w:rPr>
                <w:b/>
                <w:sz w:val="28"/>
                <w:lang w:val="es-ES"/>
              </w:rPr>
            </w:rPrChange>
          </w:rPr>
          <w:t>Subtracto</w:t>
        </w:r>
      </w:ins>
      <w:ins w:id="1600" w:author="Maribel" w:date="2018-05-13T19:08:00Z">
        <w:r w:rsidRPr="007F6283">
          <w:rPr>
            <w:b/>
            <w:sz w:val="24"/>
            <w:lang w:val="es-ES"/>
            <w:rPrChange w:id="1601" w:author="Maribel" w:date="2018-05-22T11:33:00Z">
              <w:rPr>
                <w:b/>
                <w:sz w:val="28"/>
                <w:lang w:val="es-ES"/>
              </w:rPr>
            </w:rPrChange>
          </w:rPr>
          <w:t>r</w:t>
        </w:r>
        <w:proofErr w:type="spellEnd"/>
        <w:r w:rsidRPr="007F6283">
          <w:rPr>
            <w:b/>
            <w:sz w:val="24"/>
            <w:lang w:val="es-ES"/>
            <w:rPrChange w:id="1602" w:author="Maribel" w:date="2018-05-22T11:33:00Z">
              <w:rPr>
                <w:b/>
                <w:sz w:val="28"/>
                <w:lang w:val="es-ES"/>
              </w:rPr>
            </w:rPrChange>
          </w:rPr>
          <w:t>)</w:t>
        </w:r>
      </w:ins>
      <w:del w:id="1603" w:author="Maribel" w:date="2018-05-13T19:07:00Z">
        <w:r w:rsidR="00502701" w:rsidRPr="007F6283" w:rsidDel="003720BC">
          <w:rPr>
            <w:b/>
            <w:sz w:val="24"/>
            <w:lang w:val="es-ES"/>
            <w:rPrChange w:id="1604" w:author="Maribel" w:date="2018-05-22T11:33:00Z">
              <w:rPr>
                <w:b/>
                <w:sz w:val="28"/>
                <w:lang w:val="es-ES"/>
              </w:rPr>
            </w:rPrChange>
          </w:rPr>
          <w:delText>Resta</w:delText>
        </w:r>
      </w:del>
    </w:p>
    <w:p w14:paraId="4D159096" w14:textId="07125E55" w:rsidR="00502701" w:rsidRPr="007F6283" w:rsidRDefault="003720BC" w:rsidP="003720BC">
      <w:pPr>
        <w:pStyle w:val="Prrafodelista"/>
        <w:numPr>
          <w:ilvl w:val="3"/>
          <w:numId w:val="4"/>
        </w:numPr>
        <w:rPr>
          <w:b/>
          <w:sz w:val="24"/>
          <w:lang w:val="es-ES"/>
          <w:rPrChange w:id="1605" w:author="Maribel" w:date="2018-05-22T11:33:00Z">
            <w:rPr>
              <w:b/>
              <w:sz w:val="28"/>
              <w:lang w:val="es-ES"/>
            </w:rPr>
          </w:rPrChange>
        </w:rPr>
      </w:pPr>
      <w:ins w:id="1606" w:author="Maribel" w:date="2018-05-13T19:08:00Z">
        <w:r w:rsidRPr="007F6283">
          <w:rPr>
            <w:b/>
            <w:sz w:val="24"/>
            <w:lang w:val="es-ES"/>
            <w:rPrChange w:id="1607" w:author="Maribel" w:date="2018-05-22T11:33:00Z">
              <w:rPr>
                <w:b/>
                <w:sz w:val="28"/>
                <w:lang w:val="es-ES"/>
              </w:rPr>
            </w:rPrChange>
          </w:rPr>
          <w:t xml:space="preserve">Incrementador de 4 bits (4-Bit </w:t>
        </w:r>
        <w:proofErr w:type="spellStart"/>
        <w:r w:rsidRPr="007F6283">
          <w:rPr>
            <w:b/>
            <w:sz w:val="24"/>
            <w:lang w:val="es-ES"/>
            <w:rPrChange w:id="1608" w:author="Maribel" w:date="2018-05-22T11:33:00Z">
              <w:rPr>
                <w:b/>
                <w:sz w:val="28"/>
                <w:lang w:val="es-ES"/>
              </w:rPr>
            </w:rPrChange>
          </w:rPr>
          <w:t>Incrementer</w:t>
        </w:r>
        <w:proofErr w:type="spellEnd"/>
        <w:r w:rsidRPr="007F6283">
          <w:rPr>
            <w:b/>
            <w:sz w:val="24"/>
            <w:lang w:val="es-ES"/>
            <w:rPrChange w:id="1609" w:author="Maribel" w:date="2018-05-22T11:33:00Z">
              <w:rPr>
                <w:b/>
                <w:sz w:val="28"/>
                <w:lang w:val="es-ES"/>
              </w:rPr>
            </w:rPrChange>
          </w:rPr>
          <w:t>)</w:t>
        </w:r>
      </w:ins>
      <w:del w:id="1610" w:author="Maribel" w:date="2018-05-13T19:08:00Z">
        <w:r w:rsidR="00502701" w:rsidRPr="007F6283" w:rsidDel="003720BC">
          <w:rPr>
            <w:b/>
            <w:sz w:val="24"/>
            <w:lang w:val="es-ES"/>
            <w:rPrChange w:id="1611" w:author="Maribel" w:date="2018-05-22T11:33:00Z">
              <w:rPr>
                <w:b/>
                <w:sz w:val="28"/>
                <w:lang w:val="es-ES"/>
              </w:rPr>
            </w:rPrChange>
          </w:rPr>
          <w:delText>Incrementador</w:delText>
        </w:r>
      </w:del>
    </w:p>
    <w:p w14:paraId="4F58ACB9" w14:textId="769AC006" w:rsidR="00502701" w:rsidRPr="007F6283" w:rsidRDefault="003720BC" w:rsidP="003720BC">
      <w:pPr>
        <w:pStyle w:val="Prrafodelista"/>
        <w:numPr>
          <w:ilvl w:val="3"/>
          <w:numId w:val="4"/>
        </w:numPr>
        <w:rPr>
          <w:b/>
          <w:sz w:val="24"/>
          <w:lang w:val="es-ES"/>
          <w:rPrChange w:id="1612" w:author="Maribel" w:date="2018-05-22T11:33:00Z">
            <w:rPr>
              <w:b/>
              <w:sz w:val="28"/>
              <w:lang w:val="es-ES"/>
            </w:rPr>
          </w:rPrChange>
        </w:rPr>
      </w:pPr>
      <w:proofErr w:type="spellStart"/>
      <w:ins w:id="1613" w:author="Maribel" w:date="2018-05-13T19:08:00Z">
        <w:r w:rsidRPr="007F6283">
          <w:rPr>
            <w:b/>
            <w:sz w:val="24"/>
            <w:lang w:val="es-ES"/>
            <w:rPrChange w:id="1614" w:author="Maribel" w:date="2018-05-22T11:33:00Z">
              <w:rPr>
                <w:b/>
                <w:sz w:val="28"/>
                <w:lang w:val="es-ES"/>
              </w:rPr>
            </w:rPrChange>
          </w:rPr>
          <w:t>Decrementador</w:t>
        </w:r>
        <w:proofErr w:type="spellEnd"/>
        <w:r w:rsidRPr="007F6283">
          <w:rPr>
            <w:b/>
            <w:sz w:val="24"/>
            <w:lang w:val="es-ES"/>
            <w:rPrChange w:id="1615" w:author="Maribel" w:date="2018-05-22T11:33:00Z">
              <w:rPr>
                <w:b/>
                <w:sz w:val="28"/>
                <w:lang w:val="es-ES"/>
              </w:rPr>
            </w:rPrChange>
          </w:rPr>
          <w:t xml:space="preserve"> de 4 bits (4-Bit </w:t>
        </w:r>
        <w:proofErr w:type="spellStart"/>
        <w:r w:rsidRPr="007F6283">
          <w:rPr>
            <w:b/>
            <w:sz w:val="24"/>
            <w:lang w:val="es-ES"/>
            <w:rPrChange w:id="1616" w:author="Maribel" w:date="2018-05-22T11:33:00Z">
              <w:rPr>
                <w:b/>
                <w:sz w:val="28"/>
                <w:lang w:val="es-ES"/>
              </w:rPr>
            </w:rPrChange>
          </w:rPr>
          <w:t>Decrementer</w:t>
        </w:r>
        <w:proofErr w:type="spellEnd"/>
        <w:r w:rsidRPr="007F6283">
          <w:rPr>
            <w:b/>
            <w:sz w:val="24"/>
            <w:lang w:val="es-ES"/>
            <w:rPrChange w:id="1617" w:author="Maribel" w:date="2018-05-22T11:33:00Z">
              <w:rPr>
                <w:b/>
                <w:sz w:val="28"/>
                <w:lang w:val="es-ES"/>
              </w:rPr>
            </w:rPrChange>
          </w:rPr>
          <w:t>)</w:t>
        </w:r>
      </w:ins>
      <w:del w:id="1618" w:author="Maribel" w:date="2018-05-13T19:08:00Z">
        <w:r w:rsidR="00502701" w:rsidRPr="007F6283" w:rsidDel="003720BC">
          <w:rPr>
            <w:b/>
            <w:sz w:val="24"/>
            <w:lang w:val="es-ES"/>
            <w:rPrChange w:id="1619" w:author="Maribel" w:date="2018-05-22T11:33:00Z">
              <w:rPr>
                <w:b/>
                <w:sz w:val="28"/>
                <w:lang w:val="es-ES"/>
              </w:rPr>
            </w:rPrChange>
          </w:rPr>
          <w:delText>Decrementador</w:delText>
        </w:r>
      </w:del>
    </w:p>
    <w:p w14:paraId="17E71412" w14:textId="5039B178" w:rsidR="00502701" w:rsidRPr="007F6283" w:rsidRDefault="00502701" w:rsidP="00502701">
      <w:pPr>
        <w:pStyle w:val="Prrafodelista"/>
        <w:numPr>
          <w:ilvl w:val="2"/>
          <w:numId w:val="4"/>
        </w:numPr>
        <w:rPr>
          <w:b/>
          <w:sz w:val="24"/>
          <w:lang w:val="es-ES"/>
          <w:rPrChange w:id="1620" w:author="Maribel" w:date="2018-05-22T11:33:00Z">
            <w:rPr>
              <w:b/>
              <w:sz w:val="28"/>
              <w:lang w:val="es-ES"/>
            </w:rPr>
          </w:rPrChange>
        </w:rPr>
      </w:pPr>
      <w:del w:id="1621" w:author="Maribel" w:date="2018-05-13T19:03:00Z">
        <w:r w:rsidRPr="007F6283" w:rsidDel="00F82F5E">
          <w:rPr>
            <w:b/>
            <w:sz w:val="24"/>
            <w:lang w:val="es-ES"/>
            <w:rPrChange w:id="1622" w:author="Maribel" w:date="2018-05-22T11:33:00Z">
              <w:rPr>
                <w:b/>
                <w:sz w:val="28"/>
                <w:lang w:val="es-ES"/>
              </w:rPr>
            </w:rPrChange>
          </w:rPr>
          <w:delText xml:space="preserve">Funciones </w:delText>
        </w:r>
      </w:del>
      <w:ins w:id="1623" w:author="Maribel" w:date="2018-05-13T19:03:00Z">
        <w:r w:rsidR="00F82F5E" w:rsidRPr="007F6283">
          <w:rPr>
            <w:b/>
            <w:sz w:val="24"/>
            <w:lang w:val="es-ES"/>
            <w:rPrChange w:id="1624" w:author="Maribel" w:date="2018-05-22T11:33:00Z">
              <w:rPr>
                <w:b/>
                <w:sz w:val="28"/>
                <w:lang w:val="es-ES"/>
              </w:rPr>
            </w:rPrChange>
          </w:rPr>
          <w:t xml:space="preserve">Operaciones </w:t>
        </w:r>
      </w:ins>
      <w:r w:rsidRPr="007F6283">
        <w:rPr>
          <w:b/>
          <w:sz w:val="24"/>
          <w:lang w:val="es-ES"/>
          <w:rPrChange w:id="1625" w:author="Maribel" w:date="2018-05-22T11:33:00Z">
            <w:rPr>
              <w:b/>
              <w:sz w:val="28"/>
              <w:lang w:val="es-ES"/>
            </w:rPr>
          </w:rPrChange>
        </w:rPr>
        <w:t>lógicas de 4 bits</w:t>
      </w:r>
    </w:p>
    <w:p w14:paraId="16F9A85F" w14:textId="3DE42741" w:rsidR="00502701" w:rsidRPr="007F6283" w:rsidDel="008A7EF1" w:rsidRDefault="00502701">
      <w:pPr>
        <w:pStyle w:val="Prrafodelista"/>
        <w:numPr>
          <w:ilvl w:val="1"/>
          <w:numId w:val="4"/>
        </w:numPr>
        <w:rPr>
          <w:del w:id="1626" w:author="Maribel" w:date="2018-05-13T19:04:00Z"/>
          <w:b/>
          <w:sz w:val="24"/>
          <w:lang w:val="es-ES"/>
          <w:rPrChange w:id="1627" w:author="Maribel" w:date="2018-05-22T11:33:00Z">
            <w:rPr>
              <w:del w:id="1628" w:author="Maribel" w:date="2018-05-13T19:04:00Z"/>
              <w:b/>
              <w:sz w:val="28"/>
              <w:lang w:val="es-ES"/>
            </w:rPr>
          </w:rPrChange>
        </w:rPr>
        <w:pPrChange w:id="1629" w:author="Maribel" w:date="2018-05-13T19:10:00Z">
          <w:pPr>
            <w:pStyle w:val="Prrafodelista"/>
            <w:numPr>
              <w:ilvl w:val="3"/>
              <w:numId w:val="4"/>
            </w:numPr>
            <w:ind w:left="1728" w:hanging="648"/>
          </w:pPr>
        </w:pPrChange>
      </w:pPr>
      <w:del w:id="1630" w:author="Maribel" w:date="2018-05-13T19:04:00Z">
        <w:r w:rsidRPr="007F6283" w:rsidDel="008A7EF1">
          <w:rPr>
            <w:b/>
            <w:sz w:val="24"/>
            <w:lang w:val="es-ES"/>
            <w:rPrChange w:id="1631" w:author="Maribel" w:date="2018-05-22T11:33:00Z">
              <w:rPr>
                <w:b/>
                <w:sz w:val="28"/>
                <w:lang w:val="es-ES"/>
              </w:rPr>
            </w:rPrChange>
          </w:rPr>
          <w:delText>Desplazamiento a izquierda y derecha</w:delText>
        </w:r>
      </w:del>
    </w:p>
    <w:p w14:paraId="02BCEFF9" w14:textId="6F29281F" w:rsidR="00502701" w:rsidRPr="007F6283" w:rsidDel="008A7EF1" w:rsidRDefault="00502701" w:rsidP="00502701">
      <w:pPr>
        <w:pStyle w:val="Prrafodelista"/>
        <w:numPr>
          <w:ilvl w:val="3"/>
          <w:numId w:val="4"/>
        </w:numPr>
        <w:rPr>
          <w:del w:id="1632" w:author="Maribel" w:date="2018-05-13T19:04:00Z"/>
          <w:b/>
          <w:sz w:val="24"/>
          <w:lang w:val="es-ES"/>
          <w:rPrChange w:id="1633" w:author="Maribel" w:date="2018-05-22T11:33:00Z">
            <w:rPr>
              <w:del w:id="1634" w:author="Maribel" w:date="2018-05-13T19:04:00Z"/>
              <w:b/>
              <w:sz w:val="28"/>
              <w:lang w:val="es-ES"/>
            </w:rPr>
          </w:rPrChange>
        </w:rPr>
      </w:pPr>
      <w:del w:id="1635" w:author="Maribel" w:date="2018-05-13T19:04:00Z">
        <w:r w:rsidRPr="007F6283" w:rsidDel="008A7EF1">
          <w:rPr>
            <w:b/>
            <w:sz w:val="24"/>
            <w:lang w:val="es-ES"/>
            <w:rPrChange w:id="1636" w:author="Maribel" w:date="2018-05-22T11:33:00Z">
              <w:rPr>
                <w:b/>
                <w:sz w:val="28"/>
                <w:lang w:val="es-ES"/>
              </w:rPr>
            </w:rPrChange>
          </w:rPr>
          <w:delText>Rotación a izquierda y derecha</w:delText>
        </w:r>
      </w:del>
    </w:p>
    <w:p w14:paraId="254EE46C" w14:textId="16D1D24C" w:rsidR="00502701" w:rsidRPr="007F6283" w:rsidRDefault="00241966">
      <w:pPr>
        <w:pStyle w:val="Prrafodelista"/>
        <w:numPr>
          <w:ilvl w:val="3"/>
          <w:numId w:val="4"/>
        </w:numPr>
        <w:rPr>
          <w:b/>
          <w:sz w:val="24"/>
          <w:rPrChange w:id="1637" w:author="Maribel" w:date="2018-05-22T11:33:00Z">
            <w:rPr>
              <w:b/>
              <w:sz w:val="28"/>
              <w:lang w:val="es-ES"/>
            </w:rPr>
          </w:rPrChange>
        </w:rPr>
        <w:pPrChange w:id="1638" w:author="Maribel" w:date="2018-05-13T19:10:00Z">
          <w:pPr>
            <w:pStyle w:val="Prrafodelista"/>
            <w:numPr>
              <w:ilvl w:val="2"/>
              <w:numId w:val="4"/>
            </w:numPr>
            <w:ind w:left="1224" w:hanging="504"/>
          </w:pPr>
        </w:pPrChange>
      </w:pPr>
      <w:ins w:id="1639" w:author="Maribel" w:date="2018-05-13T19:10:00Z">
        <w:r w:rsidRPr="007F6283">
          <w:rPr>
            <w:b/>
            <w:sz w:val="24"/>
            <w:rPrChange w:id="1640" w:author="Maribel" w:date="2018-05-22T11:33:00Z">
              <w:rPr>
                <w:b/>
                <w:sz w:val="28"/>
              </w:rPr>
            </w:rPrChange>
          </w:rPr>
          <w:t>A</w:t>
        </w:r>
        <w:r w:rsidRPr="007F6283">
          <w:rPr>
            <w:b/>
            <w:sz w:val="24"/>
            <w:rPrChange w:id="1641" w:author="Maribel" w:date="2018-05-22T11:33:00Z">
              <w:rPr>
                <w:b/>
                <w:sz w:val="28"/>
                <w:lang w:val="es-ES"/>
              </w:rPr>
            </w:rPrChange>
          </w:rPr>
          <w:t>ND de 4 bits (4-Bit AND)</w:t>
        </w:r>
      </w:ins>
      <w:del w:id="1642" w:author="Maribel" w:date="2018-05-13T19:10:00Z">
        <w:r w:rsidR="00502701" w:rsidRPr="007F6283" w:rsidDel="00241966">
          <w:rPr>
            <w:b/>
            <w:sz w:val="24"/>
            <w:rPrChange w:id="1643" w:author="Maribel" w:date="2018-05-22T11:33:00Z">
              <w:rPr>
                <w:b/>
                <w:sz w:val="28"/>
                <w:lang w:val="es-ES"/>
              </w:rPr>
            </w:rPrChange>
          </w:rPr>
          <w:delText>AND</w:delText>
        </w:r>
      </w:del>
    </w:p>
    <w:p w14:paraId="5E9DC938" w14:textId="1E630834" w:rsidR="00502701" w:rsidRPr="007F6283" w:rsidRDefault="00241966" w:rsidP="00241966">
      <w:pPr>
        <w:pStyle w:val="Prrafodelista"/>
        <w:numPr>
          <w:ilvl w:val="3"/>
          <w:numId w:val="4"/>
        </w:numPr>
        <w:rPr>
          <w:b/>
          <w:sz w:val="24"/>
          <w:rPrChange w:id="1644" w:author="Maribel" w:date="2018-05-22T11:33:00Z">
            <w:rPr>
              <w:b/>
              <w:sz w:val="28"/>
              <w:lang w:val="es-ES"/>
            </w:rPr>
          </w:rPrChange>
        </w:rPr>
      </w:pPr>
      <w:ins w:id="1645" w:author="Maribel" w:date="2018-05-13T19:10:00Z">
        <w:r w:rsidRPr="007F6283">
          <w:rPr>
            <w:b/>
            <w:sz w:val="24"/>
            <w:rPrChange w:id="1646" w:author="Maribel" w:date="2018-05-22T11:33:00Z">
              <w:rPr>
                <w:b/>
                <w:sz w:val="28"/>
                <w:lang w:val="es-ES"/>
              </w:rPr>
            </w:rPrChange>
          </w:rPr>
          <w:t>OR de 4 bits (4-Bit AND)</w:t>
        </w:r>
        <w:r w:rsidRPr="007F6283" w:rsidDel="00241966">
          <w:rPr>
            <w:b/>
            <w:sz w:val="24"/>
            <w:rPrChange w:id="1647" w:author="Maribel" w:date="2018-05-22T11:33:00Z">
              <w:rPr>
                <w:b/>
                <w:sz w:val="28"/>
                <w:lang w:val="es-ES"/>
              </w:rPr>
            </w:rPrChange>
          </w:rPr>
          <w:t xml:space="preserve"> </w:t>
        </w:r>
      </w:ins>
      <w:del w:id="1648" w:author="Maribel" w:date="2018-05-13T19:10:00Z">
        <w:r w:rsidR="00502701" w:rsidRPr="007F6283" w:rsidDel="00241966">
          <w:rPr>
            <w:b/>
            <w:sz w:val="24"/>
            <w:rPrChange w:id="1649" w:author="Maribel" w:date="2018-05-22T11:33:00Z">
              <w:rPr>
                <w:b/>
                <w:sz w:val="28"/>
                <w:lang w:val="es-ES"/>
              </w:rPr>
            </w:rPrChange>
          </w:rPr>
          <w:delText>OR</w:delText>
        </w:r>
      </w:del>
    </w:p>
    <w:p w14:paraId="663D4CD9" w14:textId="659281CF" w:rsidR="00502701" w:rsidRPr="007F6283" w:rsidRDefault="00241966" w:rsidP="00241966">
      <w:pPr>
        <w:pStyle w:val="Prrafodelista"/>
        <w:numPr>
          <w:ilvl w:val="3"/>
          <w:numId w:val="4"/>
        </w:numPr>
        <w:rPr>
          <w:b/>
          <w:sz w:val="24"/>
          <w:rPrChange w:id="1650" w:author="Maribel" w:date="2018-05-22T11:33:00Z">
            <w:rPr>
              <w:b/>
              <w:sz w:val="28"/>
              <w:lang w:val="es-ES"/>
            </w:rPr>
          </w:rPrChange>
        </w:rPr>
      </w:pPr>
      <w:ins w:id="1651" w:author="Maribel" w:date="2018-05-13T19:10:00Z">
        <w:r w:rsidRPr="007F6283">
          <w:rPr>
            <w:b/>
            <w:sz w:val="24"/>
            <w:rPrChange w:id="1652" w:author="Maribel" w:date="2018-05-22T11:33:00Z">
              <w:rPr>
                <w:b/>
                <w:sz w:val="28"/>
                <w:lang w:val="es-ES"/>
              </w:rPr>
            </w:rPrChange>
          </w:rPr>
          <w:t>XOR de 4 bits (4-Bit OR)</w:t>
        </w:r>
        <w:r w:rsidRPr="007F6283" w:rsidDel="00241966">
          <w:rPr>
            <w:b/>
            <w:sz w:val="24"/>
            <w:rPrChange w:id="1653" w:author="Maribel" w:date="2018-05-22T11:33:00Z">
              <w:rPr>
                <w:b/>
                <w:sz w:val="28"/>
                <w:lang w:val="es-ES"/>
              </w:rPr>
            </w:rPrChange>
          </w:rPr>
          <w:t xml:space="preserve"> </w:t>
        </w:r>
      </w:ins>
      <w:del w:id="1654" w:author="Maribel" w:date="2018-05-13T19:10:00Z">
        <w:r w:rsidR="00502701" w:rsidRPr="007F6283" w:rsidDel="00241966">
          <w:rPr>
            <w:b/>
            <w:sz w:val="24"/>
            <w:rPrChange w:id="1655" w:author="Maribel" w:date="2018-05-22T11:33:00Z">
              <w:rPr>
                <w:b/>
                <w:sz w:val="28"/>
                <w:lang w:val="es-ES"/>
              </w:rPr>
            </w:rPrChange>
          </w:rPr>
          <w:delText>XOR</w:delText>
        </w:r>
      </w:del>
    </w:p>
    <w:p w14:paraId="58BA0310" w14:textId="48B2AD59" w:rsidR="00502701" w:rsidRPr="007F6283" w:rsidRDefault="00241966" w:rsidP="00241966">
      <w:pPr>
        <w:pStyle w:val="Prrafodelista"/>
        <w:numPr>
          <w:ilvl w:val="3"/>
          <w:numId w:val="4"/>
        </w:numPr>
        <w:rPr>
          <w:ins w:id="1656" w:author="Maribel" w:date="2018-05-13T19:03:00Z"/>
          <w:b/>
          <w:sz w:val="24"/>
          <w:lang w:val="es-ES"/>
          <w:rPrChange w:id="1657" w:author="Maribel" w:date="2018-05-22T11:33:00Z">
            <w:rPr>
              <w:ins w:id="1658" w:author="Maribel" w:date="2018-05-13T19:03:00Z"/>
              <w:b/>
              <w:sz w:val="28"/>
              <w:lang w:val="es-ES"/>
            </w:rPr>
          </w:rPrChange>
        </w:rPr>
      </w:pPr>
      <w:ins w:id="1659" w:author="Maribel" w:date="2018-05-13T19:11:00Z">
        <w:r w:rsidRPr="007F6283">
          <w:rPr>
            <w:b/>
            <w:sz w:val="24"/>
            <w:lang w:val="es-ES"/>
            <w:rPrChange w:id="1660" w:author="Maribel" w:date="2018-05-22T11:33:00Z">
              <w:rPr>
                <w:b/>
                <w:sz w:val="28"/>
                <w:lang w:val="es-ES"/>
              </w:rPr>
            </w:rPrChange>
          </w:rPr>
          <w:t xml:space="preserve">Complemento a uno de 4 bits (4-Bit </w:t>
        </w:r>
        <w:proofErr w:type="spellStart"/>
        <w:r w:rsidRPr="007F6283">
          <w:rPr>
            <w:b/>
            <w:sz w:val="24"/>
            <w:lang w:val="es-ES"/>
            <w:rPrChange w:id="1661" w:author="Maribel" w:date="2018-05-22T11:33:00Z">
              <w:rPr>
                <w:b/>
                <w:sz w:val="28"/>
                <w:lang w:val="es-ES"/>
              </w:rPr>
            </w:rPrChange>
          </w:rPr>
          <w:t>One’s</w:t>
        </w:r>
        <w:proofErr w:type="spellEnd"/>
        <w:r w:rsidRPr="007F6283">
          <w:rPr>
            <w:b/>
            <w:sz w:val="24"/>
            <w:lang w:val="es-ES"/>
            <w:rPrChange w:id="1662" w:author="Maribel" w:date="2018-05-22T11:33:00Z">
              <w:rPr>
                <w:b/>
                <w:sz w:val="28"/>
                <w:lang w:val="es-ES"/>
              </w:rPr>
            </w:rPrChange>
          </w:rPr>
          <w:t xml:space="preserve"> </w:t>
        </w:r>
        <w:proofErr w:type="spellStart"/>
        <w:r w:rsidRPr="007F6283">
          <w:rPr>
            <w:b/>
            <w:sz w:val="24"/>
            <w:lang w:val="es-ES"/>
            <w:rPrChange w:id="1663" w:author="Maribel" w:date="2018-05-22T11:33:00Z">
              <w:rPr>
                <w:b/>
                <w:sz w:val="28"/>
                <w:lang w:val="es-ES"/>
              </w:rPr>
            </w:rPrChange>
          </w:rPr>
          <w:t>Complement</w:t>
        </w:r>
        <w:proofErr w:type="spellEnd"/>
        <w:r w:rsidRPr="007F6283">
          <w:rPr>
            <w:b/>
            <w:sz w:val="24"/>
            <w:lang w:val="es-ES"/>
            <w:rPrChange w:id="1664" w:author="Maribel" w:date="2018-05-22T11:33:00Z">
              <w:rPr>
                <w:b/>
                <w:sz w:val="28"/>
                <w:lang w:val="es-ES"/>
              </w:rPr>
            </w:rPrChange>
          </w:rPr>
          <w:t>)</w:t>
        </w:r>
        <w:r w:rsidRPr="007F6283" w:rsidDel="00241966">
          <w:rPr>
            <w:b/>
            <w:sz w:val="24"/>
            <w:lang w:val="es-ES"/>
            <w:rPrChange w:id="1665" w:author="Maribel" w:date="2018-05-22T11:33:00Z">
              <w:rPr>
                <w:b/>
                <w:sz w:val="28"/>
                <w:lang w:val="es-ES"/>
              </w:rPr>
            </w:rPrChange>
          </w:rPr>
          <w:t xml:space="preserve"> </w:t>
        </w:r>
      </w:ins>
      <w:del w:id="1666" w:author="Maribel" w:date="2018-05-13T19:11:00Z">
        <w:r w:rsidR="00502701" w:rsidRPr="007F6283" w:rsidDel="00241966">
          <w:rPr>
            <w:b/>
            <w:sz w:val="24"/>
            <w:lang w:val="es-ES"/>
            <w:rPrChange w:id="1667" w:author="Maribel" w:date="2018-05-22T11:33:00Z">
              <w:rPr>
                <w:b/>
                <w:sz w:val="28"/>
                <w:lang w:val="es-ES"/>
              </w:rPr>
            </w:rPrChange>
          </w:rPr>
          <w:delText>Complemento a uno</w:delText>
        </w:r>
      </w:del>
    </w:p>
    <w:p w14:paraId="341CF43B" w14:textId="4DC251D9" w:rsidR="00F82F5E" w:rsidRPr="007F6283" w:rsidRDefault="00F82F5E" w:rsidP="00F82F5E">
      <w:pPr>
        <w:pStyle w:val="Prrafodelista"/>
        <w:numPr>
          <w:ilvl w:val="2"/>
          <w:numId w:val="4"/>
        </w:numPr>
        <w:rPr>
          <w:ins w:id="1668" w:author="Maribel" w:date="2018-05-13T19:03:00Z"/>
          <w:b/>
          <w:sz w:val="24"/>
          <w:lang w:val="es-ES"/>
          <w:rPrChange w:id="1669" w:author="Maribel" w:date="2018-05-22T11:33:00Z">
            <w:rPr>
              <w:ins w:id="1670" w:author="Maribel" w:date="2018-05-13T19:03:00Z"/>
              <w:b/>
              <w:sz w:val="28"/>
              <w:lang w:val="es-ES"/>
            </w:rPr>
          </w:rPrChange>
        </w:rPr>
      </w:pPr>
      <w:ins w:id="1671" w:author="Maribel" w:date="2018-05-13T19:03:00Z">
        <w:r w:rsidRPr="007F6283">
          <w:rPr>
            <w:b/>
            <w:sz w:val="24"/>
            <w:lang w:val="es-ES"/>
            <w:rPrChange w:id="1672" w:author="Maribel" w:date="2018-05-22T11:33:00Z">
              <w:rPr>
                <w:b/>
                <w:sz w:val="28"/>
                <w:lang w:val="es-ES"/>
              </w:rPr>
            </w:rPrChange>
          </w:rPr>
          <w:t>Operaciones de desplazamiento de bits de 4 bits</w:t>
        </w:r>
      </w:ins>
    </w:p>
    <w:p w14:paraId="52D01CFF" w14:textId="7980635E" w:rsidR="00F82F5E" w:rsidRPr="007F6283" w:rsidRDefault="000C5BE3" w:rsidP="000C5BE3">
      <w:pPr>
        <w:pStyle w:val="Prrafodelista"/>
        <w:numPr>
          <w:ilvl w:val="3"/>
          <w:numId w:val="4"/>
        </w:numPr>
        <w:rPr>
          <w:ins w:id="1673" w:author="Maribel" w:date="2018-05-13T19:08:00Z"/>
          <w:b/>
          <w:sz w:val="24"/>
          <w:lang w:val="es-ES"/>
          <w:rPrChange w:id="1674" w:author="Maribel" w:date="2018-05-22T11:33:00Z">
            <w:rPr>
              <w:ins w:id="1675" w:author="Maribel" w:date="2018-05-13T19:08:00Z"/>
              <w:b/>
              <w:sz w:val="28"/>
              <w:lang w:val="es-ES"/>
            </w:rPr>
          </w:rPrChange>
        </w:rPr>
      </w:pPr>
      <w:ins w:id="1676" w:author="Maribel" w:date="2018-05-13T19:08:00Z">
        <w:r w:rsidRPr="007F6283">
          <w:rPr>
            <w:b/>
            <w:sz w:val="24"/>
            <w:lang w:val="es-ES"/>
            <w:rPrChange w:id="1677" w:author="Maribel" w:date="2018-05-22T11:33:00Z">
              <w:rPr>
                <w:b/>
                <w:sz w:val="28"/>
                <w:lang w:val="es-ES"/>
              </w:rPr>
            </w:rPrChange>
          </w:rPr>
          <w:t xml:space="preserve">Desplazamiento a la izquierda de 4 bits (4-Bit </w:t>
        </w:r>
        <w:proofErr w:type="spellStart"/>
        <w:r w:rsidRPr="007F6283">
          <w:rPr>
            <w:b/>
            <w:sz w:val="24"/>
            <w:lang w:val="es-ES"/>
            <w:rPrChange w:id="1678" w:author="Maribel" w:date="2018-05-22T11:33:00Z">
              <w:rPr>
                <w:b/>
                <w:sz w:val="28"/>
                <w:lang w:val="es-ES"/>
              </w:rPr>
            </w:rPrChange>
          </w:rPr>
          <w:t>Left</w:t>
        </w:r>
        <w:proofErr w:type="spellEnd"/>
        <w:r w:rsidRPr="007F6283">
          <w:rPr>
            <w:b/>
            <w:sz w:val="24"/>
            <w:lang w:val="es-ES"/>
            <w:rPrChange w:id="1679" w:author="Maribel" w:date="2018-05-22T11:33:00Z">
              <w:rPr>
                <w:b/>
                <w:sz w:val="28"/>
                <w:lang w:val="es-ES"/>
              </w:rPr>
            </w:rPrChange>
          </w:rPr>
          <w:t xml:space="preserve"> Shift)</w:t>
        </w:r>
      </w:ins>
    </w:p>
    <w:p w14:paraId="4D710974" w14:textId="23BC1623" w:rsidR="000C5BE3" w:rsidRPr="007F6283" w:rsidRDefault="000C5BE3" w:rsidP="000C5BE3">
      <w:pPr>
        <w:pStyle w:val="Prrafodelista"/>
        <w:numPr>
          <w:ilvl w:val="3"/>
          <w:numId w:val="4"/>
        </w:numPr>
        <w:rPr>
          <w:ins w:id="1680" w:author="Maribel" w:date="2018-05-13T19:08:00Z"/>
          <w:b/>
          <w:sz w:val="24"/>
          <w:lang w:val="es-ES"/>
          <w:rPrChange w:id="1681" w:author="Maribel" w:date="2018-05-22T11:33:00Z">
            <w:rPr>
              <w:ins w:id="1682" w:author="Maribel" w:date="2018-05-13T19:08:00Z"/>
              <w:b/>
              <w:sz w:val="28"/>
              <w:lang w:val="es-ES"/>
            </w:rPr>
          </w:rPrChange>
        </w:rPr>
      </w:pPr>
      <w:proofErr w:type="spellStart"/>
      <w:ins w:id="1683" w:author="Maribel" w:date="2018-05-13T19:08:00Z">
        <w:r w:rsidRPr="007F6283">
          <w:rPr>
            <w:b/>
            <w:sz w:val="24"/>
            <w:lang w:val="es-ES"/>
            <w:rPrChange w:id="1684" w:author="Maribel" w:date="2018-05-22T11:33:00Z">
              <w:rPr>
                <w:b/>
                <w:sz w:val="28"/>
                <w:lang w:val="es-ES"/>
              </w:rPr>
            </w:rPrChange>
          </w:rPr>
          <w:t>Desplazameinto</w:t>
        </w:r>
        <w:proofErr w:type="spellEnd"/>
        <w:r w:rsidRPr="007F6283">
          <w:rPr>
            <w:b/>
            <w:sz w:val="24"/>
            <w:lang w:val="es-ES"/>
            <w:rPrChange w:id="1685" w:author="Maribel" w:date="2018-05-22T11:33:00Z">
              <w:rPr>
                <w:b/>
                <w:sz w:val="28"/>
                <w:lang w:val="es-ES"/>
              </w:rPr>
            </w:rPrChange>
          </w:rPr>
          <w:t xml:space="preserve"> a la derecha de 4 bits (4-Bit </w:t>
        </w:r>
        <w:proofErr w:type="spellStart"/>
        <w:r w:rsidRPr="007F6283">
          <w:rPr>
            <w:b/>
            <w:sz w:val="24"/>
            <w:lang w:val="es-ES"/>
            <w:rPrChange w:id="1686" w:author="Maribel" w:date="2018-05-22T11:33:00Z">
              <w:rPr>
                <w:b/>
                <w:sz w:val="28"/>
                <w:lang w:val="es-ES"/>
              </w:rPr>
            </w:rPrChange>
          </w:rPr>
          <w:t>Right</w:t>
        </w:r>
        <w:proofErr w:type="spellEnd"/>
        <w:r w:rsidRPr="007F6283">
          <w:rPr>
            <w:b/>
            <w:sz w:val="24"/>
            <w:lang w:val="es-ES"/>
            <w:rPrChange w:id="1687" w:author="Maribel" w:date="2018-05-22T11:33:00Z">
              <w:rPr>
                <w:b/>
                <w:sz w:val="28"/>
                <w:lang w:val="es-ES"/>
              </w:rPr>
            </w:rPrChange>
          </w:rPr>
          <w:t xml:space="preserve"> Shift)</w:t>
        </w:r>
      </w:ins>
    </w:p>
    <w:p w14:paraId="01A9F584" w14:textId="01B7B559" w:rsidR="000C5BE3" w:rsidRPr="007F6283" w:rsidRDefault="000C5BE3" w:rsidP="000C5BE3">
      <w:pPr>
        <w:pStyle w:val="Prrafodelista"/>
        <w:numPr>
          <w:ilvl w:val="3"/>
          <w:numId w:val="4"/>
        </w:numPr>
        <w:rPr>
          <w:ins w:id="1688" w:author="Maribel" w:date="2018-05-13T19:04:00Z"/>
          <w:b/>
          <w:sz w:val="24"/>
          <w:lang w:val="es-ES"/>
          <w:rPrChange w:id="1689" w:author="Maribel" w:date="2018-05-22T11:33:00Z">
            <w:rPr>
              <w:ins w:id="1690" w:author="Maribel" w:date="2018-05-13T19:04:00Z"/>
              <w:b/>
              <w:sz w:val="28"/>
              <w:lang w:val="es-ES"/>
            </w:rPr>
          </w:rPrChange>
        </w:rPr>
      </w:pPr>
      <w:ins w:id="1691" w:author="Maribel" w:date="2018-05-13T19:09:00Z">
        <w:r w:rsidRPr="007F6283">
          <w:rPr>
            <w:b/>
            <w:sz w:val="24"/>
            <w:lang w:val="es-ES"/>
            <w:rPrChange w:id="1692" w:author="Maribel" w:date="2018-05-22T11:33:00Z">
              <w:rPr>
                <w:b/>
                <w:sz w:val="28"/>
                <w:lang w:val="es-ES"/>
              </w:rPr>
            </w:rPrChange>
          </w:rPr>
          <w:t xml:space="preserve">Rotación a la izquierda de 4 bits (4-Bit </w:t>
        </w:r>
        <w:proofErr w:type="spellStart"/>
        <w:r w:rsidRPr="007F6283">
          <w:rPr>
            <w:b/>
            <w:sz w:val="24"/>
            <w:lang w:val="es-ES"/>
            <w:rPrChange w:id="1693" w:author="Maribel" w:date="2018-05-22T11:33:00Z">
              <w:rPr>
                <w:b/>
                <w:sz w:val="28"/>
                <w:lang w:val="es-ES"/>
              </w:rPr>
            </w:rPrChange>
          </w:rPr>
          <w:t>Left</w:t>
        </w:r>
        <w:proofErr w:type="spellEnd"/>
        <w:r w:rsidRPr="007F6283">
          <w:rPr>
            <w:b/>
            <w:sz w:val="24"/>
            <w:lang w:val="es-ES"/>
            <w:rPrChange w:id="1694" w:author="Maribel" w:date="2018-05-22T11:33:00Z">
              <w:rPr>
                <w:b/>
                <w:sz w:val="28"/>
                <w:lang w:val="es-ES"/>
              </w:rPr>
            </w:rPrChange>
          </w:rPr>
          <w:t xml:space="preserve"> </w:t>
        </w:r>
        <w:proofErr w:type="spellStart"/>
        <w:r w:rsidRPr="007F6283">
          <w:rPr>
            <w:b/>
            <w:sz w:val="24"/>
            <w:lang w:val="es-ES"/>
            <w:rPrChange w:id="1695" w:author="Maribel" w:date="2018-05-22T11:33:00Z">
              <w:rPr>
                <w:b/>
                <w:sz w:val="28"/>
                <w:lang w:val="es-ES"/>
              </w:rPr>
            </w:rPrChange>
          </w:rPr>
          <w:t>Rotate</w:t>
        </w:r>
        <w:proofErr w:type="spellEnd"/>
        <w:r w:rsidRPr="007F6283">
          <w:rPr>
            <w:b/>
            <w:sz w:val="24"/>
            <w:lang w:val="es-ES"/>
            <w:rPrChange w:id="1696" w:author="Maribel" w:date="2018-05-22T11:33:00Z">
              <w:rPr>
                <w:b/>
                <w:sz w:val="28"/>
                <w:lang w:val="es-ES"/>
              </w:rPr>
            </w:rPrChange>
          </w:rPr>
          <w:t>)</w:t>
        </w:r>
      </w:ins>
    </w:p>
    <w:p w14:paraId="3A689B12" w14:textId="50BA388A" w:rsidR="00F82F5E" w:rsidRPr="007F6283" w:rsidRDefault="000C5BE3" w:rsidP="000C5BE3">
      <w:pPr>
        <w:pStyle w:val="Prrafodelista"/>
        <w:numPr>
          <w:ilvl w:val="3"/>
          <w:numId w:val="4"/>
        </w:numPr>
        <w:rPr>
          <w:b/>
          <w:sz w:val="24"/>
          <w:lang w:val="es-ES"/>
          <w:rPrChange w:id="1697" w:author="Maribel" w:date="2018-05-22T11:33:00Z">
            <w:rPr>
              <w:lang w:val="es-ES"/>
            </w:rPr>
          </w:rPrChange>
        </w:rPr>
      </w:pPr>
      <w:ins w:id="1698" w:author="Maribel" w:date="2018-05-13T19:09:00Z">
        <w:r w:rsidRPr="007F6283">
          <w:rPr>
            <w:b/>
            <w:sz w:val="24"/>
            <w:lang w:val="es-ES"/>
            <w:rPrChange w:id="1699" w:author="Maribel" w:date="2018-05-22T11:33:00Z">
              <w:rPr>
                <w:b/>
                <w:sz w:val="28"/>
                <w:lang w:val="es-ES"/>
              </w:rPr>
            </w:rPrChange>
          </w:rPr>
          <w:t xml:space="preserve">Rotación a la derecha de 4 bits (4-Bit </w:t>
        </w:r>
        <w:proofErr w:type="spellStart"/>
        <w:r w:rsidRPr="007F6283">
          <w:rPr>
            <w:b/>
            <w:sz w:val="24"/>
            <w:lang w:val="es-ES"/>
            <w:rPrChange w:id="1700" w:author="Maribel" w:date="2018-05-22T11:33:00Z">
              <w:rPr>
                <w:b/>
                <w:sz w:val="28"/>
                <w:lang w:val="es-ES"/>
              </w:rPr>
            </w:rPrChange>
          </w:rPr>
          <w:t>Right</w:t>
        </w:r>
        <w:proofErr w:type="spellEnd"/>
        <w:r w:rsidRPr="007F6283">
          <w:rPr>
            <w:b/>
            <w:sz w:val="24"/>
            <w:lang w:val="es-ES"/>
            <w:rPrChange w:id="1701" w:author="Maribel" w:date="2018-05-22T11:33:00Z">
              <w:rPr>
                <w:b/>
                <w:sz w:val="28"/>
                <w:lang w:val="es-ES"/>
              </w:rPr>
            </w:rPrChange>
          </w:rPr>
          <w:t xml:space="preserve"> </w:t>
        </w:r>
        <w:proofErr w:type="spellStart"/>
        <w:r w:rsidRPr="007F6283">
          <w:rPr>
            <w:b/>
            <w:sz w:val="24"/>
            <w:lang w:val="es-ES"/>
            <w:rPrChange w:id="1702" w:author="Maribel" w:date="2018-05-22T11:33:00Z">
              <w:rPr>
                <w:b/>
                <w:sz w:val="28"/>
                <w:lang w:val="es-ES"/>
              </w:rPr>
            </w:rPrChange>
          </w:rPr>
          <w:t>Rotate</w:t>
        </w:r>
        <w:proofErr w:type="spellEnd"/>
        <w:r w:rsidRPr="007F6283">
          <w:rPr>
            <w:b/>
            <w:sz w:val="24"/>
            <w:lang w:val="es-ES"/>
            <w:rPrChange w:id="1703" w:author="Maribel" w:date="2018-05-22T11:33:00Z">
              <w:rPr>
                <w:b/>
                <w:sz w:val="28"/>
                <w:lang w:val="es-ES"/>
              </w:rPr>
            </w:rPrChange>
          </w:rPr>
          <w:t>)</w:t>
        </w:r>
      </w:ins>
    </w:p>
    <w:p w14:paraId="73145BAB" w14:textId="77777777" w:rsidR="00502701" w:rsidRPr="007F6283" w:rsidRDefault="00502701" w:rsidP="00502701">
      <w:pPr>
        <w:pStyle w:val="Prrafodelista"/>
        <w:numPr>
          <w:ilvl w:val="2"/>
          <w:numId w:val="4"/>
        </w:numPr>
        <w:rPr>
          <w:b/>
          <w:sz w:val="24"/>
          <w:lang w:val="es-ES"/>
          <w:rPrChange w:id="1704" w:author="Maribel" w:date="2018-05-22T11:33:00Z">
            <w:rPr>
              <w:b/>
              <w:sz w:val="28"/>
              <w:lang w:val="es-ES"/>
            </w:rPr>
          </w:rPrChange>
        </w:rPr>
      </w:pPr>
      <w:r w:rsidRPr="007F6283">
        <w:rPr>
          <w:b/>
          <w:sz w:val="24"/>
          <w:lang w:val="es-ES"/>
          <w:rPrChange w:id="1705" w:author="Maribel" w:date="2018-05-22T11:33:00Z">
            <w:rPr>
              <w:b/>
              <w:sz w:val="28"/>
              <w:lang w:val="es-ES"/>
            </w:rPr>
          </w:rPrChange>
        </w:rPr>
        <w:t>Circuitos útiles</w:t>
      </w:r>
    </w:p>
    <w:p w14:paraId="6F0DADAC" w14:textId="06D809F5" w:rsidR="00502701" w:rsidRPr="007F6283" w:rsidRDefault="00241966" w:rsidP="00241966">
      <w:pPr>
        <w:pStyle w:val="Prrafodelista"/>
        <w:numPr>
          <w:ilvl w:val="3"/>
          <w:numId w:val="4"/>
        </w:numPr>
        <w:rPr>
          <w:ins w:id="1706" w:author="Maribel" w:date="2018-05-13T19:11:00Z"/>
          <w:b/>
          <w:sz w:val="24"/>
          <w:lang w:val="es-ES"/>
          <w:rPrChange w:id="1707" w:author="Maribel" w:date="2018-05-22T11:33:00Z">
            <w:rPr>
              <w:ins w:id="1708" w:author="Maribel" w:date="2018-05-13T19:11:00Z"/>
              <w:b/>
              <w:sz w:val="28"/>
              <w:lang w:val="es-ES"/>
            </w:rPr>
          </w:rPrChange>
        </w:rPr>
      </w:pPr>
      <w:ins w:id="1709" w:author="Maribel" w:date="2018-05-13T19:11:00Z">
        <w:r w:rsidRPr="007F6283">
          <w:rPr>
            <w:b/>
            <w:sz w:val="24"/>
            <w:lang w:val="es-ES"/>
            <w:rPrChange w:id="1710" w:author="Maribel" w:date="2018-05-22T11:33:00Z">
              <w:rPr>
                <w:b/>
                <w:sz w:val="28"/>
                <w:lang w:val="es-ES"/>
              </w:rPr>
            </w:rPrChange>
          </w:rPr>
          <w:t xml:space="preserve">Multiplexor de 16 a 4 (16-To-4 </w:t>
        </w:r>
        <w:proofErr w:type="spellStart"/>
        <w:r w:rsidRPr="007F6283">
          <w:rPr>
            <w:b/>
            <w:sz w:val="24"/>
            <w:lang w:val="es-ES"/>
            <w:rPrChange w:id="1711" w:author="Maribel" w:date="2018-05-22T11:33:00Z">
              <w:rPr>
                <w:b/>
                <w:sz w:val="28"/>
                <w:lang w:val="es-ES"/>
              </w:rPr>
            </w:rPrChange>
          </w:rPr>
          <w:t>Multiplexer</w:t>
        </w:r>
        <w:proofErr w:type="spellEnd"/>
        <w:r w:rsidRPr="007F6283">
          <w:rPr>
            <w:b/>
            <w:sz w:val="24"/>
            <w:lang w:val="es-ES"/>
            <w:rPrChange w:id="1712" w:author="Maribel" w:date="2018-05-22T11:33:00Z">
              <w:rPr>
                <w:b/>
                <w:sz w:val="28"/>
                <w:lang w:val="es-ES"/>
              </w:rPr>
            </w:rPrChange>
          </w:rPr>
          <w:t>)</w:t>
        </w:r>
      </w:ins>
      <w:del w:id="1713" w:author="Maribel" w:date="2018-05-13T19:11:00Z">
        <w:r w:rsidR="00502701" w:rsidRPr="007F6283" w:rsidDel="00241966">
          <w:rPr>
            <w:b/>
            <w:sz w:val="24"/>
            <w:lang w:val="es-ES"/>
            <w:rPrChange w:id="1714" w:author="Maribel" w:date="2018-05-22T11:33:00Z">
              <w:rPr>
                <w:b/>
                <w:sz w:val="28"/>
                <w:lang w:val="es-ES"/>
              </w:rPr>
            </w:rPrChange>
          </w:rPr>
          <w:delText>Multiplexor de 4 bits</w:delText>
        </w:r>
      </w:del>
    </w:p>
    <w:p w14:paraId="11EF1508" w14:textId="0FABDD6F" w:rsidR="00241966" w:rsidRPr="007F6283" w:rsidRDefault="00241966" w:rsidP="00241966">
      <w:pPr>
        <w:pStyle w:val="Prrafodelista"/>
        <w:numPr>
          <w:ilvl w:val="3"/>
          <w:numId w:val="4"/>
        </w:numPr>
        <w:rPr>
          <w:ins w:id="1715" w:author="Maribel" w:date="2018-05-13T19:43:00Z"/>
          <w:b/>
          <w:sz w:val="24"/>
          <w:lang w:val="es-ES"/>
          <w:rPrChange w:id="1716" w:author="Maribel" w:date="2018-05-22T11:33:00Z">
            <w:rPr>
              <w:ins w:id="1717" w:author="Maribel" w:date="2018-05-13T19:43:00Z"/>
              <w:b/>
              <w:sz w:val="28"/>
              <w:lang w:val="es-ES"/>
            </w:rPr>
          </w:rPrChange>
        </w:rPr>
      </w:pPr>
      <w:ins w:id="1718" w:author="Maribel" w:date="2018-05-13T19:11:00Z">
        <w:r w:rsidRPr="007F6283">
          <w:rPr>
            <w:b/>
            <w:sz w:val="24"/>
            <w:lang w:val="es-ES"/>
            <w:rPrChange w:id="1719" w:author="Maribel" w:date="2018-05-22T11:33:00Z">
              <w:rPr>
                <w:b/>
                <w:sz w:val="28"/>
                <w:lang w:val="es-ES"/>
              </w:rPr>
            </w:rPrChange>
          </w:rPr>
          <w:t xml:space="preserve">Multiplexor de 4 a 4 (4-To-4 </w:t>
        </w:r>
        <w:proofErr w:type="spellStart"/>
        <w:r w:rsidRPr="007F6283">
          <w:rPr>
            <w:b/>
            <w:sz w:val="24"/>
            <w:lang w:val="es-ES"/>
            <w:rPrChange w:id="1720" w:author="Maribel" w:date="2018-05-22T11:33:00Z">
              <w:rPr>
                <w:b/>
                <w:sz w:val="28"/>
                <w:lang w:val="es-ES"/>
              </w:rPr>
            </w:rPrChange>
          </w:rPr>
          <w:t>Multiplexer</w:t>
        </w:r>
        <w:proofErr w:type="spellEnd"/>
        <w:r w:rsidRPr="007F6283">
          <w:rPr>
            <w:b/>
            <w:sz w:val="24"/>
            <w:lang w:val="es-ES"/>
            <w:rPrChange w:id="1721" w:author="Maribel" w:date="2018-05-22T11:33:00Z">
              <w:rPr>
                <w:b/>
                <w:sz w:val="28"/>
                <w:lang w:val="es-ES"/>
              </w:rPr>
            </w:rPrChange>
          </w:rPr>
          <w:t>)</w:t>
        </w:r>
      </w:ins>
    </w:p>
    <w:p w14:paraId="4F5AA911" w14:textId="38E90F45" w:rsidR="0000494B" w:rsidRPr="007F6283" w:rsidRDefault="0000494B" w:rsidP="0000494B">
      <w:pPr>
        <w:pStyle w:val="Prrafodelista"/>
        <w:numPr>
          <w:ilvl w:val="2"/>
          <w:numId w:val="4"/>
        </w:numPr>
        <w:rPr>
          <w:ins w:id="1722" w:author="Maribel" w:date="2018-05-13T19:04:00Z"/>
          <w:b/>
          <w:sz w:val="32"/>
          <w:lang w:val="es-ES"/>
          <w:rPrChange w:id="1723" w:author="Maribel" w:date="2018-05-22T11:33:00Z">
            <w:rPr>
              <w:ins w:id="1724" w:author="Maribel" w:date="2018-05-13T19:04:00Z"/>
              <w:b/>
              <w:sz w:val="28"/>
              <w:lang w:val="es-ES"/>
            </w:rPr>
          </w:rPrChange>
        </w:rPr>
      </w:pPr>
      <w:ins w:id="1725" w:author="Maribel" w:date="2018-05-13T19:43:00Z">
        <w:r w:rsidRPr="007F6283">
          <w:rPr>
            <w:b/>
            <w:sz w:val="24"/>
            <w:lang w:val="es-ES"/>
            <w:rPrChange w:id="1726" w:author="Maribel" w:date="2018-05-22T11:33:00Z">
              <w:rPr>
                <w:b/>
                <w:lang w:val="es-ES"/>
              </w:rPr>
            </w:rPrChange>
          </w:rPr>
          <w:t>Resultado final: ALU de 4 bits (4-Bit ALU)</w:t>
        </w:r>
      </w:ins>
    </w:p>
    <w:p w14:paraId="5815BA87" w14:textId="2F242C3C" w:rsidR="008A7EF1" w:rsidRPr="007F6283" w:rsidRDefault="008A7EF1" w:rsidP="008A7EF1">
      <w:pPr>
        <w:pStyle w:val="Prrafodelista"/>
        <w:numPr>
          <w:ilvl w:val="1"/>
          <w:numId w:val="4"/>
        </w:numPr>
        <w:rPr>
          <w:ins w:id="1727" w:author="Maribel" w:date="2018-05-13T19:04:00Z"/>
          <w:b/>
          <w:sz w:val="24"/>
          <w:lang w:val="es-ES"/>
          <w:rPrChange w:id="1728" w:author="Maribel" w:date="2018-05-22T11:33:00Z">
            <w:rPr>
              <w:ins w:id="1729" w:author="Maribel" w:date="2018-05-13T19:04:00Z"/>
              <w:b/>
              <w:sz w:val="28"/>
              <w:lang w:val="es-ES"/>
            </w:rPr>
          </w:rPrChange>
        </w:rPr>
      </w:pPr>
      <w:ins w:id="1730" w:author="Maribel" w:date="2018-05-13T19:04:00Z">
        <w:r w:rsidRPr="007F6283">
          <w:rPr>
            <w:b/>
            <w:sz w:val="24"/>
            <w:lang w:val="es-ES"/>
            <w:rPrChange w:id="1731" w:author="Maribel" w:date="2018-05-22T11:33:00Z">
              <w:rPr>
                <w:b/>
                <w:sz w:val="28"/>
                <w:lang w:val="es-ES"/>
              </w:rPr>
            </w:rPrChange>
          </w:rPr>
          <w:t xml:space="preserve">Etapa 2: </w:t>
        </w:r>
        <w:proofErr w:type="spellStart"/>
        <w:r w:rsidRPr="007F6283">
          <w:rPr>
            <w:b/>
            <w:sz w:val="24"/>
            <w:lang w:val="es-ES"/>
            <w:rPrChange w:id="1732" w:author="Maribel" w:date="2018-05-22T11:33:00Z">
              <w:rPr>
                <w:b/>
                <w:sz w:val="28"/>
                <w:lang w:val="es-ES"/>
              </w:rPr>
            </w:rPrChange>
          </w:rPr>
          <w:t>trasnferencia</w:t>
        </w:r>
        <w:proofErr w:type="spellEnd"/>
        <w:r w:rsidRPr="007F6283">
          <w:rPr>
            <w:b/>
            <w:sz w:val="24"/>
            <w:lang w:val="es-ES"/>
            <w:rPrChange w:id="1733" w:author="Maribel" w:date="2018-05-22T11:33:00Z">
              <w:rPr>
                <w:b/>
                <w:sz w:val="28"/>
                <w:lang w:val="es-ES"/>
              </w:rPr>
            </w:rPrChange>
          </w:rPr>
          <w:t xml:space="preserve"> del diseño en </w:t>
        </w:r>
        <w:proofErr w:type="spellStart"/>
        <w:r w:rsidRPr="007F6283">
          <w:rPr>
            <w:b/>
            <w:sz w:val="24"/>
            <w:lang w:val="es-ES"/>
            <w:rPrChange w:id="1734" w:author="Maribel" w:date="2018-05-22T11:33:00Z">
              <w:rPr>
                <w:b/>
                <w:sz w:val="28"/>
                <w:lang w:val="es-ES"/>
              </w:rPr>
            </w:rPrChange>
          </w:rPr>
          <w:t>Logisim</w:t>
        </w:r>
        <w:proofErr w:type="spellEnd"/>
        <w:r w:rsidRPr="007F6283">
          <w:rPr>
            <w:b/>
            <w:sz w:val="24"/>
            <w:lang w:val="es-ES"/>
            <w:rPrChange w:id="1735" w:author="Maribel" w:date="2018-05-22T11:33:00Z">
              <w:rPr>
                <w:b/>
                <w:sz w:val="28"/>
                <w:lang w:val="es-ES"/>
              </w:rPr>
            </w:rPrChange>
          </w:rPr>
          <w:t xml:space="preserve"> a </w:t>
        </w:r>
        <w:proofErr w:type="spellStart"/>
        <w:r w:rsidRPr="007F6283">
          <w:rPr>
            <w:b/>
            <w:sz w:val="24"/>
            <w:lang w:val="es-ES"/>
            <w:rPrChange w:id="1736" w:author="Maribel" w:date="2018-05-22T11:33:00Z">
              <w:rPr>
                <w:b/>
                <w:sz w:val="28"/>
                <w:lang w:val="es-ES"/>
              </w:rPr>
            </w:rPrChange>
          </w:rPr>
          <w:t>IceStudio</w:t>
        </w:r>
        <w:proofErr w:type="spellEnd"/>
        <w:r w:rsidRPr="007F6283">
          <w:rPr>
            <w:b/>
            <w:sz w:val="24"/>
            <w:lang w:val="es-ES"/>
            <w:rPrChange w:id="1737" w:author="Maribel" w:date="2018-05-22T11:33:00Z">
              <w:rPr>
                <w:b/>
                <w:sz w:val="28"/>
                <w:lang w:val="es-ES"/>
              </w:rPr>
            </w:rPrChange>
          </w:rPr>
          <w:t xml:space="preserve"> para su implementación en la FPGA</w:t>
        </w:r>
      </w:ins>
    </w:p>
    <w:p w14:paraId="19C1D357" w14:textId="1554C25B" w:rsidR="008A7EF1" w:rsidRPr="007F6283" w:rsidRDefault="008A7EF1" w:rsidP="008A7EF1">
      <w:pPr>
        <w:pStyle w:val="Prrafodelista"/>
        <w:numPr>
          <w:ilvl w:val="1"/>
          <w:numId w:val="4"/>
        </w:numPr>
        <w:rPr>
          <w:ins w:id="1738" w:author="Maribel" w:date="2018-05-13T19:25:00Z"/>
          <w:b/>
          <w:sz w:val="24"/>
          <w:lang w:val="es-ES"/>
          <w:rPrChange w:id="1739" w:author="Maribel" w:date="2018-05-22T11:33:00Z">
            <w:rPr>
              <w:ins w:id="1740" w:author="Maribel" w:date="2018-05-13T19:25:00Z"/>
              <w:b/>
              <w:sz w:val="28"/>
              <w:lang w:val="es-ES"/>
            </w:rPr>
          </w:rPrChange>
        </w:rPr>
      </w:pPr>
      <w:ins w:id="1741" w:author="Maribel" w:date="2018-05-13T19:04:00Z">
        <w:r w:rsidRPr="007F6283">
          <w:rPr>
            <w:b/>
            <w:sz w:val="24"/>
            <w:lang w:val="es-ES"/>
            <w:rPrChange w:id="1742" w:author="Maribel" w:date="2018-05-22T11:33:00Z">
              <w:rPr>
                <w:b/>
                <w:sz w:val="28"/>
                <w:lang w:val="es-ES"/>
              </w:rPr>
            </w:rPrChange>
          </w:rPr>
          <w:t>Etapa 3: pruebas en la FPGA</w:t>
        </w:r>
      </w:ins>
    </w:p>
    <w:p w14:paraId="6FB0D2EE" w14:textId="034EF782" w:rsidR="001C09FA" w:rsidRPr="007F6283" w:rsidRDefault="001C09FA" w:rsidP="001C09FA">
      <w:pPr>
        <w:pStyle w:val="Prrafodelista"/>
        <w:numPr>
          <w:ilvl w:val="2"/>
          <w:numId w:val="4"/>
        </w:numPr>
        <w:rPr>
          <w:ins w:id="1743" w:author="Maribel" w:date="2018-05-13T19:25:00Z"/>
          <w:b/>
          <w:sz w:val="24"/>
          <w:lang w:val="es-ES"/>
          <w:rPrChange w:id="1744" w:author="Maribel" w:date="2018-05-22T11:33:00Z">
            <w:rPr>
              <w:ins w:id="1745" w:author="Maribel" w:date="2018-05-13T19:25:00Z"/>
              <w:b/>
              <w:sz w:val="28"/>
              <w:lang w:val="es-ES"/>
            </w:rPr>
          </w:rPrChange>
        </w:rPr>
      </w:pPr>
      <w:proofErr w:type="spellStart"/>
      <w:ins w:id="1746" w:author="Maribel" w:date="2018-05-13T19:25:00Z">
        <w:r w:rsidRPr="007F6283">
          <w:rPr>
            <w:b/>
            <w:sz w:val="24"/>
            <w:lang w:val="es-ES"/>
            <w:rPrChange w:id="1747" w:author="Maribel" w:date="2018-05-22T11:33:00Z">
              <w:rPr>
                <w:b/>
                <w:sz w:val="28"/>
                <w:lang w:val="es-ES"/>
              </w:rPr>
            </w:rPrChange>
          </w:rPr>
          <w:t>ICEZum</w:t>
        </w:r>
        <w:proofErr w:type="spellEnd"/>
        <w:r w:rsidRPr="007F6283">
          <w:rPr>
            <w:b/>
            <w:sz w:val="24"/>
            <w:lang w:val="es-ES"/>
            <w:rPrChange w:id="1748" w:author="Maribel" w:date="2018-05-22T11:33:00Z">
              <w:rPr>
                <w:b/>
                <w:sz w:val="28"/>
                <w:lang w:val="es-ES"/>
              </w:rPr>
            </w:rPrChange>
          </w:rPr>
          <w:t xml:space="preserve"> Alhambra</w:t>
        </w:r>
      </w:ins>
    </w:p>
    <w:p w14:paraId="0779E7FC" w14:textId="09EB642E" w:rsidR="001C09FA" w:rsidRPr="007F6283" w:rsidRDefault="001C09FA" w:rsidP="001C09FA">
      <w:pPr>
        <w:pStyle w:val="Prrafodelista"/>
        <w:numPr>
          <w:ilvl w:val="3"/>
          <w:numId w:val="4"/>
        </w:numPr>
        <w:rPr>
          <w:ins w:id="1749" w:author="Maribel" w:date="2018-05-13T19:28:00Z"/>
          <w:b/>
          <w:sz w:val="24"/>
          <w:lang w:val="es-ES"/>
          <w:rPrChange w:id="1750" w:author="Maribel" w:date="2018-05-22T11:33:00Z">
            <w:rPr>
              <w:ins w:id="1751" w:author="Maribel" w:date="2018-05-13T19:28:00Z"/>
              <w:b/>
              <w:sz w:val="28"/>
              <w:lang w:val="es-ES"/>
            </w:rPr>
          </w:rPrChange>
        </w:rPr>
      </w:pPr>
      <w:ins w:id="1752" w:author="Maribel" w:date="2018-05-13T19:25:00Z">
        <w:r w:rsidRPr="007F6283">
          <w:rPr>
            <w:b/>
            <w:sz w:val="24"/>
            <w:lang w:val="es-ES"/>
            <w:rPrChange w:id="1753" w:author="Maribel" w:date="2018-05-22T11:33:00Z">
              <w:rPr>
                <w:b/>
                <w:sz w:val="28"/>
                <w:lang w:val="es-ES"/>
              </w:rPr>
            </w:rPrChange>
          </w:rPr>
          <w:t>Características</w:t>
        </w:r>
      </w:ins>
    </w:p>
    <w:p w14:paraId="266EEBBD" w14:textId="25365F39" w:rsidR="000955DB" w:rsidRPr="007F6283" w:rsidRDefault="000955DB">
      <w:pPr>
        <w:pStyle w:val="Prrafodelista"/>
        <w:numPr>
          <w:ilvl w:val="2"/>
          <w:numId w:val="4"/>
        </w:numPr>
        <w:rPr>
          <w:b/>
          <w:sz w:val="24"/>
          <w:lang w:val="es-ES"/>
          <w:rPrChange w:id="1754" w:author="Maribel" w:date="2018-05-22T11:33:00Z">
            <w:rPr>
              <w:b/>
              <w:sz w:val="28"/>
              <w:lang w:val="es-ES"/>
            </w:rPr>
          </w:rPrChange>
        </w:rPr>
        <w:pPrChange w:id="1755" w:author="Maribel" w:date="2018-05-13T19:28:00Z">
          <w:pPr>
            <w:pStyle w:val="Prrafodelista"/>
            <w:numPr>
              <w:ilvl w:val="3"/>
              <w:numId w:val="4"/>
            </w:numPr>
            <w:ind w:left="1728" w:hanging="648"/>
          </w:pPr>
        </w:pPrChange>
      </w:pPr>
      <w:proofErr w:type="spellStart"/>
      <w:ins w:id="1756" w:author="Maribel" w:date="2018-05-13T19:28:00Z">
        <w:r w:rsidRPr="007F6283">
          <w:rPr>
            <w:b/>
            <w:sz w:val="24"/>
            <w:lang w:val="es-ES"/>
            <w:rPrChange w:id="1757" w:author="Maribel" w:date="2018-05-22T11:33:00Z">
              <w:rPr>
                <w:b/>
                <w:sz w:val="28"/>
                <w:lang w:val="es-ES"/>
              </w:rPr>
            </w:rPrChange>
          </w:rPr>
          <w:t>IceStudio</w:t>
        </w:r>
      </w:ins>
      <w:proofErr w:type="spellEnd"/>
    </w:p>
    <w:p w14:paraId="7ACC97BE" w14:textId="77777777" w:rsidR="00325BE8" w:rsidRPr="007F6283" w:rsidRDefault="00325BE8">
      <w:pPr>
        <w:pStyle w:val="Prrafodelista"/>
        <w:numPr>
          <w:ilvl w:val="1"/>
          <w:numId w:val="4"/>
        </w:numPr>
        <w:rPr>
          <w:b/>
          <w:sz w:val="24"/>
          <w:lang w:val="es-ES"/>
          <w:rPrChange w:id="1758" w:author="Maribel" w:date="2018-05-22T11:33:00Z">
            <w:rPr>
              <w:b/>
              <w:sz w:val="28"/>
              <w:lang w:val="es-ES"/>
            </w:rPr>
          </w:rPrChange>
        </w:rPr>
        <w:pPrChange w:id="1759" w:author="Maribel" w:date="2018-05-13T19:04:00Z">
          <w:pPr>
            <w:pStyle w:val="Prrafodelista"/>
            <w:numPr>
              <w:ilvl w:val="2"/>
              <w:numId w:val="4"/>
            </w:numPr>
            <w:ind w:left="1224" w:hanging="504"/>
          </w:pPr>
        </w:pPrChange>
      </w:pPr>
      <w:r w:rsidRPr="007F6283">
        <w:rPr>
          <w:b/>
          <w:sz w:val="24"/>
          <w:lang w:val="es-ES"/>
          <w:rPrChange w:id="1760" w:author="Maribel" w:date="2018-05-22T11:33:00Z">
            <w:rPr>
              <w:b/>
              <w:sz w:val="28"/>
              <w:lang w:val="es-ES"/>
            </w:rPr>
          </w:rPrChange>
        </w:rPr>
        <w:t>Impresión 3D</w:t>
      </w:r>
    </w:p>
    <w:p w14:paraId="15E64265" w14:textId="77777777" w:rsidR="00325BE8" w:rsidRPr="007F6283" w:rsidRDefault="00325BE8">
      <w:pPr>
        <w:pStyle w:val="Prrafodelista"/>
        <w:numPr>
          <w:ilvl w:val="1"/>
          <w:numId w:val="4"/>
        </w:numPr>
        <w:rPr>
          <w:b/>
          <w:sz w:val="24"/>
          <w:lang w:val="es-ES"/>
          <w:rPrChange w:id="1761" w:author="Maribel" w:date="2018-05-22T11:33:00Z">
            <w:rPr>
              <w:b/>
              <w:sz w:val="28"/>
              <w:lang w:val="es-ES"/>
            </w:rPr>
          </w:rPrChange>
        </w:rPr>
        <w:pPrChange w:id="1762" w:author="Maribel" w:date="2018-05-13T19:04:00Z">
          <w:pPr>
            <w:pStyle w:val="Prrafodelista"/>
            <w:numPr>
              <w:ilvl w:val="2"/>
              <w:numId w:val="4"/>
            </w:numPr>
            <w:ind w:left="1224" w:hanging="504"/>
          </w:pPr>
        </w:pPrChange>
      </w:pPr>
      <w:r w:rsidRPr="007F6283">
        <w:rPr>
          <w:b/>
          <w:sz w:val="24"/>
          <w:lang w:val="es-ES"/>
          <w:rPrChange w:id="1763" w:author="Maribel" w:date="2018-05-22T11:33:00Z">
            <w:rPr>
              <w:b/>
              <w:sz w:val="28"/>
              <w:lang w:val="es-ES"/>
            </w:rPr>
          </w:rPrChange>
        </w:rPr>
        <w:t>PCB</w:t>
      </w:r>
    </w:p>
    <w:p w14:paraId="3D8DE599" w14:textId="02040CB8" w:rsidR="00F16717" w:rsidRPr="007F6283" w:rsidRDefault="00F16717" w:rsidP="00F16717">
      <w:pPr>
        <w:pStyle w:val="Prrafodelista"/>
        <w:numPr>
          <w:ilvl w:val="0"/>
          <w:numId w:val="4"/>
        </w:numPr>
        <w:rPr>
          <w:ins w:id="1764" w:author="Maribel" w:date="2018-05-13T19:05:00Z"/>
          <w:b/>
          <w:sz w:val="24"/>
          <w:lang w:val="es-ES"/>
          <w:rPrChange w:id="1765" w:author="Maribel" w:date="2018-05-22T11:33:00Z">
            <w:rPr>
              <w:ins w:id="1766" w:author="Maribel" w:date="2018-05-13T19:05:00Z"/>
              <w:b/>
              <w:sz w:val="28"/>
              <w:lang w:val="es-ES"/>
            </w:rPr>
          </w:rPrChange>
        </w:rPr>
      </w:pPr>
      <w:r w:rsidRPr="007F6283">
        <w:rPr>
          <w:b/>
          <w:sz w:val="24"/>
          <w:lang w:val="es-ES"/>
          <w:rPrChange w:id="1767" w:author="Maribel" w:date="2018-05-22T11:33:00Z">
            <w:rPr>
              <w:b/>
              <w:sz w:val="28"/>
              <w:lang w:val="es-ES"/>
            </w:rPr>
          </w:rPrChange>
        </w:rPr>
        <w:t>Conclusiones y trabajos futuros</w:t>
      </w:r>
    </w:p>
    <w:p w14:paraId="7068B367" w14:textId="5611AFAE" w:rsidR="00632348" w:rsidRPr="007F6283" w:rsidRDefault="00632348" w:rsidP="00F16717">
      <w:pPr>
        <w:pStyle w:val="Prrafodelista"/>
        <w:numPr>
          <w:ilvl w:val="0"/>
          <w:numId w:val="4"/>
        </w:numPr>
        <w:rPr>
          <w:ins w:id="1768" w:author="Maribel" w:date="2018-05-13T19:05:00Z"/>
          <w:b/>
          <w:sz w:val="24"/>
          <w:lang w:val="es-ES"/>
          <w:rPrChange w:id="1769" w:author="Maribel" w:date="2018-05-22T11:33:00Z">
            <w:rPr>
              <w:ins w:id="1770" w:author="Maribel" w:date="2018-05-13T19:05:00Z"/>
              <w:b/>
              <w:sz w:val="28"/>
              <w:lang w:val="es-ES"/>
            </w:rPr>
          </w:rPrChange>
        </w:rPr>
      </w:pPr>
      <w:ins w:id="1771" w:author="Maribel" w:date="2018-05-13T19:05:00Z">
        <w:r w:rsidRPr="007F6283">
          <w:rPr>
            <w:b/>
            <w:sz w:val="24"/>
            <w:lang w:val="es-ES"/>
            <w:rPrChange w:id="1772" w:author="Maribel" w:date="2018-05-22T11:33:00Z">
              <w:rPr>
                <w:b/>
                <w:sz w:val="28"/>
                <w:lang w:val="es-ES"/>
              </w:rPr>
            </w:rPrChange>
          </w:rPr>
          <w:t>Glosario</w:t>
        </w:r>
      </w:ins>
    </w:p>
    <w:p w14:paraId="7F8D8165" w14:textId="5FC398D7" w:rsidR="00632348" w:rsidRPr="007F6283" w:rsidRDefault="00632348" w:rsidP="00F16717">
      <w:pPr>
        <w:pStyle w:val="Prrafodelista"/>
        <w:numPr>
          <w:ilvl w:val="0"/>
          <w:numId w:val="4"/>
        </w:numPr>
        <w:rPr>
          <w:ins w:id="1773" w:author="Maribel" w:date="2018-05-13T19:05:00Z"/>
          <w:b/>
          <w:sz w:val="24"/>
          <w:lang w:val="es-ES"/>
          <w:rPrChange w:id="1774" w:author="Maribel" w:date="2018-05-22T11:33:00Z">
            <w:rPr>
              <w:ins w:id="1775" w:author="Maribel" w:date="2018-05-13T19:05:00Z"/>
              <w:b/>
              <w:sz w:val="28"/>
              <w:lang w:val="es-ES"/>
            </w:rPr>
          </w:rPrChange>
        </w:rPr>
      </w:pPr>
      <w:ins w:id="1776" w:author="Maribel" w:date="2018-05-13T19:05:00Z">
        <w:r w:rsidRPr="007F6283">
          <w:rPr>
            <w:b/>
            <w:sz w:val="24"/>
            <w:lang w:val="es-ES"/>
            <w:rPrChange w:id="1777" w:author="Maribel" w:date="2018-05-22T11:33:00Z">
              <w:rPr>
                <w:b/>
                <w:sz w:val="28"/>
                <w:lang w:val="es-ES"/>
              </w:rPr>
            </w:rPrChange>
          </w:rPr>
          <w:t>Referencias</w:t>
        </w:r>
      </w:ins>
    </w:p>
    <w:p w14:paraId="6DCB594D" w14:textId="4A84385C" w:rsidR="00632348" w:rsidRPr="00F16717" w:rsidRDefault="00632348" w:rsidP="00F16717">
      <w:pPr>
        <w:pStyle w:val="Prrafodelista"/>
        <w:numPr>
          <w:ilvl w:val="0"/>
          <w:numId w:val="4"/>
        </w:numPr>
        <w:rPr>
          <w:b/>
          <w:sz w:val="28"/>
          <w:lang w:val="es-ES"/>
        </w:rPr>
      </w:pPr>
      <w:ins w:id="1778" w:author="Maribel" w:date="2018-05-13T19:05:00Z">
        <w:r w:rsidRPr="007F6283">
          <w:rPr>
            <w:b/>
            <w:sz w:val="24"/>
            <w:lang w:val="es-ES"/>
            <w:rPrChange w:id="1779" w:author="Maribel" w:date="2018-05-22T11:33:00Z">
              <w:rPr>
                <w:b/>
                <w:sz w:val="28"/>
                <w:lang w:val="es-ES"/>
              </w:rPr>
            </w:rPrChange>
          </w:rPr>
          <w:t>Anexo</w:t>
        </w:r>
      </w:ins>
    </w:p>
    <w:p w14:paraId="07ADEE4F" w14:textId="77777777" w:rsidR="00796435" w:rsidRDefault="00796435" w:rsidP="00A32E5B">
      <w:pPr>
        <w:rPr>
          <w:b/>
          <w:sz w:val="28"/>
          <w:lang w:val="es-ES"/>
        </w:rPr>
      </w:pPr>
    </w:p>
    <w:p w14:paraId="369C0A5E" w14:textId="77777777" w:rsidR="00796435" w:rsidRDefault="00796435" w:rsidP="00A32E5B">
      <w:pPr>
        <w:rPr>
          <w:b/>
          <w:sz w:val="28"/>
          <w:lang w:val="es-ES"/>
        </w:rPr>
      </w:pPr>
    </w:p>
    <w:p w14:paraId="1B467E6F" w14:textId="59137EF0" w:rsidR="00796435" w:rsidRDefault="00796435" w:rsidP="00A32E5B">
      <w:pPr>
        <w:rPr>
          <w:ins w:id="1780" w:author="Maribel" w:date="2018-05-27T12:17:00Z"/>
          <w:b/>
          <w:sz w:val="28"/>
          <w:lang w:val="es-ES"/>
        </w:rPr>
      </w:pPr>
    </w:p>
    <w:p w14:paraId="5BF99740" w14:textId="112C58D4" w:rsidR="00BD1BBE" w:rsidRDefault="00BD1BBE" w:rsidP="00A32E5B">
      <w:pPr>
        <w:rPr>
          <w:ins w:id="1781" w:author="Maribel" w:date="2018-05-27T12:17:00Z"/>
          <w:b/>
          <w:sz w:val="28"/>
          <w:lang w:val="es-ES"/>
        </w:rPr>
      </w:pPr>
    </w:p>
    <w:p w14:paraId="6D588A0A" w14:textId="78B49758" w:rsidR="00BD1BBE" w:rsidRDefault="00BD1BBE" w:rsidP="00A32E5B">
      <w:pPr>
        <w:rPr>
          <w:ins w:id="1782" w:author="Maribel" w:date="2018-05-27T12:17:00Z"/>
          <w:b/>
          <w:sz w:val="28"/>
          <w:lang w:val="es-ES"/>
        </w:rPr>
      </w:pPr>
    </w:p>
    <w:p w14:paraId="431EF298" w14:textId="154D9327" w:rsidR="00BD1BBE" w:rsidRDefault="00BD1BBE" w:rsidP="00A32E5B">
      <w:pPr>
        <w:rPr>
          <w:ins w:id="1783" w:author="Maribel" w:date="2018-05-27T12:17:00Z"/>
          <w:b/>
          <w:sz w:val="28"/>
          <w:lang w:val="es-ES"/>
        </w:rPr>
      </w:pPr>
    </w:p>
    <w:p w14:paraId="5C130227" w14:textId="60467AD7" w:rsidR="00BD1BBE" w:rsidRDefault="00BD1BBE" w:rsidP="00A32E5B">
      <w:pPr>
        <w:rPr>
          <w:ins w:id="1784" w:author="Maribel" w:date="2018-05-27T12:17:00Z"/>
          <w:b/>
          <w:sz w:val="28"/>
          <w:lang w:val="es-ES"/>
        </w:rPr>
      </w:pPr>
    </w:p>
    <w:p w14:paraId="0AE380CC" w14:textId="77777777" w:rsidR="00BD1BBE" w:rsidRDefault="00BD1BBE" w:rsidP="00A32E5B">
      <w:pPr>
        <w:rPr>
          <w:b/>
          <w:sz w:val="28"/>
          <w:lang w:val="es-ES"/>
        </w:rPr>
      </w:pPr>
    </w:p>
    <w:p w14:paraId="7A6D2A55" w14:textId="7B2D0F13" w:rsidR="00754EE1" w:rsidRPr="00BD1BBE" w:rsidDel="00423396" w:rsidRDefault="00754EE1">
      <w:pPr>
        <w:pStyle w:val="Prrafodelista"/>
        <w:numPr>
          <w:ilvl w:val="0"/>
          <w:numId w:val="1"/>
        </w:numPr>
        <w:jc w:val="center"/>
        <w:rPr>
          <w:del w:id="1785" w:author="Maribel" w:date="2018-05-13T19:05:00Z"/>
          <w:b/>
          <w:sz w:val="72"/>
          <w:lang w:val="es-ES"/>
          <w:rPrChange w:id="1786" w:author="Maribel" w:date="2018-05-27T12:16:00Z">
            <w:rPr>
              <w:del w:id="1787" w:author="Maribel" w:date="2018-05-13T19:05:00Z"/>
              <w:b/>
              <w:sz w:val="28"/>
              <w:lang w:val="es-ES"/>
            </w:rPr>
          </w:rPrChange>
        </w:rPr>
        <w:pPrChange w:id="1788" w:author="Maribel" w:date="2018-05-27T12:16:00Z">
          <w:pPr>
            <w:pStyle w:val="Prrafodelista"/>
            <w:numPr>
              <w:numId w:val="1"/>
            </w:numPr>
            <w:ind w:left="1080" w:hanging="360"/>
          </w:pPr>
        </w:pPrChange>
      </w:pPr>
      <w:del w:id="1789" w:author="Maribel" w:date="2018-05-13T19:05:00Z">
        <w:r w:rsidRPr="00BD1BBE" w:rsidDel="00423396">
          <w:rPr>
            <w:b/>
            <w:sz w:val="72"/>
            <w:lang w:val="es-ES"/>
            <w:rPrChange w:id="1790" w:author="Maribel" w:date="2018-05-27T12:16:00Z">
              <w:rPr>
                <w:b/>
                <w:sz w:val="28"/>
                <w:lang w:val="es-ES"/>
              </w:rPr>
            </w:rPrChange>
          </w:rPr>
          <w:delText>Estado del arte: electrónica digital. Electrónica programable</w:delText>
        </w:r>
        <w:r w:rsidR="0075737F" w:rsidRPr="00BD1BBE" w:rsidDel="00423396">
          <w:rPr>
            <w:b/>
            <w:sz w:val="72"/>
            <w:lang w:val="es-ES"/>
            <w:rPrChange w:id="1791" w:author="Maribel" w:date="2018-05-27T12:16:00Z">
              <w:rPr>
                <w:b/>
                <w:sz w:val="28"/>
                <w:lang w:val="es-ES"/>
              </w:rPr>
            </w:rPrChange>
          </w:rPr>
          <w:delText xml:space="preserve"> (Verilog, VHDL…)</w:delText>
        </w:r>
        <w:r w:rsidRPr="00BD1BBE" w:rsidDel="00423396">
          <w:rPr>
            <w:b/>
            <w:sz w:val="72"/>
            <w:lang w:val="es-ES"/>
            <w:rPrChange w:id="1792" w:author="Maribel" w:date="2018-05-27T12:16:00Z">
              <w:rPr>
                <w:b/>
                <w:sz w:val="28"/>
                <w:lang w:val="es-ES"/>
              </w:rPr>
            </w:rPrChange>
          </w:rPr>
          <w:delText>. FPGA.</w:delText>
        </w:r>
        <w:r w:rsidR="0075737F" w:rsidRPr="00BD1BBE" w:rsidDel="00423396">
          <w:rPr>
            <w:b/>
            <w:sz w:val="72"/>
            <w:lang w:val="es-ES"/>
            <w:rPrChange w:id="1793" w:author="Maribel" w:date="2018-05-27T12:16:00Z">
              <w:rPr>
                <w:b/>
                <w:sz w:val="28"/>
                <w:lang w:val="es-ES"/>
              </w:rPr>
            </w:rPrChange>
          </w:rPr>
          <w:delText xml:space="preserve"> Mi FPGA (lenguaje gráfico, características técnicas, capacidad… cómo se trabaja con ella)</w:delText>
        </w:r>
      </w:del>
    </w:p>
    <w:p w14:paraId="48FE000E" w14:textId="7BE295B4" w:rsidR="00754EE1" w:rsidRPr="00BD1BBE" w:rsidDel="00423396" w:rsidRDefault="00754EE1">
      <w:pPr>
        <w:jc w:val="center"/>
        <w:rPr>
          <w:del w:id="1794" w:author="Maribel" w:date="2018-05-13T19:05:00Z"/>
          <w:b/>
          <w:sz w:val="72"/>
          <w:lang w:val="es-ES"/>
          <w:rPrChange w:id="1795" w:author="Maribel" w:date="2018-05-27T12:16:00Z">
            <w:rPr>
              <w:del w:id="1796" w:author="Maribel" w:date="2018-05-13T19:05:00Z"/>
              <w:b/>
              <w:sz w:val="28"/>
              <w:lang w:val="es-ES"/>
            </w:rPr>
          </w:rPrChange>
        </w:rPr>
        <w:pPrChange w:id="1797" w:author="Maribel" w:date="2018-05-27T12:16:00Z">
          <w:pPr/>
        </w:pPrChange>
      </w:pPr>
      <w:del w:id="1798" w:author="Maribel" w:date="2018-05-13T19:05:00Z">
        <w:r w:rsidRPr="00BD1BBE" w:rsidDel="00423396">
          <w:rPr>
            <w:b/>
            <w:sz w:val="72"/>
            <w:lang w:val="es-ES"/>
            <w:rPrChange w:id="1799" w:author="Maribel" w:date="2018-05-27T12:16:00Z">
              <w:rPr>
                <w:b/>
                <w:sz w:val="28"/>
                <w:lang w:val="es-ES"/>
              </w:rPr>
            </w:rPrChange>
          </w:rPr>
          <w:delText>CPU y microprocesadores (arquitectura von Neuman…, muy breve porque es genérico, mientras más a la izquierda más breve). ALU (arquitectura, partes</w:delText>
        </w:r>
        <w:r w:rsidR="0062363E" w:rsidRPr="00BD1BBE" w:rsidDel="00423396">
          <w:rPr>
            <w:b/>
            <w:sz w:val="72"/>
            <w:lang w:val="es-ES"/>
            <w:rPrChange w:id="1800" w:author="Maribel" w:date="2018-05-27T12:16:00Z">
              <w:rPr>
                <w:b/>
                <w:sz w:val="28"/>
                <w:lang w:val="es-ES"/>
              </w:rPr>
            </w:rPrChange>
          </w:rPr>
          <w:delText>, hablar de alguna real, poner en apéndice un ejemplo de datasheet de una ALU</w:delText>
        </w:r>
        <w:r w:rsidR="007752D4" w:rsidRPr="00BD1BBE" w:rsidDel="00423396">
          <w:rPr>
            <w:b/>
            <w:sz w:val="72"/>
            <w:lang w:val="es-ES"/>
            <w:rPrChange w:id="1801" w:author="Maribel" w:date="2018-05-27T12:16:00Z">
              <w:rPr>
                <w:b/>
                <w:sz w:val="28"/>
                <w:lang w:val="es-ES"/>
              </w:rPr>
            </w:rPrChange>
          </w:rPr>
          <w:delText>, justificar las operaciones: por historia, artículo de von Neunam, cómo describir los circuitos (coger ideas de las datasheets)</w:delText>
        </w:r>
        <w:r w:rsidRPr="00BD1BBE" w:rsidDel="00423396">
          <w:rPr>
            <w:b/>
            <w:sz w:val="72"/>
            <w:lang w:val="es-ES"/>
            <w:rPrChange w:id="1802" w:author="Maribel" w:date="2018-05-27T12:16:00Z">
              <w:rPr>
                <w:b/>
                <w:sz w:val="28"/>
                <w:lang w:val="es-ES"/>
              </w:rPr>
            </w:rPrChange>
          </w:rPr>
          <w:delText>).</w:delText>
        </w:r>
      </w:del>
    </w:p>
    <w:p w14:paraId="5354F89E" w14:textId="3E9614C0" w:rsidR="0062363E" w:rsidRPr="00BD1BBE" w:rsidDel="00423396" w:rsidRDefault="0062363E">
      <w:pPr>
        <w:jc w:val="center"/>
        <w:rPr>
          <w:del w:id="1803" w:author="Maribel" w:date="2018-05-13T19:05:00Z"/>
          <w:b/>
          <w:sz w:val="72"/>
          <w:lang w:val="es-ES"/>
          <w:rPrChange w:id="1804" w:author="Maribel" w:date="2018-05-27T12:16:00Z">
            <w:rPr>
              <w:del w:id="1805" w:author="Maribel" w:date="2018-05-13T19:05:00Z"/>
              <w:b/>
              <w:sz w:val="28"/>
              <w:lang w:val="es-ES"/>
            </w:rPr>
          </w:rPrChange>
        </w:rPr>
        <w:pPrChange w:id="1806" w:author="Maribel" w:date="2018-05-27T12:16:00Z">
          <w:pPr/>
        </w:pPrChange>
      </w:pPr>
    </w:p>
    <w:p w14:paraId="7DD2B5F0" w14:textId="5390778B" w:rsidR="0062363E" w:rsidRPr="00BD1BBE" w:rsidDel="00423396" w:rsidRDefault="0062363E">
      <w:pPr>
        <w:jc w:val="center"/>
        <w:rPr>
          <w:del w:id="1807" w:author="Maribel" w:date="2018-05-13T19:05:00Z"/>
          <w:b/>
          <w:sz w:val="72"/>
          <w:lang w:val="es-ES"/>
          <w:rPrChange w:id="1808" w:author="Maribel" w:date="2018-05-27T12:16:00Z">
            <w:rPr>
              <w:del w:id="1809" w:author="Maribel" w:date="2018-05-13T19:05:00Z"/>
              <w:b/>
              <w:sz w:val="28"/>
              <w:lang w:val="es-ES"/>
            </w:rPr>
          </w:rPrChange>
        </w:rPr>
        <w:pPrChange w:id="1810" w:author="Maribel" w:date="2018-05-27T12:16:00Z">
          <w:pPr/>
        </w:pPrChange>
      </w:pPr>
    </w:p>
    <w:p w14:paraId="179AB1A6" w14:textId="77BA72EE" w:rsidR="007752D4" w:rsidRPr="00BD1BBE" w:rsidDel="007F6283" w:rsidRDefault="0062363E">
      <w:pPr>
        <w:pStyle w:val="Prrafodelista"/>
        <w:numPr>
          <w:ilvl w:val="0"/>
          <w:numId w:val="1"/>
        </w:numPr>
        <w:jc w:val="center"/>
        <w:rPr>
          <w:del w:id="1811" w:author="Maribel" w:date="2018-05-22T11:33:00Z"/>
          <w:b/>
          <w:sz w:val="72"/>
          <w:lang w:val="es-ES"/>
          <w:rPrChange w:id="1812" w:author="Maribel" w:date="2018-05-27T12:16:00Z">
            <w:rPr>
              <w:del w:id="1813" w:author="Maribel" w:date="2018-05-22T11:33:00Z"/>
              <w:b/>
              <w:sz w:val="28"/>
              <w:lang w:val="es-ES"/>
            </w:rPr>
          </w:rPrChange>
        </w:rPr>
        <w:pPrChange w:id="1814" w:author="Maribel" w:date="2018-05-27T12:16:00Z">
          <w:pPr>
            <w:pStyle w:val="Prrafodelista"/>
            <w:numPr>
              <w:numId w:val="1"/>
            </w:numPr>
            <w:ind w:left="1080" w:hanging="360"/>
          </w:pPr>
        </w:pPrChange>
      </w:pPr>
      <w:del w:id="1815" w:author="Maribel" w:date="2018-05-22T11:33:00Z">
        <w:r w:rsidRPr="00BD1BBE" w:rsidDel="007F6283">
          <w:rPr>
            <w:b/>
            <w:sz w:val="72"/>
            <w:lang w:val="es-ES"/>
            <w:rPrChange w:id="1816" w:author="Maribel" w:date="2018-05-27T12:16:00Z">
              <w:rPr>
                <w:b/>
                <w:sz w:val="28"/>
                <w:lang w:val="es-ES"/>
              </w:rPr>
            </w:rPrChange>
          </w:rPr>
          <w:delText>Desarrollos. Mi ALU, mis circuitos, el lenguaje (las combinaciones de los interruptores son instrucciones). Cuando cuente lo que hace cada instrucción, poner “reservado para uso futuro”. Proceso de desarrollo</w:delText>
        </w:r>
        <w:r w:rsidR="007752D4" w:rsidRPr="00BD1BBE" w:rsidDel="007F6283">
          <w:rPr>
            <w:b/>
            <w:sz w:val="72"/>
            <w:lang w:val="es-ES"/>
            <w:rPrChange w:id="1817" w:author="Maribel" w:date="2018-05-27T12:16:00Z">
              <w:rPr>
                <w:b/>
                <w:sz w:val="28"/>
                <w:lang w:val="es-ES"/>
              </w:rPr>
            </w:rPrChange>
          </w:rPr>
          <w:delText>.</w:delText>
        </w:r>
      </w:del>
    </w:p>
    <w:p w14:paraId="249DF1B7" w14:textId="6BA043DD" w:rsidR="007752D4" w:rsidRPr="00BD1BBE" w:rsidDel="007F6283" w:rsidRDefault="007752D4">
      <w:pPr>
        <w:ind w:left="1080"/>
        <w:jc w:val="center"/>
        <w:rPr>
          <w:del w:id="1818" w:author="Maribel" w:date="2018-05-22T11:33:00Z"/>
          <w:b/>
          <w:sz w:val="72"/>
          <w:lang w:val="es-ES"/>
          <w:rPrChange w:id="1819" w:author="Maribel" w:date="2018-05-27T12:16:00Z">
            <w:rPr>
              <w:del w:id="1820" w:author="Maribel" w:date="2018-05-22T11:33:00Z"/>
              <w:b/>
              <w:sz w:val="28"/>
              <w:lang w:val="es-ES"/>
            </w:rPr>
          </w:rPrChange>
        </w:rPr>
        <w:pPrChange w:id="1821" w:author="Maribel" w:date="2018-05-27T12:16:00Z">
          <w:pPr>
            <w:ind w:left="1080"/>
          </w:pPr>
        </w:pPrChange>
      </w:pPr>
      <w:del w:id="1822" w:author="Maribel" w:date="2018-05-22T11:33:00Z">
        <w:r w:rsidRPr="00BD1BBE" w:rsidDel="007F6283">
          <w:rPr>
            <w:b/>
            <w:sz w:val="72"/>
            <w:lang w:val="es-ES"/>
            <w:rPrChange w:id="1823" w:author="Maribel" w:date="2018-05-27T12:16:00Z">
              <w:rPr>
                <w:b/>
                <w:sz w:val="28"/>
                <w:lang w:val="es-ES"/>
              </w:rPr>
            </w:rPrChange>
          </w:rPr>
          <w:delText>Explicar por qué he tomado X decisiones (ventajas, inconvenientes…).</w:delText>
        </w:r>
      </w:del>
    </w:p>
    <w:p w14:paraId="5A4ECD19" w14:textId="7E586261" w:rsidR="007752D4" w:rsidRPr="00BD1BBE" w:rsidDel="007F6283" w:rsidRDefault="007752D4">
      <w:pPr>
        <w:ind w:left="1080"/>
        <w:jc w:val="center"/>
        <w:rPr>
          <w:del w:id="1824" w:author="Maribel" w:date="2018-05-22T11:33:00Z"/>
          <w:b/>
          <w:sz w:val="72"/>
          <w:lang w:val="es-ES"/>
          <w:rPrChange w:id="1825" w:author="Maribel" w:date="2018-05-27T12:16:00Z">
            <w:rPr>
              <w:del w:id="1826" w:author="Maribel" w:date="2018-05-22T11:33:00Z"/>
              <w:b/>
              <w:sz w:val="28"/>
              <w:lang w:val="es-ES"/>
            </w:rPr>
          </w:rPrChange>
        </w:rPr>
        <w:pPrChange w:id="1827" w:author="Maribel" w:date="2018-05-27T12:16:00Z">
          <w:pPr>
            <w:ind w:left="1080"/>
          </w:pPr>
        </w:pPrChange>
      </w:pPr>
    </w:p>
    <w:p w14:paraId="1C1F2D33" w14:textId="52B72B35" w:rsidR="007752D4" w:rsidRPr="00BD1BBE" w:rsidDel="007F6283" w:rsidRDefault="007752D4">
      <w:pPr>
        <w:ind w:left="1080"/>
        <w:jc w:val="center"/>
        <w:rPr>
          <w:del w:id="1828" w:author="Maribel" w:date="2018-05-22T11:33:00Z"/>
          <w:b/>
          <w:sz w:val="72"/>
          <w:lang w:val="es-ES"/>
          <w:rPrChange w:id="1829" w:author="Maribel" w:date="2018-05-27T12:16:00Z">
            <w:rPr>
              <w:del w:id="1830" w:author="Maribel" w:date="2018-05-22T11:33:00Z"/>
              <w:b/>
              <w:sz w:val="28"/>
              <w:lang w:val="es-ES"/>
            </w:rPr>
          </w:rPrChange>
        </w:rPr>
        <w:pPrChange w:id="1831" w:author="Maribel" w:date="2018-05-27T12:16:00Z">
          <w:pPr>
            <w:ind w:left="1080"/>
          </w:pPr>
        </w:pPrChange>
      </w:pPr>
      <w:del w:id="1832" w:author="Maribel" w:date="2018-05-22T11:33:00Z">
        <w:r w:rsidRPr="00BD1BBE" w:rsidDel="007F6283">
          <w:rPr>
            <w:b/>
            <w:sz w:val="72"/>
            <w:lang w:val="es-ES"/>
            <w:rPrChange w:id="1833" w:author="Maribel" w:date="2018-05-27T12:16:00Z">
              <w:rPr>
                <w:b/>
                <w:sz w:val="28"/>
                <w:lang w:val="es-ES"/>
              </w:rPr>
            </w:rPrChange>
          </w:rPr>
          <w:delText>2 x Interruptor + 2 x puerta triestado</w:delText>
        </w:r>
        <w:r w:rsidR="00C1748D" w:rsidRPr="00BD1BBE" w:rsidDel="007F6283">
          <w:rPr>
            <w:b/>
            <w:sz w:val="72"/>
            <w:lang w:val="es-ES"/>
            <w:rPrChange w:id="1834" w:author="Maribel" w:date="2018-05-27T12:16:00Z">
              <w:rPr>
                <w:b/>
                <w:sz w:val="28"/>
                <w:lang w:val="es-ES"/>
              </w:rPr>
            </w:rPrChange>
          </w:rPr>
          <w:delText xml:space="preserve"> por bit de A.</w:delText>
        </w:r>
      </w:del>
    </w:p>
    <w:p w14:paraId="7315AD54" w14:textId="48EE30CA" w:rsidR="00C1748D" w:rsidRPr="00BD1BBE" w:rsidDel="007F6283" w:rsidRDefault="00C1748D">
      <w:pPr>
        <w:ind w:left="1080"/>
        <w:jc w:val="center"/>
        <w:rPr>
          <w:del w:id="1835" w:author="Maribel" w:date="2018-05-22T11:33:00Z"/>
          <w:b/>
          <w:sz w:val="72"/>
          <w:lang w:val="es-ES"/>
          <w:rPrChange w:id="1836" w:author="Maribel" w:date="2018-05-27T12:16:00Z">
            <w:rPr>
              <w:del w:id="1837" w:author="Maribel" w:date="2018-05-22T11:33:00Z"/>
              <w:b/>
              <w:sz w:val="28"/>
              <w:lang w:val="es-ES"/>
            </w:rPr>
          </w:rPrChange>
        </w:rPr>
        <w:pPrChange w:id="1838" w:author="Maribel" w:date="2018-05-27T12:16:00Z">
          <w:pPr>
            <w:ind w:left="1080"/>
          </w:pPr>
        </w:pPrChange>
      </w:pPr>
      <w:del w:id="1839" w:author="Maribel" w:date="2018-05-22T11:33:00Z">
        <w:r w:rsidRPr="00BD1BBE" w:rsidDel="007F6283">
          <w:rPr>
            <w:b/>
            <w:sz w:val="72"/>
            <w:lang w:val="es-ES"/>
            <w:rPrChange w:id="1840" w:author="Maribel" w:date="2018-05-27T12:16:00Z">
              <w:rPr>
                <w:b/>
                <w:sz w:val="28"/>
                <w:lang w:val="es-ES"/>
              </w:rPr>
            </w:rPrChange>
          </w:rPr>
          <w:delText>Registro A, registro B, registro de salida. Para guardar la información.</w:delText>
        </w:r>
      </w:del>
    </w:p>
    <w:p w14:paraId="21A76B60" w14:textId="7755AA25" w:rsidR="00C1748D" w:rsidRPr="00BD1BBE" w:rsidDel="007F6283" w:rsidRDefault="00C1748D">
      <w:pPr>
        <w:ind w:left="1080"/>
        <w:jc w:val="center"/>
        <w:rPr>
          <w:del w:id="1841" w:author="Maribel" w:date="2018-05-22T11:33:00Z"/>
          <w:b/>
          <w:sz w:val="72"/>
          <w:lang w:val="es-ES"/>
          <w:rPrChange w:id="1842" w:author="Maribel" w:date="2018-05-27T12:16:00Z">
            <w:rPr>
              <w:del w:id="1843" w:author="Maribel" w:date="2018-05-22T11:33:00Z"/>
              <w:b/>
              <w:sz w:val="28"/>
              <w:lang w:val="es-ES"/>
            </w:rPr>
          </w:rPrChange>
        </w:rPr>
        <w:pPrChange w:id="1844" w:author="Maribel" w:date="2018-05-27T12:16:00Z">
          <w:pPr>
            <w:ind w:left="1080"/>
          </w:pPr>
        </w:pPrChange>
      </w:pPr>
      <w:del w:id="1845" w:author="Maribel" w:date="2018-05-22T11:33:00Z">
        <w:r w:rsidRPr="00BD1BBE" w:rsidDel="007F6283">
          <w:rPr>
            <w:b/>
            <w:sz w:val="72"/>
            <w:lang w:val="es-ES"/>
            <w:rPrChange w:id="1846" w:author="Maribel" w:date="2018-05-27T12:16:00Z">
              <w:rPr>
                <w:b/>
                <w:sz w:val="28"/>
                <w:lang w:val="es-ES"/>
              </w:rPr>
            </w:rPrChange>
          </w:rPr>
          <w:delText>Primero pongo la Address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delText>
        </w:r>
      </w:del>
    </w:p>
    <w:p w14:paraId="2ECEFF18" w14:textId="2C6D331F" w:rsidR="00796435" w:rsidRPr="00BD1BBE" w:rsidDel="007F6283" w:rsidRDefault="00796435">
      <w:pPr>
        <w:jc w:val="center"/>
        <w:rPr>
          <w:del w:id="1847" w:author="Maribel" w:date="2018-05-22T11:33:00Z"/>
          <w:b/>
          <w:sz w:val="72"/>
          <w:lang w:val="es-ES"/>
          <w:rPrChange w:id="1848" w:author="Maribel" w:date="2018-05-27T12:16:00Z">
            <w:rPr>
              <w:del w:id="1849" w:author="Maribel" w:date="2018-05-22T11:33:00Z"/>
              <w:b/>
              <w:sz w:val="28"/>
              <w:lang w:val="es-ES"/>
            </w:rPr>
          </w:rPrChange>
        </w:rPr>
        <w:pPrChange w:id="1850" w:author="Maribel" w:date="2018-05-27T12:16:00Z">
          <w:pPr/>
        </w:pPrChange>
      </w:pPr>
    </w:p>
    <w:p w14:paraId="33A8582B" w14:textId="1F9ED163" w:rsidR="00E65183" w:rsidRPr="00BD1BBE" w:rsidDel="00126703" w:rsidRDefault="00E65183">
      <w:pPr>
        <w:jc w:val="center"/>
        <w:rPr>
          <w:del w:id="1851" w:author="Maribel" w:date="2018-05-13T19:12:00Z"/>
          <w:b/>
          <w:sz w:val="72"/>
          <w:lang w:val="es-ES"/>
          <w:rPrChange w:id="1852" w:author="Maribel" w:date="2018-05-27T12:16:00Z">
            <w:rPr>
              <w:del w:id="1853" w:author="Maribel" w:date="2018-05-13T19:12:00Z"/>
              <w:b/>
              <w:sz w:val="28"/>
              <w:lang w:val="es-ES"/>
            </w:rPr>
          </w:rPrChange>
        </w:rPr>
        <w:pPrChange w:id="1854" w:author="Maribel" w:date="2018-05-27T12:16:00Z">
          <w:pPr/>
        </w:pPrChange>
      </w:pPr>
    </w:p>
    <w:p w14:paraId="315E6853" w14:textId="26627475" w:rsidR="005B0F0C" w:rsidRDefault="00382A4B">
      <w:pPr>
        <w:jc w:val="center"/>
        <w:rPr>
          <w:del w:id="1855" w:author="Maribel" w:date="2018-05-13T19:05:00Z"/>
          <w:b/>
          <w:noProof/>
          <w:sz w:val="72"/>
          <w:lang w:val="es-ES"/>
          <w:rPrChange w:id="1856" w:author="Maribel" w:date="2018-05-27T12:16:00Z">
            <w:rPr>
              <w:del w:id="1857" w:author="Maribel" w:date="2018-05-13T19:05:00Z"/>
              <w:b/>
              <w:noProof/>
              <w:sz w:val="28"/>
              <w:lang w:val="es-ES"/>
            </w:rPr>
          </w:rPrChange>
        </w:rPr>
        <w:sectPr w:rsidR="005B0F0C" w:rsidSect="0034258C">
          <w:footerReference w:type="default" r:id="rId12"/>
          <w:pgSz w:w="12240" w:h="15840"/>
          <w:pgMar w:top="1440" w:right="1440" w:bottom="1440" w:left="1440" w:header="720" w:footer="720" w:gutter="0"/>
          <w:pgNumType w:start="0"/>
          <w:cols w:space="720"/>
          <w:titlePg/>
          <w:docGrid w:linePitch="360"/>
        </w:sectPr>
        <w:pPrChange w:id="1863" w:author="Maribel" w:date="2018-05-27T12:16:00Z">
          <w:pPr/>
        </w:pPrChange>
      </w:pPr>
      <w:del w:id="1864" w:author="Maribel" w:date="2018-05-13T19:05:00Z">
        <w:r w:rsidRPr="00BD1BBE" w:rsidDel="00E65183">
          <w:rPr>
            <w:b/>
            <w:sz w:val="72"/>
            <w:lang w:val="es-ES"/>
            <w:rPrChange w:id="1865" w:author="Maribel" w:date="2018-05-27T12:16:00Z">
              <w:rPr>
                <w:b/>
                <w:sz w:val="28"/>
                <w:lang w:val="es-ES"/>
              </w:rPr>
            </w:rPrChange>
          </w:rPr>
          <w:fldChar w:fldCharType="begin"/>
        </w:r>
        <w:r w:rsidRPr="00BD1BBE" w:rsidDel="00E65183">
          <w:rPr>
            <w:b/>
            <w:sz w:val="72"/>
            <w:lang w:val="es-ES"/>
            <w:rPrChange w:id="1866" w:author="Maribel" w:date="2018-05-27T12:16:00Z">
              <w:rPr>
                <w:b/>
                <w:sz w:val="28"/>
                <w:lang w:val="es-ES"/>
              </w:rPr>
            </w:rPrChange>
          </w:rPr>
          <w:delInstrText xml:space="preserve"> INDEX \c "2" \z "1033" </w:delInstrText>
        </w:r>
        <w:r w:rsidRPr="00BD1BBE" w:rsidDel="00E65183">
          <w:rPr>
            <w:b/>
            <w:sz w:val="72"/>
            <w:lang w:val="es-ES"/>
            <w:rPrChange w:id="1867" w:author="Maribel" w:date="2018-05-27T12:16:00Z">
              <w:rPr>
                <w:b/>
                <w:sz w:val="28"/>
                <w:lang w:val="es-ES"/>
              </w:rPr>
            </w:rPrChange>
          </w:rPr>
          <w:fldChar w:fldCharType="separate"/>
        </w:r>
      </w:del>
    </w:p>
    <w:p w14:paraId="0DD510B9" w14:textId="7245B0F3" w:rsidR="0034258C" w:rsidRPr="00BD1BBE" w:rsidDel="00E65183" w:rsidRDefault="0034258C">
      <w:pPr>
        <w:pStyle w:val="ndice1"/>
        <w:jc w:val="center"/>
        <w:rPr>
          <w:del w:id="1868" w:author="Maribel" w:date="2018-05-13T19:05:00Z"/>
          <w:noProof/>
          <w:sz w:val="72"/>
          <w:rPrChange w:id="1869" w:author="Maribel" w:date="2018-05-27T12:16:00Z">
            <w:rPr>
              <w:del w:id="1870" w:author="Maribel" w:date="2018-05-13T19:05:00Z"/>
              <w:noProof/>
            </w:rPr>
          </w:rPrChange>
        </w:rPr>
        <w:pPrChange w:id="1871" w:author="Maribel" w:date="2018-05-27T12:16:00Z">
          <w:pPr>
            <w:pStyle w:val="ndice1"/>
          </w:pPr>
        </w:pPrChange>
      </w:pPr>
      <w:del w:id="1872" w:author="Maribel" w:date="2018-05-13T19:05:00Z">
        <w:r w:rsidRPr="00BD1BBE" w:rsidDel="00E65183">
          <w:rPr>
            <w:noProof/>
            <w:sz w:val="72"/>
            <w:lang w:val="es-ES"/>
            <w:rPrChange w:id="1873" w:author="Maribel" w:date="2018-05-27T12:16:00Z">
              <w:rPr>
                <w:noProof/>
                <w:lang w:val="es-ES"/>
              </w:rPr>
            </w:rPrChange>
          </w:rPr>
          <w:delText>Introducción</w:delText>
        </w:r>
        <w:r w:rsidRPr="00BD1BBE" w:rsidDel="00E65183">
          <w:rPr>
            <w:noProof/>
            <w:sz w:val="72"/>
            <w:rPrChange w:id="1874" w:author="Maribel" w:date="2018-05-27T12:16:00Z">
              <w:rPr>
                <w:noProof/>
              </w:rPr>
            </w:rPrChange>
          </w:rPr>
          <w:delText>, 8</w:delText>
        </w:r>
      </w:del>
    </w:p>
    <w:p w14:paraId="41EF3125" w14:textId="476DDE76" w:rsidR="0034258C" w:rsidRPr="00BD1BBE" w:rsidDel="00E65183" w:rsidRDefault="0034258C">
      <w:pPr>
        <w:pStyle w:val="ndice1"/>
        <w:jc w:val="center"/>
        <w:rPr>
          <w:del w:id="1875" w:author="Maribel" w:date="2018-05-13T19:05:00Z"/>
          <w:noProof/>
          <w:sz w:val="72"/>
          <w:rPrChange w:id="1876" w:author="Maribel" w:date="2018-05-27T12:16:00Z">
            <w:rPr>
              <w:del w:id="1877" w:author="Maribel" w:date="2018-05-13T19:05:00Z"/>
              <w:noProof/>
            </w:rPr>
          </w:rPrChange>
        </w:rPr>
        <w:pPrChange w:id="1878" w:author="Maribel" w:date="2018-05-27T12:16:00Z">
          <w:pPr>
            <w:pStyle w:val="ndice1"/>
          </w:pPr>
        </w:pPrChange>
      </w:pPr>
      <w:del w:id="1879" w:author="Maribel" w:date="2018-05-13T19:05:00Z">
        <w:r w:rsidRPr="00BD1BBE" w:rsidDel="00E65183">
          <w:rPr>
            <w:noProof/>
            <w:sz w:val="72"/>
            <w:lang w:val="es-ES"/>
            <w:rPrChange w:id="1880" w:author="Maribel" w:date="2018-05-27T12:16:00Z">
              <w:rPr>
                <w:noProof/>
                <w:lang w:val="es-ES"/>
              </w:rPr>
            </w:rPrChange>
          </w:rPr>
          <w:delText>Motivación</w:delText>
        </w:r>
        <w:r w:rsidRPr="00BD1BBE" w:rsidDel="00E65183">
          <w:rPr>
            <w:noProof/>
            <w:sz w:val="72"/>
            <w:rPrChange w:id="1881" w:author="Maribel" w:date="2018-05-27T12:16:00Z">
              <w:rPr>
                <w:noProof/>
              </w:rPr>
            </w:rPrChange>
          </w:rPr>
          <w:delText>, 8</w:delText>
        </w:r>
      </w:del>
    </w:p>
    <w:p w14:paraId="103D2B2A" w14:textId="0765AC8C" w:rsidR="0034258C" w:rsidRPr="00BD1BBE" w:rsidDel="00E65183" w:rsidRDefault="0034258C">
      <w:pPr>
        <w:pStyle w:val="ndice1"/>
        <w:jc w:val="center"/>
        <w:rPr>
          <w:del w:id="1882" w:author="Maribel" w:date="2018-05-13T19:05:00Z"/>
          <w:noProof/>
          <w:sz w:val="72"/>
          <w:rPrChange w:id="1883" w:author="Maribel" w:date="2018-05-27T12:16:00Z">
            <w:rPr>
              <w:del w:id="1884" w:author="Maribel" w:date="2018-05-13T19:05:00Z"/>
              <w:noProof/>
            </w:rPr>
          </w:rPrChange>
        </w:rPr>
        <w:pPrChange w:id="1885" w:author="Maribel" w:date="2018-05-27T12:16:00Z">
          <w:pPr>
            <w:pStyle w:val="ndice1"/>
          </w:pPr>
        </w:pPrChange>
      </w:pPr>
      <w:del w:id="1886" w:author="Maribel" w:date="2018-05-13T19:05:00Z">
        <w:r w:rsidRPr="00BD1BBE" w:rsidDel="00E65183">
          <w:rPr>
            <w:noProof/>
            <w:sz w:val="72"/>
            <w:lang w:val="es-ES"/>
            <w:rPrChange w:id="1887" w:author="Maribel" w:date="2018-05-27T12:16:00Z">
              <w:rPr>
                <w:noProof/>
                <w:lang w:val="es-ES"/>
              </w:rPr>
            </w:rPrChange>
          </w:rPr>
          <w:delText>Objetivo</w:delText>
        </w:r>
        <w:r w:rsidRPr="00BD1BBE" w:rsidDel="00E65183">
          <w:rPr>
            <w:noProof/>
            <w:sz w:val="72"/>
            <w:rPrChange w:id="1888" w:author="Maribel" w:date="2018-05-27T12:16:00Z">
              <w:rPr>
                <w:noProof/>
              </w:rPr>
            </w:rPrChange>
          </w:rPr>
          <w:delText>, 9</w:delText>
        </w:r>
      </w:del>
    </w:p>
    <w:p w14:paraId="15ADB21E" w14:textId="5569B816" w:rsidR="0034258C" w:rsidRPr="00BD1BBE" w:rsidDel="00E65183" w:rsidRDefault="0034258C">
      <w:pPr>
        <w:pStyle w:val="ndice1"/>
        <w:jc w:val="center"/>
        <w:rPr>
          <w:del w:id="1889" w:author="Maribel" w:date="2018-05-13T19:05:00Z"/>
          <w:noProof/>
          <w:sz w:val="72"/>
          <w:rPrChange w:id="1890" w:author="Maribel" w:date="2018-05-27T12:16:00Z">
            <w:rPr>
              <w:del w:id="1891" w:author="Maribel" w:date="2018-05-13T19:05:00Z"/>
              <w:noProof/>
            </w:rPr>
          </w:rPrChange>
        </w:rPr>
        <w:pPrChange w:id="1892" w:author="Maribel" w:date="2018-05-27T12:16:00Z">
          <w:pPr>
            <w:pStyle w:val="ndice1"/>
          </w:pPr>
        </w:pPrChange>
      </w:pPr>
      <w:del w:id="1893" w:author="Maribel" w:date="2018-05-13T19:05:00Z">
        <w:r w:rsidRPr="00BD1BBE" w:rsidDel="00E65183">
          <w:rPr>
            <w:noProof/>
            <w:sz w:val="72"/>
            <w:lang w:val="es-ES"/>
            <w:rPrChange w:id="1894" w:author="Maribel" w:date="2018-05-27T12:16:00Z">
              <w:rPr>
                <w:noProof/>
                <w:lang w:val="es-ES"/>
              </w:rPr>
            </w:rPrChange>
          </w:rPr>
          <w:delText>Fases de desarrollo</w:delText>
        </w:r>
        <w:r w:rsidRPr="00BD1BBE" w:rsidDel="00E65183">
          <w:rPr>
            <w:noProof/>
            <w:sz w:val="72"/>
            <w:rPrChange w:id="1895" w:author="Maribel" w:date="2018-05-27T12:16:00Z">
              <w:rPr>
                <w:noProof/>
              </w:rPr>
            </w:rPrChange>
          </w:rPr>
          <w:delText>, 9</w:delText>
        </w:r>
      </w:del>
    </w:p>
    <w:p w14:paraId="4396E3CB" w14:textId="3B0F2B83" w:rsidR="0034258C" w:rsidRPr="00BD1BBE" w:rsidDel="00E65183" w:rsidRDefault="0034258C">
      <w:pPr>
        <w:pStyle w:val="ndice1"/>
        <w:jc w:val="center"/>
        <w:rPr>
          <w:del w:id="1896" w:author="Maribel" w:date="2018-05-13T19:05:00Z"/>
          <w:noProof/>
          <w:sz w:val="72"/>
          <w:rPrChange w:id="1897" w:author="Maribel" w:date="2018-05-27T12:16:00Z">
            <w:rPr>
              <w:del w:id="1898" w:author="Maribel" w:date="2018-05-13T19:05:00Z"/>
              <w:noProof/>
            </w:rPr>
          </w:rPrChange>
        </w:rPr>
        <w:pPrChange w:id="1899" w:author="Maribel" w:date="2018-05-27T12:16:00Z">
          <w:pPr>
            <w:pStyle w:val="ndice1"/>
          </w:pPr>
        </w:pPrChange>
      </w:pPr>
      <w:del w:id="1900" w:author="Maribel" w:date="2018-05-13T19:05:00Z">
        <w:r w:rsidRPr="00BD1BBE" w:rsidDel="00E65183">
          <w:rPr>
            <w:noProof/>
            <w:sz w:val="72"/>
            <w:lang w:val="es-ES"/>
            <w:rPrChange w:id="1901" w:author="Maribel" w:date="2018-05-27T12:16:00Z">
              <w:rPr>
                <w:noProof/>
                <w:lang w:val="es-ES"/>
              </w:rPr>
            </w:rPrChange>
          </w:rPr>
          <w:delText>Estado del arte</w:delText>
        </w:r>
        <w:r w:rsidRPr="00BD1BBE" w:rsidDel="00E65183">
          <w:rPr>
            <w:noProof/>
            <w:sz w:val="72"/>
            <w:rPrChange w:id="1902" w:author="Maribel" w:date="2018-05-27T12:16:00Z">
              <w:rPr>
                <w:noProof/>
              </w:rPr>
            </w:rPrChange>
          </w:rPr>
          <w:delText>, 10</w:delText>
        </w:r>
      </w:del>
    </w:p>
    <w:p w14:paraId="0EADB3BF" w14:textId="217DC4E0" w:rsidR="0034258C" w:rsidRPr="00BD1BBE" w:rsidDel="00E65183" w:rsidRDefault="0034258C">
      <w:pPr>
        <w:pStyle w:val="ndice1"/>
        <w:jc w:val="center"/>
        <w:rPr>
          <w:del w:id="1903" w:author="Maribel" w:date="2018-05-13T19:05:00Z"/>
          <w:noProof/>
          <w:sz w:val="72"/>
          <w:rPrChange w:id="1904" w:author="Maribel" w:date="2018-05-27T12:16:00Z">
            <w:rPr>
              <w:del w:id="1905" w:author="Maribel" w:date="2018-05-13T19:05:00Z"/>
              <w:noProof/>
            </w:rPr>
          </w:rPrChange>
        </w:rPr>
        <w:pPrChange w:id="1906" w:author="Maribel" w:date="2018-05-27T12:16:00Z">
          <w:pPr>
            <w:pStyle w:val="ndice1"/>
          </w:pPr>
        </w:pPrChange>
      </w:pPr>
      <w:del w:id="1907" w:author="Maribel" w:date="2018-05-13T19:05:00Z">
        <w:r w:rsidRPr="00BD1BBE" w:rsidDel="00E65183">
          <w:rPr>
            <w:noProof/>
            <w:sz w:val="72"/>
            <w:lang w:val="es-ES"/>
            <w:rPrChange w:id="1908" w:author="Maribel" w:date="2018-05-27T12:16:00Z">
              <w:rPr>
                <w:noProof/>
                <w:lang w:val="es-ES"/>
              </w:rPr>
            </w:rPrChange>
          </w:rPr>
          <w:delText>Circuitos Electrónicos: Analógicos y Digitales</w:delText>
        </w:r>
        <w:r w:rsidRPr="00BD1BBE" w:rsidDel="00E65183">
          <w:rPr>
            <w:noProof/>
            <w:sz w:val="72"/>
            <w:rPrChange w:id="1909" w:author="Maribel" w:date="2018-05-27T12:16:00Z">
              <w:rPr>
                <w:noProof/>
              </w:rPr>
            </w:rPrChange>
          </w:rPr>
          <w:delText>, 10</w:delText>
        </w:r>
      </w:del>
    </w:p>
    <w:p w14:paraId="38D5676D" w14:textId="11DDC4EE" w:rsidR="0034258C" w:rsidRPr="00BD1BBE" w:rsidDel="00E65183" w:rsidRDefault="0034258C">
      <w:pPr>
        <w:pStyle w:val="ndice1"/>
        <w:jc w:val="center"/>
        <w:rPr>
          <w:del w:id="1910" w:author="Maribel" w:date="2018-05-13T19:05:00Z"/>
          <w:noProof/>
          <w:sz w:val="72"/>
          <w:rPrChange w:id="1911" w:author="Maribel" w:date="2018-05-27T12:16:00Z">
            <w:rPr>
              <w:del w:id="1912" w:author="Maribel" w:date="2018-05-13T19:05:00Z"/>
              <w:noProof/>
            </w:rPr>
          </w:rPrChange>
        </w:rPr>
        <w:pPrChange w:id="1913" w:author="Maribel" w:date="2018-05-27T12:16:00Z">
          <w:pPr>
            <w:pStyle w:val="ndice1"/>
          </w:pPr>
        </w:pPrChange>
      </w:pPr>
      <w:del w:id="1914" w:author="Maribel" w:date="2018-05-13T19:05:00Z">
        <w:r w:rsidRPr="00BD1BBE" w:rsidDel="00E65183">
          <w:rPr>
            <w:noProof/>
            <w:sz w:val="72"/>
            <w:lang w:val="es-ES"/>
            <w:rPrChange w:id="1915" w:author="Maribel" w:date="2018-05-27T12:16:00Z">
              <w:rPr>
                <w:noProof/>
                <w:lang w:val="es-ES"/>
              </w:rPr>
            </w:rPrChange>
          </w:rPr>
          <w:delText>Continuo versus Discreto</w:delText>
        </w:r>
        <w:r w:rsidRPr="00BD1BBE" w:rsidDel="00E65183">
          <w:rPr>
            <w:noProof/>
            <w:sz w:val="72"/>
            <w:rPrChange w:id="1916" w:author="Maribel" w:date="2018-05-27T12:16:00Z">
              <w:rPr>
                <w:noProof/>
              </w:rPr>
            </w:rPrChange>
          </w:rPr>
          <w:delText>, 10</w:delText>
        </w:r>
      </w:del>
    </w:p>
    <w:p w14:paraId="6DED8D8C" w14:textId="298B7B13" w:rsidR="0034258C" w:rsidRPr="00BD1BBE" w:rsidDel="00E65183" w:rsidRDefault="0034258C">
      <w:pPr>
        <w:pStyle w:val="ndice1"/>
        <w:jc w:val="center"/>
        <w:rPr>
          <w:del w:id="1917" w:author="Maribel" w:date="2018-05-13T19:05:00Z"/>
          <w:noProof/>
          <w:sz w:val="72"/>
          <w:rPrChange w:id="1918" w:author="Maribel" w:date="2018-05-27T12:16:00Z">
            <w:rPr>
              <w:del w:id="1919" w:author="Maribel" w:date="2018-05-13T19:05:00Z"/>
              <w:noProof/>
            </w:rPr>
          </w:rPrChange>
        </w:rPr>
        <w:pPrChange w:id="1920" w:author="Maribel" w:date="2018-05-27T12:16:00Z">
          <w:pPr>
            <w:pStyle w:val="ndice1"/>
          </w:pPr>
        </w:pPrChange>
      </w:pPr>
      <w:del w:id="1921" w:author="Maribel" w:date="2018-05-13T19:05:00Z">
        <w:r w:rsidRPr="00BD1BBE" w:rsidDel="00E65183">
          <w:rPr>
            <w:noProof/>
            <w:sz w:val="72"/>
            <w:lang w:val="es-ES"/>
            <w:rPrChange w:id="1922" w:author="Maribel" w:date="2018-05-27T12:16:00Z">
              <w:rPr>
                <w:noProof/>
                <w:lang w:val="es-ES"/>
              </w:rPr>
            </w:rPrChange>
          </w:rPr>
          <w:delText>Analógico versus Digital</w:delText>
        </w:r>
        <w:r w:rsidRPr="00BD1BBE" w:rsidDel="00E65183">
          <w:rPr>
            <w:noProof/>
            <w:sz w:val="72"/>
            <w:rPrChange w:id="1923" w:author="Maribel" w:date="2018-05-27T12:16:00Z">
              <w:rPr>
                <w:noProof/>
              </w:rPr>
            </w:rPrChange>
          </w:rPr>
          <w:delText>, 11</w:delText>
        </w:r>
      </w:del>
    </w:p>
    <w:p w14:paraId="4D5C229A" w14:textId="6B3A07D2" w:rsidR="0034258C" w:rsidRPr="00BD1BBE" w:rsidDel="00E65183" w:rsidRDefault="0034258C">
      <w:pPr>
        <w:pStyle w:val="ndice1"/>
        <w:jc w:val="center"/>
        <w:rPr>
          <w:del w:id="1924" w:author="Maribel" w:date="2018-05-13T19:05:00Z"/>
          <w:noProof/>
          <w:sz w:val="72"/>
          <w:rPrChange w:id="1925" w:author="Maribel" w:date="2018-05-27T12:16:00Z">
            <w:rPr>
              <w:del w:id="1926" w:author="Maribel" w:date="2018-05-13T19:05:00Z"/>
              <w:noProof/>
            </w:rPr>
          </w:rPrChange>
        </w:rPr>
        <w:pPrChange w:id="1927" w:author="Maribel" w:date="2018-05-27T12:16:00Z">
          <w:pPr>
            <w:pStyle w:val="ndice1"/>
          </w:pPr>
        </w:pPrChange>
      </w:pPr>
      <w:del w:id="1928" w:author="Maribel" w:date="2018-05-13T19:05:00Z">
        <w:r w:rsidRPr="00BD1BBE" w:rsidDel="00E65183">
          <w:rPr>
            <w:noProof/>
            <w:sz w:val="72"/>
            <w:lang w:val="es-ES"/>
            <w:rPrChange w:id="1929" w:author="Maribel" w:date="2018-05-27T12:16:00Z">
              <w:rPr>
                <w:noProof/>
                <w:lang w:val="es-ES"/>
              </w:rPr>
            </w:rPrChange>
          </w:rPr>
          <w:delText>Historia de la Lógica Digital</w:delText>
        </w:r>
        <w:r w:rsidRPr="00BD1BBE" w:rsidDel="00E65183">
          <w:rPr>
            <w:noProof/>
            <w:sz w:val="72"/>
            <w:rPrChange w:id="1930" w:author="Maribel" w:date="2018-05-27T12:16:00Z">
              <w:rPr>
                <w:noProof/>
              </w:rPr>
            </w:rPrChange>
          </w:rPr>
          <w:delText>, 11</w:delText>
        </w:r>
      </w:del>
    </w:p>
    <w:p w14:paraId="62A859C4" w14:textId="07D99D66" w:rsidR="0034258C" w:rsidRPr="00BD1BBE" w:rsidDel="00E65183" w:rsidRDefault="0034258C">
      <w:pPr>
        <w:pStyle w:val="ndice1"/>
        <w:jc w:val="center"/>
        <w:rPr>
          <w:del w:id="1931" w:author="Maribel" w:date="2018-05-13T19:05:00Z"/>
          <w:noProof/>
          <w:sz w:val="72"/>
          <w:rPrChange w:id="1932" w:author="Maribel" w:date="2018-05-27T12:16:00Z">
            <w:rPr>
              <w:del w:id="1933" w:author="Maribel" w:date="2018-05-13T19:05:00Z"/>
              <w:noProof/>
            </w:rPr>
          </w:rPrChange>
        </w:rPr>
        <w:pPrChange w:id="1934" w:author="Maribel" w:date="2018-05-27T12:16:00Z">
          <w:pPr>
            <w:pStyle w:val="ndice1"/>
          </w:pPr>
        </w:pPrChange>
      </w:pPr>
      <w:del w:id="1935" w:author="Maribel" w:date="2018-05-13T19:05:00Z">
        <w:r w:rsidRPr="00BD1BBE" w:rsidDel="00E65183">
          <w:rPr>
            <w:noProof/>
            <w:sz w:val="72"/>
            <w:lang w:val="es-ES"/>
            <w:rPrChange w:id="1936" w:author="Maribel" w:date="2018-05-27T12:16:00Z">
              <w:rPr>
                <w:noProof/>
                <w:lang w:val="es-ES"/>
              </w:rPr>
            </w:rPrChange>
          </w:rPr>
          <w:delText>Lógica programable versus Lógica Discreta</w:delText>
        </w:r>
        <w:r w:rsidRPr="00BD1BBE" w:rsidDel="00E65183">
          <w:rPr>
            <w:noProof/>
            <w:sz w:val="72"/>
            <w:rPrChange w:id="1937" w:author="Maribel" w:date="2018-05-27T12:16:00Z">
              <w:rPr>
                <w:noProof/>
              </w:rPr>
            </w:rPrChange>
          </w:rPr>
          <w:delText>, 12</w:delText>
        </w:r>
      </w:del>
    </w:p>
    <w:p w14:paraId="6F889CA7" w14:textId="44C7C7F2" w:rsidR="0034258C" w:rsidRPr="00BD1BBE" w:rsidDel="00E65183" w:rsidRDefault="0034258C">
      <w:pPr>
        <w:pStyle w:val="ndice1"/>
        <w:jc w:val="center"/>
        <w:rPr>
          <w:del w:id="1938" w:author="Maribel" w:date="2018-05-13T19:05:00Z"/>
          <w:noProof/>
          <w:sz w:val="72"/>
          <w:rPrChange w:id="1939" w:author="Maribel" w:date="2018-05-27T12:16:00Z">
            <w:rPr>
              <w:del w:id="1940" w:author="Maribel" w:date="2018-05-13T19:05:00Z"/>
              <w:noProof/>
            </w:rPr>
          </w:rPrChange>
        </w:rPr>
        <w:pPrChange w:id="1941" w:author="Maribel" w:date="2018-05-27T12:16:00Z">
          <w:pPr>
            <w:pStyle w:val="ndice1"/>
          </w:pPr>
        </w:pPrChange>
      </w:pPr>
      <w:del w:id="1942" w:author="Maribel" w:date="2018-05-13T19:05:00Z">
        <w:r w:rsidRPr="00BD1BBE" w:rsidDel="00E65183">
          <w:rPr>
            <w:noProof/>
            <w:sz w:val="72"/>
            <w:lang w:val="es-ES"/>
            <w:rPrChange w:id="1943" w:author="Maribel" w:date="2018-05-27T12:16:00Z">
              <w:rPr>
                <w:noProof/>
                <w:lang w:val="es-ES"/>
              </w:rPr>
            </w:rPrChange>
          </w:rPr>
          <w:delText>Lógica programable versus procesadores</w:delText>
        </w:r>
        <w:r w:rsidRPr="00BD1BBE" w:rsidDel="00E65183">
          <w:rPr>
            <w:noProof/>
            <w:sz w:val="72"/>
            <w:rPrChange w:id="1944" w:author="Maribel" w:date="2018-05-27T12:16:00Z">
              <w:rPr>
                <w:noProof/>
              </w:rPr>
            </w:rPrChange>
          </w:rPr>
          <w:delText>, 12</w:delText>
        </w:r>
      </w:del>
    </w:p>
    <w:p w14:paraId="66EE9473" w14:textId="3F4004C4" w:rsidR="0034258C" w:rsidRPr="00BD1BBE" w:rsidDel="00E65183" w:rsidRDefault="0034258C">
      <w:pPr>
        <w:pStyle w:val="ndice1"/>
        <w:jc w:val="center"/>
        <w:rPr>
          <w:del w:id="1945" w:author="Maribel" w:date="2018-05-13T19:05:00Z"/>
          <w:noProof/>
          <w:sz w:val="72"/>
          <w:rPrChange w:id="1946" w:author="Maribel" w:date="2018-05-27T12:16:00Z">
            <w:rPr>
              <w:del w:id="1947" w:author="Maribel" w:date="2018-05-13T19:05:00Z"/>
              <w:noProof/>
            </w:rPr>
          </w:rPrChange>
        </w:rPr>
        <w:pPrChange w:id="1948" w:author="Maribel" w:date="2018-05-27T12:16:00Z">
          <w:pPr>
            <w:pStyle w:val="ndice1"/>
          </w:pPr>
        </w:pPrChange>
      </w:pPr>
      <w:del w:id="1949" w:author="Maribel" w:date="2018-05-13T19:05:00Z">
        <w:r w:rsidRPr="00BD1BBE" w:rsidDel="00E65183">
          <w:rPr>
            <w:noProof/>
            <w:sz w:val="72"/>
            <w:lang w:val="es-ES"/>
            <w:rPrChange w:id="1950" w:author="Maribel" w:date="2018-05-27T12:16:00Z">
              <w:rPr>
                <w:noProof/>
                <w:lang w:val="es-ES"/>
              </w:rPr>
            </w:rPrChange>
          </w:rPr>
          <w:delText>Tipos de Lógica Programable</w:delText>
        </w:r>
        <w:r w:rsidRPr="00BD1BBE" w:rsidDel="00E65183">
          <w:rPr>
            <w:noProof/>
            <w:sz w:val="72"/>
            <w:rPrChange w:id="1951" w:author="Maribel" w:date="2018-05-27T12:16:00Z">
              <w:rPr>
                <w:noProof/>
              </w:rPr>
            </w:rPrChange>
          </w:rPr>
          <w:delText>, 13</w:delText>
        </w:r>
      </w:del>
    </w:p>
    <w:p w14:paraId="69C1DB43" w14:textId="38E44B87" w:rsidR="0034258C" w:rsidRPr="00BD1BBE" w:rsidDel="00E65183" w:rsidRDefault="0034258C">
      <w:pPr>
        <w:pStyle w:val="ndice1"/>
        <w:jc w:val="center"/>
        <w:rPr>
          <w:del w:id="1952" w:author="Maribel" w:date="2018-05-13T19:05:00Z"/>
          <w:noProof/>
          <w:sz w:val="72"/>
          <w:rPrChange w:id="1953" w:author="Maribel" w:date="2018-05-27T12:16:00Z">
            <w:rPr>
              <w:del w:id="1954" w:author="Maribel" w:date="2018-05-13T19:05:00Z"/>
              <w:noProof/>
            </w:rPr>
          </w:rPrChange>
        </w:rPr>
        <w:pPrChange w:id="1955" w:author="Maribel" w:date="2018-05-27T12:16:00Z">
          <w:pPr>
            <w:pStyle w:val="ndice1"/>
          </w:pPr>
        </w:pPrChange>
      </w:pPr>
      <w:del w:id="1956" w:author="Maribel" w:date="2018-05-13T19:05:00Z">
        <w:r w:rsidRPr="00BD1BBE" w:rsidDel="00E65183">
          <w:rPr>
            <w:noProof/>
            <w:sz w:val="72"/>
            <w:rPrChange w:id="1957" w:author="Maribel" w:date="2018-05-27T12:16:00Z">
              <w:rPr>
                <w:noProof/>
              </w:rPr>
            </w:rPrChange>
          </w:rPr>
          <w:delText>Simple Programmable Logic Device, 13</w:delText>
        </w:r>
      </w:del>
    </w:p>
    <w:p w14:paraId="4D05913A" w14:textId="5292EF9E" w:rsidR="0034258C" w:rsidRPr="00BD1BBE" w:rsidDel="00E65183" w:rsidRDefault="0034258C">
      <w:pPr>
        <w:pStyle w:val="ndice1"/>
        <w:jc w:val="center"/>
        <w:rPr>
          <w:del w:id="1958" w:author="Maribel" w:date="2018-05-13T19:05:00Z"/>
          <w:noProof/>
          <w:sz w:val="72"/>
          <w:rPrChange w:id="1959" w:author="Maribel" w:date="2018-05-27T12:16:00Z">
            <w:rPr>
              <w:del w:id="1960" w:author="Maribel" w:date="2018-05-13T19:05:00Z"/>
              <w:noProof/>
            </w:rPr>
          </w:rPrChange>
        </w:rPr>
        <w:pPrChange w:id="1961" w:author="Maribel" w:date="2018-05-27T12:16:00Z">
          <w:pPr>
            <w:pStyle w:val="ndice1"/>
          </w:pPr>
        </w:pPrChange>
      </w:pPr>
      <w:del w:id="1962" w:author="Maribel" w:date="2018-05-13T19:05:00Z">
        <w:r w:rsidRPr="00BD1BBE" w:rsidDel="00E65183">
          <w:rPr>
            <w:noProof/>
            <w:sz w:val="72"/>
            <w:rPrChange w:id="1963" w:author="Maribel" w:date="2018-05-27T12:16:00Z">
              <w:rPr>
                <w:noProof/>
              </w:rPr>
            </w:rPrChange>
          </w:rPr>
          <w:delText>Complex Programmable Logic Device, 14</w:delText>
        </w:r>
      </w:del>
    </w:p>
    <w:p w14:paraId="69A12985" w14:textId="778AD04A" w:rsidR="0034258C" w:rsidRPr="00BD1BBE" w:rsidDel="00E65183" w:rsidRDefault="0034258C">
      <w:pPr>
        <w:pStyle w:val="ndice1"/>
        <w:jc w:val="center"/>
        <w:rPr>
          <w:del w:id="1964" w:author="Maribel" w:date="2018-05-13T19:05:00Z"/>
          <w:noProof/>
          <w:sz w:val="72"/>
          <w:rPrChange w:id="1965" w:author="Maribel" w:date="2018-05-27T12:16:00Z">
            <w:rPr>
              <w:del w:id="1966" w:author="Maribel" w:date="2018-05-13T19:05:00Z"/>
              <w:noProof/>
            </w:rPr>
          </w:rPrChange>
        </w:rPr>
        <w:pPrChange w:id="1967" w:author="Maribel" w:date="2018-05-27T12:16:00Z">
          <w:pPr>
            <w:pStyle w:val="ndice1"/>
          </w:pPr>
        </w:pPrChange>
      </w:pPr>
      <w:del w:id="1968" w:author="Maribel" w:date="2018-05-13T19:05:00Z">
        <w:r w:rsidRPr="00BD1BBE" w:rsidDel="00E65183">
          <w:rPr>
            <w:noProof/>
            <w:sz w:val="72"/>
            <w:rPrChange w:id="1969" w:author="Maribel" w:date="2018-05-27T12:16:00Z">
              <w:rPr>
                <w:noProof/>
              </w:rPr>
            </w:rPrChange>
          </w:rPr>
          <w:delText>Field Programmable Gate Array (FPGA), 14</w:delText>
        </w:r>
      </w:del>
    </w:p>
    <w:p w14:paraId="66C2D025" w14:textId="3C93108D" w:rsidR="0034258C" w:rsidRPr="00BD1BBE" w:rsidDel="00E65183" w:rsidRDefault="0034258C">
      <w:pPr>
        <w:pStyle w:val="ndice1"/>
        <w:jc w:val="center"/>
        <w:rPr>
          <w:del w:id="1970" w:author="Maribel" w:date="2018-05-13T19:05:00Z"/>
          <w:noProof/>
          <w:sz w:val="72"/>
          <w:rPrChange w:id="1971" w:author="Maribel" w:date="2018-05-27T12:16:00Z">
            <w:rPr>
              <w:del w:id="1972" w:author="Maribel" w:date="2018-05-13T19:05:00Z"/>
              <w:noProof/>
            </w:rPr>
          </w:rPrChange>
        </w:rPr>
        <w:pPrChange w:id="1973" w:author="Maribel" w:date="2018-05-27T12:16:00Z">
          <w:pPr>
            <w:pStyle w:val="ndice1"/>
          </w:pPr>
        </w:pPrChange>
      </w:pPr>
      <w:del w:id="1974" w:author="Maribel" w:date="2018-05-13T19:05:00Z">
        <w:r w:rsidRPr="00BD1BBE" w:rsidDel="00E65183">
          <w:rPr>
            <w:noProof/>
            <w:sz w:val="72"/>
            <w:lang w:val="es-ES"/>
            <w:rPrChange w:id="1975" w:author="Maribel" w:date="2018-05-27T12:16:00Z">
              <w:rPr>
                <w:noProof/>
                <w:lang w:val="es-ES"/>
              </w:rPr>
            </w:rPrChange>
          </w:rPr>
          <w:delText>Fabricantes de Lógica Programable</w:delText>
        </w:r>
        <w:r w:rsidRPr="00BD1BBE" w:rsidDel="00E65183">
          <w:rPr>
            <w:noProof/>
            <w:sz w:val="72"/>
            <w:rPrChange w:id="1976" w:author="Maribel" w:date="2018-05-27T12:16:00Z">
              <w:rPr>
                <w:noProof/>
              </w:rPr>
            </w:rPrChange>
          </w:rPr>
          <w:delText>, 15</w:delText>
        </w:r>
      </w:del>
    </w:p>
    <w:p w14:paraId="5AB80CCE" w14:textId="0128FB34" w:rsidR="0034258C" w:rsidRPr="00BD1BBE" w:rsidDel="00E65183" w:rsidRDefault="0034258C">
      <w:pPr>
        <w:pStyle w:val="ndice1"/>
        <w:jc w:val="center"/>
        <w:rPr>
          <w:del w:id="1977" w:author="Maribel" w:date="2018-05-13T19:05:00Z"/>
          <w:noProof/>
          <w:sz w:val="72"/>
          <w:rPrChange w:id="1978" w:author="Maribel" w:date="2018-05-27T12:16:00Z">
            <w:rPr>
              <w:del w:id="1979" w:author="Maribel" w:date="2018-05-13T19:05:00Z"/>
              <w:noProof/>
            </w:rPr>
          </w:rPrChange>
        </w:rPr>
        <w:pPrChange w:id="1980" w:author="Maribel" w:date="2018-05-27T12:16:00Z">
          <w:pPr>
            <w:pStyle w:val="ndice1"/>
          </w:pPr>
        </w:pPrChange>
      </w:pPr>
      <w:del w:id="1981" w:author="Maribel" w:date="2018-05-13T19:05:00Z">
        <w:r w:rsidRPr="00BD1BBE" w:rsidDel="00E65183">
          <w:rPr>
            <w:noProof/>
            <w:sz w:val="72"/>
            <w:lang w:val="es-ES"/>
            <w:rPrChange w:id="1982" w:author="Maribel" w:date="2018-05-27T12:16:00Z">
              <w:rPr>
                <w:noProof/>
                <w:lang w:val="es-ES"/>
              </w:rPr>
            </w:rPrChange>
          </w:rPr>
          <w:delText>Metodologias y herramientas de diseño de lógica programable</w:delText>
        </w:r>
        <w:r w:rsidRPr="00BD1BBE" w:rsidDel="00E65183">
          <w:rPr>
            <w:noProof/>
            <w:sz w:val="72"/>
            <w:rPrChange w:id="1983" w:author="Maribel" w:date="2018-05-27T12:16:00Z">
              <w:rPr>
                <w:noProof/>
              </w:rPr>
            </w:rPrChange>
          </w:rPr>
          <w:delText>, 15</w:delText>
        </w:r>
      </w:del>
    </w:p>
    <w:p w14:paraId="61D03438" w14:textId="332D30EC" w:rsidR="0034258C" w:rsidRPr="00BD1BBE" w:rsidDel="00E65183" w:rsidRDefault="0034258C">
      <w:pPr>
        <w:pStyle w:val="ndice1"/>
        <w:jc w:val="center"/>
        <w:rPr>
          <w:del w:id="1984" w:author="Maribel" w:date="2018-05-13T19:05:00Z"/>
          <w:noProof/>
          <w:sz w:val="72"/>
          <w:rPrChange w:id="1985" w:author="Maribel" w:date="2018-05-27T12:16:00Z">
            <w:rPr>
              <w:del w:id="1986" w:author="Maribel" w:date="2018-05-13T19:05:00Z"/>
              <w:noProof/>
            </w:rPr>
          </w:rPrChange>
        </w:rPr>
        <w:pPrChange w:id="1987" w:author="Maribel" w:date="2018-05-27T12:16:00Z">
          <w:pPr>
            <w:pStyle w:val="ndice1"/>
          </w:pPr>
        </w:pPrChange>
      </w:pPr>
      <w:del w:id="1988" w:author="Maribel" w:date="2018-05-13T19:05:00Z">
        <w:r w:rsidRPr="00BD1BBE" w:rsidDel="00E65183">
          <w:rPr>
            <w:noProof/>
            <w:sz w:val="72"/>
            <w:lang w:val="es-ES"/>
            <w:rPrChange w:id="1989" w:author="Maribel" w:date="2018-05-27T12:16:00Z">
              <w:rPr>
                <w:noProof/>
                <w:lang w:val="es-ES"/>
              </w:rPr>
            </w:rPrChange>
          </w:rPr>
          <w:delText>Introducción</w:delText>
        </w:r>
        <w:r w:rsidRPr="00BD1BBE" w:rsidDel="00E65183">
          <w:rPr>
            <w:noProof/>
            <w:sz w:val="72"/>
            <w:rPrChange w:id="1990" w:author="Maribel" w:date="2018-05-27T12:16:00Z">
              <w:rPr>
                <w:noProof/>
              </w:rPr>
            </w:rPrChange>
          </w:rPr>
          <w:delText>, 15</w:delText>
        </w:r>
      </w:del>
    </w:p>
    <w:p w14:paraId="0B702C14" w14:textId="3A116E79" w:rsidR="0034258C" w:rsidRPr="00BD1BBE" w:rsidDel="00E65183" w:rsidRDefault="0034258C">
      <w:pPr>
        <w:pStyle w:val="ndice1"/>
        <w:jc w:val="center"/>
        <w:rPr>
          <w:del w:id="1991" w:author="Maribel" w:date="2018-05-13T19:05:00Z"/>
          <w:noProof/>
          <w:sz w:val="72"/>
          <w:rPrChange w:id="1992" w:author="Maribel" w:date="2018-05-27T12:16:00Z">
            <w:rPr>
              <w:del w:id="1993" w:author="Maribel" w:date="2018-05-13T19:05:00Z"/>
              <w:noProof/>
            </w:rPr>
          </w:rPrChange>
        </w:rPr>
        <w:pPrChange w:id="1994" w:author="Maribel" w:date="2018-05-27T12:16:00Z">
          <w:pPr>
            <w:pStyle w:val="ndice1"/>
          </w:pPr>
        </w:pPrChange>
      </w:pPr>
      <w:del w:id="1995" w:author="Maribel" w:date="2018-05-13T19:05:00Z">
        <w:r w:rsidRPr="00BD1BBE" w:rsidDel="00E65183">
          <w:rPr>
            <w:noProof/>
            <w:sz w:val="72"/>
            <w:lang w:val="es-ES"/>
            <w:rPrChange w:id="1996" w:author="Maribel" w:date="2018-05-27T12:16:00Z">
              <w:rPr>
                <w:noProof/>
                <w:lang w:val="es-ES"/>
              </w:rPr>
            </w:rPrChange>
          </w:rPr>
          <w:delText>Flujo de diseño típico de un PLD</w:delText>
        </w:r>
        <w:r w:rsidRPr="00BD1BBE" w:rsidDel="00E65183">
          <w:rPr>
            <w:noProof/>
            <w:sz w:val="72"/>
            <w:rPrChange w:id="1997" w:author="Maribel" w:date="2018-05-27T12:16:00Z">
              <w:rPr>
                <w:noProof/>
              </w:rPr>
            </w:rPrChange>
          </w:rPr>
          <w:delText>, 16</w:delText>
        </w:r>
      </w:del>
    </w:p>
    <w:p w14:paraId="6957A5AC" w14:textId="444AC7D5" w:rsidR="0034258C" w:rsidRPr="00BD1BBE" w:rsidDel="00E65183" w:rsidRDefault="0034258C">
      <w:pPr>
        <w:pStyle w:val="ndice1"/>
        <w:jc w:val="center"/>
        <w:rPr>
          <w:del w:id="1998" w:author="Maribel" w:date="2018-05-13T19:05:00Z"/>
          <w:noProof/>
          <w:sz w:val="72"/>
          <w:rPrChange w:id="1999" w:author="Maribel" w:date="2018-05-27T12:16:00Z">
            <w:rPr>
              <w:del w:id="2000" w:author="Maribel" w:date="2018-05-13T19:05:00Z"/>
              <w:noProof/>
            </w:rPr>
          </w:rPrChange>
        </w:rPr>
        <w:pPrChange w:id="2001" w:author="Maribel" w:date="2018-05-27T12:16:00Z">
          <w:pPr>
            <w:pStyle w:val="ndice1"/>
          </w:pPr>
        </w:pPrChange>
      </w:pPr>
      <w:del w:id="2002" w:author="Maribel" w:date="2018-05-13T19:05:00Z">
        <w:r w:rsidRPr="00BD1BBE" w:rsidDel="00E65183">
          <w:rPr>
            <w:noProof/>
            <w:sz w:val="72"/>
            <w:lang w:val="es-ES"/>
            <w:rPrChange w:id="2003" w:author="Maribel" w:date="2018-05-27T12:16:00Z">
              <w:rPr>
                <w:noProof/>
                <w:lang w:val="es-ES"/>
              </w:rPr>
            </w:rPrChange>
          </w:rPr>
          <w:delText>Etapa 1: diseño de la ALU en Logisim (simulador)</w:delText>
        </w:r>
        <w:r w:rsidRPr="00BD1BBE" w:rsidDel="00E65183">
          <w:rPr>
            <w:noProof/>
            <w:sz w:val="72"/>
            <w:rPrChange w:id="2004" w:author="Maribel" w:date="2018-05-27T12:16:00Z">
              <w:rPr>
                <w:noProof/>
              </w:rPr>
            </w:rPrChange>
          </w:rPr>
          <w:delText>, 28</w:delText>
        </w:r>
      </w:del>
    </w:p>
    <w:p w14:paraId="627BB058" w14:textId="699E98B3" w:rsidR="0034258C" w:rsidRPr="00BD1BBE" w:rsidDel="00E65183" w:rsidRDefault="0034258C">
      <w:pPr>
        <w:pStyle w:val="ndice1"/>
        <w:jc w:val="center"/>
        <w:rPr>
          <w:del w:id="2005" w:author="Maribel" w:date="2018-05-13T19:05:00Z"/>
          <w:noProof/>
          <w:sz w:val="72"/>
          <w:rPrChange w:id="2006" w:author="Maribel" w:date="2018-05-27T12:16:00Z">
            <w:rPr>
              <w:del w:id="2007" w:author="Maribel" w:date="2018-05-13T19:05:00Z"/>
              <w:noProof/>
            </w:rPr>
          </w:rPrChange>
        </w:rPr>
        <w:pPrChange w:id="2008" w:author="Maribel" w:date="2018-05-27T12:16:00Z">
          <w:pPr>
            <w:pStyle w:val="ndice1"/>
          </w:pPr>
        </w:pPrChange>
      </w:pPr>
      <w:del w:id="2009" w:author="Maribel" w:date="2018-05-13T19:05:00Z">
        <w:r w:rsidRPr="00BD1BBE" w:rsidDel="00E65183">
          <w:rPr>
            <w:noProof/>
            <w:sz w:val="72"/>
            <w:lang w:val="es-ES"/>
            <w:rPrChange w:id="2010" w:author="Maribel" w:date="2018-05-27T12:16:00Z">
              <w:rPr>
                <w:noProof/>
                <w:lang w:val="es-ES"/>
              </w:rPr>
            </w:rPrChange>
          </w:rPr>
          <w:delText>Etapa 2: trasnferencia del diseño en Logisim a IceStudio para su implementación en la FPGA</w:delText>
        </w:r>
        <w:r w:rsidRPr="00BD1BBE" w:rsidDel="00E65183">
          <w:rPr>
            <w:noProof/>
            <w:sz w:val="72"/>
            <w:rPrChange w:id="2011" w:author="Maribel" w:date="2018-05-27T12:16:00Z">
              <w:rPr>
                <w:noProof/>
              </w:rPr>
            </w:rPrChange>
          </w:rPr>
          <w:delText>, 39</w:delText>
        </w:r>
      </w:del>
    </w:p>
    <w:p w14:paraId="3E28F949" w14:textId="2BE6A771" w:rsidR="0034258C" w:rsidRPr="00BD1BBE" w:rsidDel="00E65183" w:rsidRDefault="0034258C">
      <w:pPr>
        <w:pStyle w:val="ndice1"/>
        <w:jc w:val="center"/>
        <w:rPr>
          <w:del w:id="2012" w:author="Maribel" w:date="2018-05-13T19:05:00Z"/>
          <w:noProof/>
          <w:sz w:val="72"/>
          <w:rPrChange w:id="2013" w:author="Maribel" w:date="2018-05-27T12:16:00Z">
            <w:rPr>
              <w:del w:id="2014" w:author="Maribel" w:date="2018-05-13T19:05:00Z"/>
              <w:noProof/>
            </w:rPr>
          </w:rPrChange>
        </w:rPr>
        <w:pPrChange w:id="2015" w:author="Maribel" w:date="2018-05-27T12:16:00Z">
          <w:pPr>
            <w:pStyle w:val="ndice1"/>
          </w:pPr>
        </w:pPrChange>
      </w:pPr>
      <w:del w:id="2016" w:author="Maribel" w:date="2018-05-13T19:05:00Z">
        <w:r w:rsidRPr="00BD1BBE" w:rsidDel="00E65183">
          <w:rPr>
            <w:noProof/>
            <w:sz w:val="72"/>
            <w:lang w:val="es-ES"/>
            <w:rPrChange w:id="2017" w:author="Maribel" w:date="2018-05-27T12:16:00Z">
              <w:rPr>
                <w:noProof/>
                <w:lang w:val="es-ES"/>
              </w:rPr>
            </w:rPrChange>
          </w:rPr>
          <w:delText>Etapa 3: pruebas en la FPGA</w:delText>
        </w:r>
        <w:r w:rsidRPr="00BD1BBE" w:rsidDel="00E65183">
          <w:rPr>
            <w:noProof/>
            <w:sz w:val="72"/>
            <w:rPrChange w:id="2018" w:author="Maribel" w:date="2018-05-27T12:16:00Z">
              <w:rPr>
                <w:noProof/>
              </w:rPr>
            </w:rPrChange>
          </w:rPr>
          <w:delText>, 40</w:delText>
        </w:r>
      </w:del>
    </w:p>
    <w:p w14:paraId="44F02CC7" w14:textId="1191F515" w:rsidR="0034258C" w:rsidRPr="00BD1BBE" w:rsidDel="00E65183" w:rsidRDefault="0034258C">
      <w:pPr>
        <w:pStyle w:val="ndice1"/>
        <w:jc w:val="center"/>
        <w:rPr>
          <w:del w:id="2019" w:author="Maribel" w:date="2018-05-13T19:05:00Z"/>
          <w:noProof/>
          <w:sz w:val="72"/>
          <w:rPrChange w:id="2020" w:author="Maribel" w:date="2018-05-27T12:16:00Z">
            <w:rPr>
              <w:del w:id="2021" w:author="Maribel" w:date="2018-05-13T19:05:00Z"/>
              <w:noProof/>
            </w:rPr>
          </w:rPrChange>
        </w:rPr>
        <w:pPrChange w:id="2022" w:author="Maribel" w:date="2018-05-27T12:16:00Z">
          <w:pPr>
            <w:pStyle w:val="ndice1"/>
          </w:pPr>
        </w:pPrChange>
      </w:pPr>
      <w:del w:id="2023" w:author="Maribel" w:date="2018-05-13T19:05:00Z">
        <w:r w:rsidRPr="00BD1BBE" w:rsidDel="00E65183">
          <w:rPr>
            <w:noProof/>
            <w:sz w:val="72"/>
            <w:lang w:val="es-ES"/>
            <w:rPrChange w:id="2024" w:author="Maribel" w:date="2018-05-27T12:16:00Z">
              <w:rPr>
                <w:noProof/>
                <w:lang w:val="es-ES"/>
              </w:rPr>
            </w:rPrChange>
          </w:rPr>
          <w:delText>Conclusiones</w:delText>
        </w:r>
        <w:r w:rsidRPr="00BD1BBE" w:rsidDel="00E65183">
          <w:rPr>
            <w:noProof/>
            <w:sz w:val="72"/>
            <w:rPrChange w:id="2025" w:author="Maribel" w:date="2018-05-27T12:16:00Z">
              <w:rPr>
                <w:noProof/>
              </w:rPr>
            </w:rPrChange>
          </w:rPr>
          <w:delText>, 45</w:delText>
        </w:r>
      </w:del>
    </w:p>
    <w:p w14:paraId="4CF29E2B" w14:textId="1E6C2D0E" w:rsidR="0034258C" w:rsidRPr="00BD1BBE" w:rsidDel="00E65183" w:rsidRDefault="0034258C">
      <w:pPr>
        <w:pStyle w:val="ndice1"/>
        <w:jc w:val="center"/>
        <w:rPr>
          <w:del w:id="2026" w:author="Maribel" w:date="2018-05-13T19:05:00Z"/>
          <w:noProof/>
          <w:sz w:val="72"/>
          <w:rPrChange w:id="2027" w:author="Maribel" w:date="2018-05-27T12:16:00Z">
            <w:rPr>
              <w:del w:id="2028" w:author="Maribel" w:date="2018-05-13T19:05:00Z"/>
              <w:noProof/>
            </w:rPr>
          </w:rPrChange>
        </w:rPr>
        <w:pPrChange w:id="2029" w:author="Maribel" w:date="2018-05-27T12:16:00Z">
          <w:pPr>
            <w:pStyle w:val="ndice1"/>
          </w:pPr>
        </w:pPrChange>
      </w:pPr>
      <w:del w:id="2030" w:author="Maribel" w:date="2018-05-13T19:05:00Z">
        <w:r w:rsidRPr="00BD1BBE" w:rsidDel="00E65183">
          <w:rPr>
            <w:noProof/>
            <w:sz w:val="72"/>
            <w:lang w:val="es-ES"/>
            <w:rPrChange w:id="2031" w:author="Maribel" w:date="2018-05-27T12:16:00Z">
              <w:rPr>
                <w:noProof/>
                <w:lang w:val="es-ES"/>
              </w:rPr>
            </w:rPrChange>
          </w:rPr>
          <w:delText>Glosario</w:delText>
        </w:r>
        <w:r w:rsidRPr="00BD1BBE" w:rsidDel="00E65183">
          <w:rPr>
            <w:noProof/>
            <w:sz w:val="72"/>
            <w:rPrChange w:id="2032" w:author="Maribel" w:date="2018-05-27T12:16:00Z">
              <w:rPr>
                <w:noProof/>
              </w:rPr>
            </w:rPrChange>
          </w:rPr>
          <w:delText>, 45</w:delText>
        </w:r>
      </w:del>
    </w:p>
    <w:p w14:paraId="12AAA33A" w14:textId="6034E7BB" w:rsidR="0034258C" w:rsidRPr="00BD1BBE" w:rsidDel="00E65183" w:rsidRDefault="0034258C">
      <w:pPr>
        <w:pStyle w:val="ndice1"/>
        <w:jc w:val="center"/>
        <w:rPr>
          <w:del w:id="2033" w:author="Maribel" w:date="2018-05-13T19:05:00Z"/>
          <w:noProof/>
          <w:sz w:val="72"/>
          <w:rPrChange w:id="2034" w:author="Maribel" w:date="2018-05-27T12:16:00Z">
            <w:rPr>
              <w:del w:id="2035" w:author="Maribel" w:date="2018-05-13T19:05:00Z"/>
              <w:noProof/>
            </w:rPr>
          </w:rPrChange>
        </w:rPr>
        <w:pPrChange w:id="2036" w:author="Maribel" w:date="2018-05-27T12:16:00Z">
          <w:pPr>
            <w:pStyle w:val="ndice1"/>
          </w:pPr>
        </w:pPrChange>
      </w:pPr>
      <w:del w:id="2037" w:author="Maribel" w:date="2018-05-13T19:05:00Z">
        <w:r w:rsidRPr="00BD1BBE" w:rsidDel="00E65183">
          <w:rPr>
            <w:noProof/>
            <w:sz w:val="72"/>
            <w:lang w:val="es-ES"/>
            <w:rPrChange w:id="2038" w:author="Maribel" w:date="2018-05-27T12:16:00Z">
              <w:rPr>
                <w:noProof/>
                <w:lang w:val="es-ES"/>
              </w:rPr>
            </w:rPrChange>
          </w:rPr>
          <w:delText>Referencias</w:delText>
        </w:r>
        <w:r w:rsidRPr="00BD1BBE" w:rsidDel="00E65183">
          <w:rPr>
            <w:noProof/>
            <w:sz w:val="72"/>
            <w:rPrChange w:id="2039" w:author="Maribel" w:date="2018-05-27T12:16:00Z">
              <w:rPr>
                <w:noProof/>
              </w:rPr>
            </w:rPrChange>
          </w:rPr>
          <w:delText>, 46</w:delText>
        </w:r>
      </w:del>
    </w:p>
    <w:p w14:paraId="3744A61D" w14:textId="3CAE5B4A" w:rsidR="0034258C" w:rsidRPr="00BD1BBE" w:rsidDel="00E65183" w:rsidRDefault="0034258C">
      <w:pPr>
        <w:pStyle w:val="ndice1"/>
        <w:jc w:val="center"/>
        <w:rPr>
          <w:del w:id="2040" w:author="Maribel" w:date="2018-05-13T19:05:00Z"/>
          <w:noProof/>
          <w:sz w:val="72"/>
          <w:rPrChange w:id="2041" w:author="Maribel" w:date="2018-05-27T12:16:00Z">
            <w:rPr>
              <w:del w:id="2042" w:author="Maribel" w:date="2018-05-13T19:05:00Z"/>
              <w:noProof/>
            </w:rPr>
          </w:rPrChange>
        </w:rPr>
        <w:pPrChange w:id="2043" w:author="Maribel" w:date="2018-05-27T12:16:00Z">
          <w:pPr>
            <w:pStyle w:val="ndice1"/>
          </w:pPr>
        </w:pPrChange>
      </w:pPr>
      <w:del w:id="2044" w:author="Maribel" w:date="2018-05-13T19:05:00Z">
        <w:r w:rsidRPr="00BD1BBE" w:rsidDel="00E65183">
          <w:rPr>
            <w:noProof/>
            <w:sz w:val="72"/>
            <w:lang w:val="es-ES"/>
            <w:rPrChange w:id="2045" w:author="Maribel" w:date="2018-05-27T12:16:00Z">
              <w:rPr>
                <w:noProof/>
                <w:lang w:val="es-ES"/>
              </w:rPr>
            </w:rPrChange>
          </w:rPr>
          <w:delText>Detalles del proceso</w:delText>
        </w:r>
        <w:r w:rsidRPr="00BD1BBE" w:rsidDel="00E65183">
          <w:rPr>
            <w:noProof/>
            <w:sz w:val="72"/>
            <w:rPrChange w:id="2046" w:author="Maribel" w:date="2018-05-27T12:16:00Z">
              <w:rPr>
                <w:noProof/>
              </w:rPr>
            </w:rPrChange>
          </w:rPr>
          <w:delText>, 28</w:delText>
        </w:r>
      </w:del>
    </w:p>
    <w:p w14:paraId="5FA5694B" w14:textId="07F0F516" w:rsidR="005B0F0C" w:rsidRDefault="005B0F0C">
      <w:pPr>
        <w:jc w:val="center"/>
        <w:rPr>
          <w:del w:id="2047" w:author="Maribel" w:date="2018-05-13T19:05:00Z"/>
          <w:b/>
          <w:noProof/>
          <w:sz w:val="72"/>
          <w:lang w:val="es-ES"/>
          <w:rPrChange w:id="2048" w:author="Maribel" w:date="2018-05-27T12:16:00Z">
            <w:rPr>
              <w:del w:id="2049" w:author="Maribel" w:date="2018-05-13T19:05:00Z"/>
              <w:b/>
              <w:noProof/>
              <w:sz w:val="28"/>
              <w:lang w:val="es-ES"/>
            </w:rPr>
          </w:rPrChange>
        </w:rPr>
        <w:sectPr w:rsidR="005B0F0C" w:rsidSect="0034258C">
          <w:type w:val="continuous"/>
          <w:pgSz w:w="12240" w:h="15840"/>
          <w:pgMar w:top="1440" w:right="1440" w:bottom="1440" w:left="1440" w:header="720" w:footer="720" w:gutter="0"/>
          <w:cols w:num="2" w:space="720"/>
          <w:titlePg/>
          <w:docGrid w:linePitch="360"/>
        </w:sectPr>
        <w:pPrChange w:id="2050" w:author="Maribel" w:date="2018-05-27T12:16:00Z">
          <w:pPr/>
        </w:pPrChange>
      </w:pPr>
    </w:p>
    <w:p w14:paraId="67C55C61" w14:textId="3BD12DA7" w:rsidR="00382A4B" w:rsidRPr="00BD1BBE" w:rsidDel="00E65183" w:rsidRDefault="00382A4B">
      <w:pPr>
        <w:jc w:val="center"/>
        <w:rPr>
          <w:del w:id="2051" w:author="Maribel" w:date="2018-05-13T19:05:00Z"/>
          <w:b/>
          <w:sz w:val="72"/>
          <w:lang w:val="es-ES"/>
          <w:rPrChange w:id="2052" w:author="Maribel" w:date="2018-05-27T12:16:00Z">
            <w:rPr>
              <w:del w:id="2053" w:author="Maribel" w:date="2018-05-13T19:05:00Z"/>
              <w:b/>
              <w:sz w:val="28"/>
              <w:lang w:val="es-ES"/>
            </w:rPr>
          </w:rPrChange>
        </w:rPr>
        <w:pPrChange w:id="2054" w:author="Maribel" w:date="2018-05-27T12:16:00Z">
          <w:pPr/>
        </w:pPrChange>
      </w:pPr>
      <w:del w:id="2055" w:author="Maribel" w:date="2018-05-13T19:05:00Z">
        <w:r w:rsidRPr="00BD1BBE" w:rsidDel="00E65183">
          <w:rPr>
            <w:b/>
            <w:sz w:val="72"/>
            <w:lang w:val="es-ES"/>
            <w:rPrChange w:id="2056" w:author="Maribel" w:date="2018-05-27T12:16:00Z">
              <w:rPr>
                <w:b/>
                <w:sz w:val="28"/>
                <w:lang w:val="es-ES"/>
              </w:rPr>
            </w:rPrChange>
          </w:rPr>
          <w:fldChar w:fldCharType="end"/>
        </w:r>
      </w:del>
    </w:p>
    <w:p w14:paraId="1975D1ED" w14:textId="77111488" w:rsidR="00796435" w:rsidRPr="00BD1BBE" w:rsidDel="00E65183" w:rsidRDefault="00796435">
      <w:pPr>
        <w:jc w:val="center"/>
        <w:rPr>
          <w:del w:id="2057" w:author="Maribel" w:date="2018-05-13T19:05:00Z"/>
          <w:b/>
          <w:sz w:val="72"/>
          <w:lang w:val="es-ES"/>
          <w:rPrChange w:id="2058" w:author="Maribel" w:date="2018-05-27T12:16:00Z">
            <w:rPr>
              <w:del w:id="2059" w:author="Maribel" w:date="2018-05-13T19:05:00Z"/>
              <w:b/>
              <w:sz w:val="28"/>
              <w:lang w:val="es-ES"/>
            </w:rPr>
          </w:rPrChange>
        </w:rPr>
        <w:pPrChange w:id="2060" w:author="Maribel" w:date="2018-05-27T12:16:00Z">
          <w:pPr/>
        </w:pPrChange>
      </w:pPr>
    </w:p>
    <w:p w14:paraId="58033F06" w14:textId="4A154AF9" w:rsidR="00796435" w:rsidRPr="00BD1BBE" w:rsidDel="00423396" w:rsidRDefault="00796435">
      <w:pPr>
        <w:jc w:val="center"/>
        <w:rPr>
          <w:del w:id="2061" w:author="Maribel" w:date="2018-05-13T19:05:00Z"/>
          <w:b/>
          <w:sz w:val="72"/>
          <w:lang w:val="es-ES"/>
          <w:rPrChange w:id="2062" w:author="Maribel" w:date="2018-05-27T12:16:00Z">
            <w:rPr>
              <w:del w:id="2063" w:author="Maribel" w:date="2018-05-13T19:05:00Z"/>
              <w:b/>
              <w:sz w:val="28"/>
              <w:lang w:val="es-ES"/>
            </w:rPr>
          </w:rPrChange>
        </w:rPr>
        <w:pPrChange w:id="2064" w:author="Maribel" w:date="2018-05-27T12:16:00Z">
          <w:pPr/>
        </w:pPrChange>
      </w:pPr>
    </w:p>
    <w:p w14:paraId="0F959F6D" w14:textId="2DEA0F5F" w:rsidR="00796435" w:rsidRPr="00BD1BBE" w:rsidDel="00423396" w:rsidRDefault="00796435">
      <w:pPr>
        <w:jc w:val="center"/>
        <w:rPr>
          <w:del w:id="2065" w:author="Maribel" w:date="2018-05-13T19:05:00Z"/>
          <w:b/>
          <w:sz w:val="72"/>
          <w:lang w:val="es-ES"/>
          <w:rPrChange w:id="2066" w:author="Maribel" w:date="2018-05-27T12:16:00Z">
            <w:rPr>
              <w:del w:id="2067" w:author="Maribel" w:date="2018-05-13T19:05:00Z"/>
              <w:b/>
              <w:sz w:val="28"/>
              <w:lang w:val="es-ES"/>
            </w:rPr>
          </w:rPrChange>
        </w:rPr>
        <w:pPrChange w:id="2068" w:author="Maribel" w:date="2018-05-27T12:16:00Z">
          <w:pPr/>
        </w:pPrChange>
      </w:pPr>
    </w:p>
    <w:p w14:paraId="7A11CEB1" w14:textId="075C6BFC" w:rsidR="00796435" w:rsidRPr="00BD1BBE" w:rsidDel="00423396" w:rsidRDefault="00796435">
      <w:pPr>
        <w:jc w:val="center"/>
        <w:rPr>
          <w:del w:id="2069" w:author="Maribel" w:date="2018-05-13T19:05:00Z"/>
          <w:b/>
          <w:sz w:val="72"/>
          <w:lang w:val="es-ES"/>
          <w:rPrChange w:id="2070" w:author="Maribel" w:date="2018-05-27T12:16:00Z">
            <w:rPr>
              <w:del w:id="2071" w:author="Maribel" w:date="2018-05-13T19:05:00Z"/>
              <w:b/>
              <w:sz w:val="28"/>
              <w:lang w:val="es-ES"/>
            </w:rPr>
          </w:rPrChange>
        </w:rPr>
        <w:pPrChange w:id="2072" w:author="Maribel" w:date="2018-05-27T12:16:00Z">
          <w:pPr/>
        </w:pPrChange>
      </w:pPr>
    </w:p>
    <w:p w14:paraId="1833620D" w14:textId="7FA7460F" w:rsidR="00796435" w:rsidRPr="00BD1BBE" w:rsidDel="00423396" w:rsidRDefault="00796435">
      <w:pPr>
        <w:jc w:val="center"/>
        <w:rPr>
          <w:del w:id="2073" w:author="Maribel" w:date="2018-05-13T19:05:00Z"/>
          <w:b/>
          <w:sz w:val="72"/>
          <w:lang w:val="es-ES"/>
          <w:rPrChange w:id="2074" w:author="Maribel" w:date="2018-05-27T12:16:00Z">
            <w:rPr>
              <w:del w:id="2075" w:author="Maribel" w:date="2018-05-13T19:05:00Z"/>
              <w:b/>
              <w:sz w:val="28"/>
              <w:lang w:val="es-ES"/>
            </w:rPr>
          </w:rPrChange>
        </w:rPr>
        <w:pPrChange w:id="2076" w:author="Maribel" w:date="2018-05-27T12:16:00Z">
          <w:pPr/>
        </w:pPrChange>
      </w:pPr>
    </w:p>
    <w:p w14:paraId="0645490B" w14:textId="4F37B166" w:rsidR="00796435" w:rsidRPr="00BD1BBE" w:rsidDel="00423396" w:rsidRDefault="00796435">
      <w:pPr>
        <w:jc w:val="center"/>
        <w:rPr>
          <w:del w:id="2077" w:author="Maribel" w:date="2018-05-13T19:05:00Z"/>
          <w:b/>
          <w:sz w:val="72"/>
          <w:lang w:val="es-ES"/>
          <w:rPrChange w:id="2078" w:author="Maribel" w:date="2018-05-27T12:16:00Z">
            <w:rPr>
              <w:del w:id="2079" w:author="Maribel" w:date="2018-05-13T19:05:00Z"/>
              <w:b/>
              <w:sz w:val="28"/>
              <w:lang w:val="es-ES"/>
            </w:rPr>
          </w:rPrChange>
        </w:rPr>
        <w:pPrChange w:id="2080" w:author="Maribel" w:date="2018-05-27T12:16:00Z">
          <w:pPr/>
        </w:pPrChange>
      </w:pPr>
    </w:p>
    <w:p w14:paraId="2B0FE6F1" w14:textId="269D6AF3" w:rsidR="00796435" w:rsidRPr="00BD1BBE" w:rsidDel="00423396" w:rsidRDefault="00796435">
      <w:pPr>
        <w:jc w:val="center"/>
        <w:rPr>
          <w:del w:id="2081" w:author="Maribel" w:date="2018-05-13T19:05:00Z"/>
          <w:b/>
          <w:sz w:val="72"/>
          <w:lang w:val="es-ES"/>
          <w:rPrChange w:id="2082" w:author="Maribel" w:date="2018-05-27T12:16:00Z">
            <w:rPr>
              <w:del w:id="2083" w:author="Maribel" w:date="2018-05-13T19:05:00Z"/>
              <w:b/>
              <w:sz w:val="28"/>
              <w:lang w:val="es-ES"/>
            </w:rPr>
          </w:rPrChange>
        </w:rPr>
        <w:pPrChange w:id="2084" w:author="Maribel" w:date="2018-05-27T12:16:00Z">
          <w:pPr/>
        </w:pPrChange>
      </w:pPr>
    </w:p>
    <w:p w14:paraId="1C1B6B04" w14:textId="001CBE67" w:rsidR="00FD58E2" w:rsidRPr="00BD1BBE" w:rsidDel="00423396" w:rsidRDefault="00FD58E2">
      <w:pPr>
        <w:jc w:val="center"/>
        <w:rPr>
          <w:del w:id="2085" w:author="Maribel" w:date="2018-05-13T19:05:00Z"/>
          <w:b/>
          <w:sz w:val="72"/>
          <w:lang w:val="es-ES"/>
          <w:rPrChange w:id="2086" w:author="Maribel" w:date="2018-05-27T12:16:00Z">
            <w:rPr>
              <w:del w:id="2087" w:author="Maribel" w:date="2018-05-13T19:05:00Z"/>
              <w:b/>
              <w:sz w:val="28"/>
              <w:lang w:val="es-ES"/>
            </w:rPr>
          </w:rPrChange>
        </w:rPr>
        <w:pPrChange w:id="2088" w:author="Maribel" w:date="2018-05-27T12:16:00Z">
          <w:pPr/>
        </w:pPrChange>
      </w:pPr>
    </w:p>
    <w:p w14:paraId="62E54C85" w14:textId="69C12BE3" w:rsidR="00FD58E2" w:rsidRPr="00BD1BBE" w:rsidDel="00423396" w:rsidRDefault="00FD58E2">
      <w:pPr>
        <w:jc w:val="center"/>
        <w:rPr>
          <w:del w:id="2089" w:author="Maribel" w:date="2018-05-13T19:05:00Z"/>
          <w:b/>
          <w:sz w:val="72"/>
          <w:lang w:val="es-ES"/>
          <w:rPrChange w:id="2090" w:author="Maribel" w:date="2018-05-27T12:16:00Z">
            <w:rPr>
              <w:del w:id="2091" w:author="Maribel" w:date="2018-05-13T19:05:00Z"/>
              <w:b/>
              <w:sz w:val="28"/>
              <w:lang w:val="es-ES"/>
            </w:rPr>
          </w:rPrChange>
        </w:rPr>
        <w:pPrChange w:id="2092" w:author="Maribel" w:date="2018-05-27T12:16:00Z">
          <w:pPr/>
        </w:pPrChange>
      </w:pPr>
    </w:p>
    <w:p w14:paraId="11B582E1" w14:textId="32BDA5B1" w:rsidR="00FD58E2" w:rsidRPr="00BD1BBE" w:rsidDel="00423396" w:rsidRDefault="00FD58E2">
      <w:pPr>
        <w:jc w:val="center"/>
        <w:rPr>
          <w:del w:id="2093" w:author="Maribel" w:date="2018-05-13T19:05:00Z"/>
          <w:b/>
          <w:sz w:val="72"/>
          <w:lang w:val="es-ES"/>
          <w:rPrChange w:id="2094" w:author="Maribel" w:date="2018-05-27T12:16:00Z">
            <w:rPr>
              <w:del w:id="2095" w:author="Maribel" w:date="2018-05-13T19:05:00Z"/>
              <w:b/>
              <w:sz w:val="28"/>
              <w:lang w:val="es-ES"/>
            </w:rPr>
          </w:rPrChange>
        </w:rPr>
        <w:pPrChange w:id="2096" w:author="Maribel" w:date="2018-05-27T12:16:00Z">
          <w:pPr/>
        </w:pPrChange>
      </w:pPr>
    </w:p>
    <w:p w14:paraId="7B6AAF2D" w14:textId="308A53B0" w:rsidR="00FD58E2" w:rsidRPr="00BD1BBE" w:rsidDel="00423396" w:rsidRDefault="00FD58E2">
      <w:pPr>
        <w:jc w:val="center"/>
        <w:rPr>
          <w:del w:id="2097" w:author="Maribel" w:date="2018-05-13T19:05:00Z"/>
          <w:b/>
          <w:sz w:val="72"/>
          <w:lang w:val="es-ES"/>
          <w:rPrChange w:id="2098" w:author="Maribel" w:date="2018-05-27T12:16:00Z">
            <w:rPr>
              <w:del w:id="2099" w:author="Maribel" w:date="2018-05-13T19:05:00Z"/>
              <w:b/>
              <w:sz w:val="28"/>
              <w:lang w:val="es-ES"/>
            </w:rPr>
          </w:rPrChange>
        </w:rPr>
        <w:pPrChange w:id="2100" w:author="Maribel" w:date="2018-05-27T12:16:00Z">
          <w:pPr/>
        </w:pPrChange>
      </w:pPr>
    </w:p>
    <w:p w14:paraId="46CF4F74" w14:textId="45B95F5A" w:rsidR="00FD58E2" w:rsidRPr="00BD1BBE" w:rsidDel="00423396" w:rsidRDefault="00FD58E2">
      <w:pPr>
        <w:jc w:val="center"/>
        <w:rPr>
          <w:del w:id="2101" w:author="Maribel" w:date="2018-05-13T19:05:00Z"/>
          <w:b/>
          <w:sz w:val="72"/>
          <w:lang w:val="es-ES"/>
          <w:rPrChange w:id="2102" w:author="Maribel" w:date="2018-05-27T12:16:00Z">
            <w:rPr>
              <w:del w:id="2103" w:author="Maribel" w:date="2018-05-13T19:05:00Z"/>
              <w:b/>
              <w:sz w:val="28"/>
              <w:lang w:val="es-ES"/>
            </w:rPr>
          </w:rPrChange>
        </w:rPr>
        <w:pPrChange w:id="2104" w:author="Maribel" w:date="2018-05-27T12:16:00Z">
          <w:pPr/>
        </w:pPrChange>
      </w:pPr>
    </w:p>
    <w:p w14:paraId="1A27E398" w14:textId="0CADDF29" w:rsidR="00796435" w:rsidRPr="00BD1BBE" w:rsidDel="00423396" w:rsidRDefault="00796435">
      <w:pPr>
        <w:jc w:val="center"/>
        <w:rPr>
          <w:del w:id="2105" w:author="Maribel" w:date="2018-05-13T19:05:00Z"/>
          <w:b/>
          <w:sz w:val="72"/>
          <w:lang w:val="es-ES"/>
          <w:rPrChange w:id="2106" w:author="Maribel" w:date="2018-05-27T12:16:00Z">
            <w:rPr>
              <w:del w:id="2107" w:author="Maribel" w:date="2018-05-13T19:05:00Z"/>
              <w:b/>
              <w:sz w:val="28"/>
              <w:lang w:val="es-ES"/>
            </w:rPr>
          </w:rPrChange>
        </w:rPr>
        <w:pPrChange w:id="2108" w:author="Maribel" w:date="2018-05-27T12:16:00Z">
          <w:pPr/>
        </w:pPrChange>
      </w:pPr>
    </w:p>
    <w:p w14:paraId="669AEFC9" w14:textId="77777777" w:rsidR="00BD1BBE" w:rsidRPr="00BD1BBE" w:rsidRDefault="00C07981" w:rsidP="00BD1BBE">
      <w:pPr>
        <w:pStyle w:val="Prrafodelista"/>
        <w:numPr>
          <w:ilvl w:val="0"/>
          <w:numId w:val="5"/>
        </w:numPr>
        <w:jc w:val="center"/>
        <w:rPr>
          <w:ins w:id="2109" w:author="Maribel" w:date="2018-05-27T12:17:00Z"/>
          <w:b/>
          <w:sz w:val="28"/>
          <w:lang w:val="es-ES"/>
          <w:rPrChange w:id="2110" w:author="Maribel" w:date="2018-05-27T12:17:00Z">
            <w:rPr>
              <w:ins w:id="2111" w:author="Maribel" w:date="2018-05-27T12:17:00Z"/>
              <w:b/>
              <w:sz w:val="72"/>
              <w:lang w:val="es-ES"/>
            </w:rPr>
          </w:rPrChange>
        </w:rPr>
      </w:pPr>
      <w:r w:rsidRPr="00BD1BBE">
        <w:rPr>
          <w:b/>
          <w:sz w:val="72"/>
          <w:lang w:val="es-ES"/>
          <w:rPrChange w:id="2112" w:author="Maribel" w:date="2018-05-27T12:16:00Z">
            <w:rPr>
              <w:b/>
              <w:sz w:val="28"/>
              <w:lang w:val="es-ES"/>
            </w:rPr>
          </w:rPrChange>
        </w:rPr>
        <w:t>Introducción</w:t>
      </w:r>
    </w:p>
    <w:p w14:paraId="24B27213" w14:textId="77777777" w:rsidR="00BD1BBE" w:rsidRDefault="00BD1BBE" w:rsidP="00BD1BBE">
      <w:pPr>
        <w:ind w:left="360"/>
        <w:rPr>
          <w:ins w:id="2113" w:author="Maribel" w:date="2018-05-27T12:17:00Z"/>
          <w:b/>
          <w:sz w:val="28"/>
          <w:lang w:val="es-ES"/>
        </w:rPr>
      </w:pPr>
    </w:p>
    <w:p w14:paraId="0752F884" w14:textId="6F5ED8DC" w:rsidR="00C07981" w:rsidRPr="00BD1BBE" w:rsidRDefault="00EE3286">
      <w:pPr>
        <w:ind w:left="360"/>
        <w:rPr>
          <w:b/>
          <w:sz w:val="28"/>
          <w:lang w:val="es-ES"/>
          <w:rPrChange w:id="2114" w:author="Maribel" w:date="2018-05-27T12:17:00Z">
            <w:rPr>
              <w:lang w:val="es-ES"/>
            </w:rPr>
          </w:rPrChange>
        </w:rPr>
        <w:pPrChange w:id="2115" w:author="Maribel" w:date="2018-05-27T12:17:00Z">
          <w:pPr>
            <w:pStyle w:val="Prrafodelista"/>
            <w:numPr>
              <w:numId w:val="5"/>
            </w:numPr>
            <w:ind w:hanging="360"/>
          </w:pPr>
        </w:pPrChange>
      </w:pPr>
      <w:r w:rsidRPr="00BD1BBE">
        <w:rPr>
          <w:b/>
          <w:sz w:val="28"/>
          <w:lang w:val="es-ES"/>
          <w:rPrChange w:id="2116" w:author="Maribel" w:date="2018-05-27T12:17:00Z">
            <w:rPr>
              <w:lang w:val="es-ES"/>
            </w:rPr>
          </w:rPrChange>
        </w:rPr>
        <w:fldChar w:fldCharType="begin"/>
      </w:r>
      <w:r>
        <w:instrText xml:space="preserve"> XE "</w:instrText>
      </w:r>
      <w:r w:rsidRPr="00BD1BBE">
        <w:rPr>
          <w:b/>
          <w:sz w:val="28"/>
          <w:lang w:val="es-ES"/>
          <w:rPrChange w:id="2117" w:author="Maribel" w:date="2018-05-27T12:17:00Z">
            <w:rPr>
              <w:lang w:val="es-ES"/>
            </w:rPr>
          </w:rPrChange>
        </w:rPr>
        <w:instrText>Introducción</w:instrText>
      </w:r>
      <w:r w:rsidR="00382A4B" w:rsidRPr="00BD1BBE">
        <w:rPr>
          <w:b/>
          <w:sz w:val="28"/>
          <w:lang w:val="es-ES"/>
          <w:rPrChange w:id="2118" w:author="Maribel" w:date="2018-05-27T12:17:00Z">
            <w:rPr>
              <w:lang w:val="es-ES"/>
            </w:rPr>
          </w:rPrChange>
        </w:rPr>
        <w:instrText>;01</w:instrText>
      </w:r>
      <w:r>
        <w:instrText xml:space="preserve">" </w:instrText>
      </w:r>
      <w:r w:rsidRPr="00BD1BBE">
        <w:rPr>
          <w:b/>
          <w:sz w:val="28"/>
          <w:lang w:val="es-ES"/>
          <w:rPrChange w:id="2119" w:author="Maribel" w:date="2018-05-27T12:17:00Z">
            <w:rPr>
              <w:lang w:val="es-ES"/>
            </w:rPr>
          </w:rPrChange>
        </w:rPr>
        <w:fldChar w:fldCharType="end"/>
      </w:r>
    </w:p>
    <w:p w14:paraId="3D474D4B" w14:textId="77777777" w:rsidR="005C4E4F" w:rsidRDefault="00621E2E" w:rsidP="005C4E4F">
      <w:pPr>
        <w:pStyle w:val="Prrafodelista"/>
        <w:numPr>
          <w:ilvl w:val="1"/>
          <w:numId w:val="5"/>
        </w:numPr>
        <w:rPr>
          <w:ins w:id="2120" w:author="Maribel" w:date="2018-05-27T22:55:00Z"/>
          <w:b/>
          <w:sz w:val="28"/>
          <w:lang w:val="es-ES"/>
        </w:rPr>
      </w:pPr>
      <w:r w:rsidRPr="00C07981">
        <w:rPr>
          <w:b/>
          <w:sz w:val="28"/>
          <w:lang w:val="es-ES"/>
        </w:rPr>
        <w:t>Motivación</w:t>
      </w:r>
    </w:p>
    <w:p w14:paraId="15149F92" w14:textId="1995D99B" w:rsidR="00621E2E" w:rsidRPr="005C4E4F" w:rsidDel="005C4E4F" w:rsidRDefault="00EE3286">
      <w:pPr>
        <w:rPr>
          <w:del w:id="2121" w:author="Maribel" w:date="2018-05-27T22:55:00Z"/>
          <w:b/>
          <w:sz w:val="28"/>
          <w:lang w:val="es-ES"/>
          <w:rPrChange w:id="2122" w:author="Maribel" w:date="2018-05-27T22:55:00Z">
            <w:rPr>
              <w:del w:id="2123" w:author="Maribel" w:date="2018-05-27T22:55:00Z"/>
              <w:lang w:val="es-ES"/>
            </w:rPr>
          </w:rPrChange>
        </w:rPr>
        <w:pPrChange w:id="2124" w:author="Maribel" w:date="2018-05-27T22:55:00Z">
          <w:pPr>
            <w:pStyle w:val="Prrafodelista"/>
            <w:numPr>
              <w:ilvl w:val="1"/>
              <w:numId w:val="5"/>
            </w:numPr>
            <w:ind w:left="1080" w:hanging="720"/>
          </w:pPr>
        </w:pPrChange>
      </w:pPr>
      <w:r w:rsidRPr="005C4E4F">
        <w:rPr>
          <w:b/>
          <w:sz w:val="28"/>
          <w:lang w:val="es-ES"/>
          <w:rPrChange w:id="2125" w:author="Maribel" w:date="2018-05-27T22:55:00Z">
            <w:rPr>
              <w:lang w:val="es-ES"/>
            </w:rPr>
          </w:rPrChange>
        </w:rPr>
        <w:fldChar w:fldCharType="begin"/>
      </w:r>
      <w:r>
        <w:instrText xml:space="preserve"> XE "</w:instrText>
      </w:r>
      <w:r w:rsidRPr="005C4E4F">
        <w:rPr>
          <w:b/>
          <w:sz w:val="28"/>
          <w:lang w:val="es-ES"/>
          <w:rPrChange w:id="2126" w:author="Maribel" w:date="2018-05-27T22:55:00Z">
            <w:rPr>
              <w:lang w:val="es-ES"/>
            </w:rPr>
          </w:rPrChange>
        </w:rPr>
        <w:instrText>Motivación</w:instrText>
      </w:r>
      <w:r w:rsidR="00382A4B" w:rsidRPr="005C4E4F">
        <w:rPr>
          <w:b/>
          <w:sz w:val="28"/>
          <w:lang w:val="es-ES"/>
          <w:rPrChange w:id="2127" w:author="Maribel" w:date="2018-05-27T22:55:00Z">
            <w:rPr>
              <w:lang w:val="es-ES"/>
            </w:rPr>
          </w:rPrChange>
        </w:rPr>
        <w:instrText>;02</w:instrText>
      </w:r>
      <w:r>
        <w:instrText xml:space="preserve">" </w:instrText>
      </w:r>
      <w:r w:rsidRPr="005C4E4F">
        <w:rPr>
          <w:b/>
          <w:sz w:val="28"/>
          <w:lang w:val="es-ES"/>
          <w:rPrChange w:id="2128" w:author="Maribel" w:date="2018-05-27T22:55:00Z">
            <w:rPr>
              <w:lang w:val="es-ES"/>
            </w:rPr>
          </w:rPrChange>
        </w:rPr>
        <w:fldChar w:fldCharType="end"/>
      </w:r>
    </w:p>
    <w:p w14:paraId="12CFA3EC" w14:textId="21AEEB40" w:rsidR="005C4E4F" w:rsidRPr="005C4E4F" w:rsidRDefault="005C4E4F">
      <w:pPr>
        <w:rPr>
          <w:ins w:id="2129" w:author="Maribel" w:date="2018-05-27T22:55:00Z"/>
          <w:lang w:val="es-ES"/>
        </w:rPr>
        <w:pPrChange w:id="2130" w:author="Maribel" w:date="2018-05-27T22:55:00Z">
          <w:pPr>
            <w:pStyle w:val="Prrafodelista"/>
            <w:numPr>
              <w:numId w:val="5"/>
            </w:numPr>
            <w:ind w:hanging="360"/>
          </w:pPr>
        </w:pPrChange>
      </w:pPr>
      <w:ins w:id="2131" w:author="Maribel" w:date="2018-05-27T22:55:00Z">
        <w:r w:rsidRPr="005C4E4F">
          <w:rPr>
            <w:lang w:val="es-ES"/>
          </w:rPr>
          <w:t xml:space="preserve">El mundo está cambiando y con él las formas en las que las personas conectan y se comunican entre sí. Todo lo que nos rodea y se puede cuantificar se digitaliza de alguna manera, sea los sitios por los que </w:t>
        </w:r>
      </w:ins>
      <w:ins w:id="2132" w:author="Maribel" w:date="2018-05-27T22:56:00Z">
        <w:r w:rsidR="00C8019D">
          <w:rPr>
            <w:lang w:val="es-ES"/>
          </w:rPr>
          <w:t>transitamos</w:t>
        </w:r>
      </w:ins>
      <w:ins w:id="2133" w:author="Maribel" w:date="2018-05-27T22:55:00Z">
        <w:r w:rsidRPr="005C4E4F">
          <w:rPr>
            <w:lang w:val="es-ES"/>
          </w:rPr>
          <w:t xml:space="preserve"> al día, los pasos que damos si salimos a dar un paseo, el tráfico que nos encontramos en una carretera, etc. Y todo son datos. Datos que</w:t>
        </w:r>
      </w:ins>
      <w:ins w:id="2134" w:author="Maribel" w:date="2018-05-27T22:56:00Z">
        <w:r w:rsidR="00813744">
          <w:rPr>
            <w:lang w:val="es-ES"/>
          </w:rPr>
          <w:t xml:space="preserve">, </w:t>
        </w:r>
      </w:ins>
      <w:ins w:id="2135" w:author="Maribel" w:date="2018-05-27T22:57:00Z">
        <w:r w:rsidR="00813744">
          <w:rPr>
            <w:lang w:val="es-ES"/>
          </w:rPr>
          <w:t>por lo general</w:t>
        </w:r>
      </w:ins>
      <w:ins w:id="2136" w:author="Maribel" w:date="2018-05-27T22:56:00Z">
        <w:r w:rsidR="00813744">
          <w:rPr>
            <w:lang w:val="es-ES"/>
          </w:rPr>
          <w:t>, van</w:t>
        </w:r>
      </w:ins>
      <w:ins w:id="2137" w:author="Maribel" w:date="2018-05-27T22:55:00Z">
        <w:r w:rsidRPr="005C4E4F">
          <w:rPr>
            <w:lang w:val="es-ES"/>
          </w:rPr>
          <w:t xml:space="preserve"> a parar a un centro de procesamiento de datos, se analizan y </w:t>
        </w:r>
      </w:ins>
      <w:ins w:id="2138" w:author="Maribel" w:date="2018-05-27T22:57:00Z">
        <w:r w:rsidR="00813744">
          <w:rPr>
            <w:lang w:val="es-ES"/>
          </w:rPr>
          <w:t xml:space="preserve">los resultados de ese procesamiento </w:t>
        </w:r>
      </w:ins>
      <w:ins w:id="2139" w:author="Maribel" w:date="2018-05-27T22:55:00Z">
        <w:r w:rsidRPr="005C4E4F">
          <w:rPr>
            <w:lang w:val="es-ES"/>
          </w:rPr>
          <w:t xml:space="preserve">son devueltos al usuario. </w:t>
        </w:r>
      </w:ins>
      <w:ins w:id="2140" w:author="Maribel" w:date="2018-05-27T22:58:00Z">
        <w:r w:rsidR="00126688">
          <w:rPr>
            <w:lang w:val="es-ES"/>
          </w:rPr>
          <w:t>Así, n</w:t>
        </w:r>
      </w:ins>
      <w:ins w:id="2141" w:author="Maribel" w:date="2018-05-27T22:55:00Z">
        <w:r w:rsidRPr="005C4E4F">
          <w:rPr>
            <w:lang w:val="es-ES"/>
          </w:rPr>
          <w:t xml:space="preserve">o es casualidad que empresas punteras en su campo como Intel hayan decidido introducirse en el mundo del hardware reconfigurable, que es el que nos interesa en </w:t>
        </w:r>
      </w:ins>
      <w:ins w:id="2142" w:author="Maribel" w:date="2018-05-27T22:58:00Z">
        <w:r w:rsidR="00126688">
          <w:rPr>
            <w:lang w:val="es-ES"/>
          </w:rPr>
          <w:t>nuestro</w:t>
        </w:r>
      </w:ins>
      <w:ins w:id="2143" w:author="Maribel" w:date="2018-05-27T22:55:00Z">
        <w:r w:rsidRPr="005C4E4F">
          <w:rPr>
            <w:lang w:val="es-ES"/>
          </w:rPr>
          <w:t xml:space="preserve"> contexto. Para 2020 se estima que, de media, una persona </w:t>
        </w:r>
      </w:ins>
      <w:ins w:id="2144" w:author="Maribel" w:date="2018-05-27T22:58:00Z">
        <w:r w:rsidR="00D86181">
          <w:rPr>
            <w:lang w:val="es-ES"/>
          </w:rPr>
          <w:t>podrá</w:t>
        </w:r>
      </w:ins>
      <w:ins w:id="2145" w:author="Maribel" w:date="2018-05-27T22:55:00Z">
        <w:r w:rsidRPr="005C4E4F">
          <w:rPr>
            <w:lang w:val="es-ES"/>
          </w:rPr>
          <w:t xml:space="preserve"> generar 1.5 G</w:t>
        </w:r>
      </w:ins>
      <w:ins w:id="2146" w:author="Maribel" w:date="2018-05-27T22:58:00Z">
        <w:r w:rsidR="00D86181">
          <w:rPr>
            <w:lang w:val="es-ES"/>
          </w:rPr>
          <w:t>b</w:t>
        </w:r>
      </w:ins>
      <w:ins w:id="2147" w:author="Maribel" w:date="2018-05-27T22:55:00Z">
        <w:r w:rsidRPr="005C4E4F">
          <w:rPr>
            <w:lang w:val="es-ES"/>
          </w:rPr>
          <w:t xml:space="preserve"> de información al día. Un coche autónomo generará 4</w:t>
        </w:r>
      </w:ins>
      <w:ins w:id="2148" w:author="Maribel" w:date="2018-05-27T22:58:00Z">
        <w:r w:rsidR="00D86181">
          <w:rPr>
            <w:lang w:val="es-ES"/>
          </w:rPr>
          <w:t>.</w:t>
        </w:r>
      </w:ins>
      <w:ins w:id="2149" w:author="Maribel" w:date="2018-05-27T22:55:00Z">
        <w:r w:rsidRPr="005C4E4F">
          <w:rPr>
            <w:lang w:val="es-ES"/>
          </w:rPr>
          <w:t>000 Gb y una fábrica podrá generar hasta 1</w:t>
        </w:r>
      </w:ins>
      <w:ins w:id="2150" w:author="Maribel" w:date="2018-05-27T22:58:00Z">
        <w:r w:rsidR="00D86181">
          <w:rPr>
            <w:lang w:val="es-ES"/>
          </w:rPr>
          <w:t>.</w:t>
        </w:r>
      </w:ins>
      <w:ins w:id="2151" w:author="Maribel" w:date="2018-05-27T22:55:00Z">
        <w:r w:rsidRPr="005C4E4F">
          <w:rPr>
            <w:lang w:val="es-ES"/>
          </w:rPr>
          <w:t>000</w:t>
        </w:r>
      </w:ins>
      <w:ins w:id="2152" w:author="Maribel" w:date="2018-05-27T22:58:00Z">
        <w:r w:rsidR="00D86181">
          <w:rPr>
            <w:lang w:val="es-ES"/>
          </w:rPr>
          <w:t>.</w:t>
        </w:r>
      </w:ins>
      <w:ins w:id="2153" w:author="Maribel" w:date="2018-05-27T22:55:00Z">
        <w:r w:rsidRPr="005C4E4F">
          <w:rPr>
            <w:lang w:val="es-ES"/>
          </w:rPr>
          <w:t xml:space="preserve">000 Gb de información. La memoria </w:t>
        </w:r>
      </w:ins>
      <w:ins w:id="2154" w:author="Maribel" w:date="2018-05-27T22:58:00Z">
        <w:r w:rsidR="00D86181">
          <w:rPr>
            <w:lang w:val="es-ES"/>
          </w:rPr>
          <w:t xml:space="preserve">donde se </w:t>
        </w:r>
      </w:ins>
      <w:ins w:id="2155" w:author="Maribel" w:date="2018-05-27T22:55:00Z">
        <w:r w:rsidRPr="005C4E4F">
          <w:rPr>
            <w:lang w:val="es-ES"/>
          </w:rPr>
          <w:t xml:space="preserve">almacenará esa información es un aspecto crítico. </w:t>
        </w:r>
        <w:proofErr w:type="gramStart"/>
        <w:r w:rsidRPr="005C4E4F">
          <w:rPr>
            <w:lang w:val="es-ES"/>
          </w:rPr>
          <w:t>Pero,</w:t>
        </w:r>
        <w:proofErr w:type="gramEnd"/>
        <w:r w:rsidRPr="005C4E4F">
          <w:rPr>
            <w:lang w:val="es-ES"/>
          </w:rPr>
          <w:t xml:space="preserve"> ¿cómo se va a manejar el procesamiento de tal cantidad de datos? Esta es la razón por la que Intel quiere aprovechar la aceleración que pueden </w:t>
        </w:r>
      </w:ins>
      <w:ins w:id="2156" w:author="Maribel" w:date="2018-05-27T22:59:00Z">
        <w:r w:rsidR="00D86181">
          <w:rPr>
            <w:lang w:val="es-ES"/>
          </w:rPr>
          <w:t>proporcionar</w:t>
        </w:r>
      </w:ins>
      <w:ins w:id="2157" w:author="Maribel" w:date="2018-05-27T22:55:00Z">
        <w:r w:rsidRPr="005C4E4F">
          <w:rPr>
            <w:lang w:val="es-ES"/>
          </w:rPr>
          <w:t xml:space="preserve"> las </w:t>
        </w:r>
        <w:proofErr w:type="spellStart"/>
        <w:r w:rsidRPr="005C4E4F">
          <w:rPr>
            <w:lang w:val="es-ES"/>
          </w:rPr>
          <w:t>FPGAs</w:t>
        </w:r>
        <w:proofErr w:type="spellEnd"/>
        <w:r w:rsidRPr="005C4E4F">
          <w:rPr>
            <w:lang w:val="es-ES"/>
          </w:rPr>
          <w:t xml:space="preserve"> </w:t>
        </w:r>
      </w:ins>
      <w:ins w:id="2158" w:author="Maribel" w:date="2018-05-27T22:59:00Z">
        <w:r w:rsidR="00D86181">
          <w:rPr>
            <w:lang w:val="es-ES"/>
          </w:rPr>
          <w:t>al proceso de procesamiento de datos</w:t>
        </w:r>
      </w:ins>
      <w:ins w:id="2159" w:author="Maribel" w:date="2018-05-27T22:55:00Z">
        <w:r w:rsidRPr="005C4E4F">
          <w:rPr>
            <w:lang w:val="es-ES"/>
          </w:rPr>
          <w:t xml:space="preserve">. Gracias al alto nivel de integración hardware de estos dispositivos y a su capacidad de reconfiguración y, por lo tanto, ahorro </w:t>
        </w:r>
      </w:ins>
      <w:ins w:id="2160" w:author="Maribel" w:date="2018-05-27T22:59:00Z">
        <w:r w:rsidR="00D86181">
          <w:rPr>
            <w:lang w:val="es-ES"/>
          </w:rPr>
          <w:t>en</w:t>
        </w:r>
      </w:ins>
      <w:ins w:id="2161" w:author="Maribel" w:date="2018-05-27T22:55:00Z">
        <w:r w:rsidRPr="005C4E4F">
          <w:rPr>
            <w:lang w:val="es-ES"/>
          </w:rPr>
          <w:t xml:space="preserve"> costes, el nivel de paralelismo que aportan es masivo</w:t>
        </w:r>
      </w:ins>
      <w:ins w:id="2162" w:author="Maribel" w:date="2018-05-27T22:59:00Z">
        <w:r w:rsidR="00D86181">
          <w:rPr>
            <w:lang w:val="es-ES"/>
          </w:rPr>
          <w:t xml:space="preserve"> y de extraordinaria utilidad</w:t>
        </w:r>
      </w:ins>
      <w:ins w:id="2163" w:author="Maribel" w:date="2018-05-27T22:55:00Z">
        <w:r w:rsidRPr="005C4E4F">
          <w:rPr>
            <w:lang w:val="es-ES"/>
          </w:rPr>
          <w:t>. Que empresas como Intel apuesten por esta tecnología, al igual que algunas otras grandes del panorama actual, nos hace pensar que puede tener un gran futuro.</w:t>
        </w:r>
      </w:ins>
    </w:p>
    <w:p w14:paraId="7F47253D" w14:textId="6D0E028F" w:rsidR="003715E4" w:rsidDel="00BD1BBE" w:rsidRDefault="00890371" w:rsidP="00A32E5B">
      <w:pPr>
        <w:rPr>
          <w:del w:id="2164" w:author="Maribel" w:date="2018-05-27T12:17:00Z"/>
          <w:b/>
          <w:sz w:val="28"/>
          <w:lang w:val="es-ES"/>
        </w:rPr>
      </w:pPr>
      <w:del w:id="2165" w:author="Maribel" w:date="2018-05-27T23:06:00Z">
        <w:r w:rsidRPr="00890371" w:rsidDel="00AA281C">
          <w:rPr>
            <w:lang w:val="es-ES"/>
          </w:rPr>
          <w:delTex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delText>
        </w:r>
        <w:r w:rsidR="00530EDF" w:rsidDel="00AA281C">
          <w:rPr>
            <w:lang w:val="es-ES"/>
          </w:rPr>
          <w:delText xml:space="preserve"> </w:delText>
        </w:r>
        <w:r w:rsidDel="00AA281C">
          <w:rPr>
            <w:lang w:val="es-ES"/>
          </w:rPr>
          <w:delText xml:space="preserve">sobre </w:delText>
        </w:r>
        <w:r w:rsidRPr="00890371" w:rsidDel="00AA281C">
          <w:rPr>
            <w:lang w:val="es-ES"/>
          </w:rPr>
          <w:delText>alto nivel (software) quiero conectar estas dos partes</w:delText>
        </w:r>
        <w:r w:rsidDel="00AA281C">
          <w:rPr>
            <w:lang w:val="es-ES"/>
          </w:rPr>
          <w:delText xml:space="preserve"> tan importantes e interesantes que conforman los ordenadores de hoy en día</w:delText>
        </w:r>
        <w:r w:rsidRPr="00890371" w:rsidDel="00AA281C">
          <w:rPr>
            <w:lang w:val="es-ES"/>
          </w:rPr>
          <w:delText xml:space="preserve">: hardware y software. Para ello, </w:delText>
        </w:r>
        <w:r w:rsidR="00530EDF" w:rsidDel="00AA281C">
          <w:rPr>
            <w:lang w:val="es-ES"/>
          </w:rPr>
          <w:delText>vamos a usar</w:delText>
        </w:r>
        <w:r w:rsidRPr="00890371" w:rsidDel="00AA281C">
          <w:rPr>
            <w:lang w:val="es-ES"/>
          </w:rPr>
          <w:delText xml:space="preserve"> un</w:delText>
        </w:r>
        <w:r w:rsidR="00986CDC" w:rsidDel="00AA281C">
          <w:rPr>
            <w:lang w:val="es-ES"/>
          </w:rPr>
          <w:delText xml:space="preserve"> dispositivo lógico programable </w:delText>
        </w:r>
        <w:r w:rsidR="00530EDF" w:rsidDel="00AA281C">
          <w:rPr>
            <w:lang w:val="es-ES"/>
          </w:rPr>
          <w:delText xml:space="preserve">o </w:delText>
        </w:r>
        <w:r w:rsidR="00986CDC" w:rsidDel="00AA281C">
          <w:rPr>
            <w:lang w:val="es-ES"/>
          </w:rPr>
          <w:delText>PLD, en concreto, una</w:delText>
        </w:r>
        <w:r w:rsidRPr="00890371" w:rsidDel="00AA281C">
          <w:rPr>
            <w:lang w:val="es-ES"/>
          </w:rPr>
          <w:delText xml:space="preserve"> FPGA, en la cual </w:delText>
        </w:r>
        <w:r w:rsidR="00530EDF" w:rsidDel="00AA281C">
          <w:rPr>
            <w:lang w:val="es-ES"/>
          </w:rPr>
          <w:delText>implementaremos</w:delText>
        </w:r>
        <w:r w:rsidRPr="00890371" w:rsidDel="00AA281C">
          <w:rPr>
            <w:lang w:val="es-ES"/>
          </w:rPr>
          <w:delText xml:space="preserve"> una Unidad Aritmético Lógica (ALU) con el uso de herramientas libres.</w:delText>
        </w:r>
      </w:del>
    </w:p>
    <w:p w14:paraId="01758688" w14:textId="4E83A947" w:rsidR="00621E2E" w:rsidDel="00D86181" w:rsidRDefault="00621E2E" w:rsidP="00A32E5B">
      <w:pPr>
        <w:rPr>
          <w:del w:id="2166" w:author="Maribel" w:date="2018-05-27T23:00:00Z"/>
          <w:b/>
          <w:sz w:val="28"/>
          <w:lang w:val="es-ES"/>
        </w:rPr>
      </w:pPr>
    </w:p>
    <w:p w14:paraId="14B6CD9A" w14:textId="77777777" w:rsidR="00A32E5B" w:rsidRPr="00C07981" w:rsidRDefault="004A7439" w:rsidP="00C07981">
      <w:pPr>
        <w:pStyle w:val="Prrafodelista"/>
        <w:numPr>
          <w:ilvl w:val="1"/>
          <w:numId w:val="5"/>
        </w:numPr>
        <w:rPr>
          <w:b/>
          <w:lang w:val="es-ES"/>
        </w:rPr>
      </w:pPr>
      <w:r w:rsidRPr="00C07981">
        <w:rPr>
          <w:b/>
          <w:sz w:val="28"/>
          <w:lang w:val="es-ES"/>
        </w:rPr>
        <w:t>Objetivo</w:t>
      </w:r>
      <w:r w:rsidR="00090361">
        <w:rPr>
          <w:b/>
          <w:sz w:val="28"/>
          <w:lang w:val="es-ES"/>
        </w:rPr>
        <w:fldChar w:fldCharType="begin"/>
      </w:r>
      <w:r w:rsidR="00090361">
        <w:instrText xml:space="preserve"> XE "</w:instrText>
      </w:r>
      <w:r w:rsidR="00090361" w:rsidRPr="005D53D2">
        <w:rPr>
          <w:b/>
          <w:sz w:val="28"/>
          <w:lang w:val="es-ES"/>
        </w:rPr>
        <w:instrText>Objetivo</w:instrText>
      </w:r>
      <w:r w:rsidR="00382A4B">
        <w:rPr>
          <w:b/>
          <w:sz w:val="28"/>
          <w:lang w:val="es-ES"/>
        </w:rPr>
        <w:instrText>;03</w:instrText>
      </w:r>
      <w:r w:rsidR="00090361">
        <w:instrText xml:space="preserve">" </w:instrText>
      </w:r>
      <w:r w:rsidR="00090361">
        <w:rPr>
          <w:b/>
          <w:sz w:val="28"/>
          <w:lang w:val="es-ES"/>
        </w:rPr>
        <w:fldChar w:fldCharType="end"/>
      </w:r>
    </w:p>
    <w:p w14:paraId="43FA3748" w14:textId="2FD88142" w:rsidR="00241C6B" w:rsidRDefault="00D86181" w:rsidP="00A32E5B">
      <w:pPr>
        <w:rPr>
          <w:lang w:val="es-ES"/>
        </w:rPr>
      </w:pPr>
      <w:ins w:id="2167" w:author="Maribel" w:date="2018-05-27T23:01:00Z">
        <w:r>
          <w:rPr>
            <w:lang w:val="es-ES"/>
          </w:rPr>
          <w:t xml:space="preserve">En un deseo por parte de la autora del presente documento de </w:t>
        </w:r>
      </w:ins>
      <w:del w:id="2168" w:author="Maribel" w:date="2018-05-27T23:01:00Z">
        <w:r w:rsidR="00890371" w:rsidDel="00D86181">
          <w:rPr>
            <w:lang w:val="es-ES"/>
          </w:rPr>
          <w:delText>I</w:delText>
        </w:r>
      </w:del>
      <w:ins w:id="2169" w:author="Maribel" w:date="2018-05-27T23:01:00Z">
        <w:r>
          <w:rPr>
            <w:lang w:val="es-ES"/>
          </w:rPr>
          <w:t>i</w:t>
        </w:r>
      </w:ins>
      <w:r w:rsidR="00890371">
        <w:rPr>
          <w:lang w:val="es-ES"/>
        </w:rPr>
        <w:t>nvestigar y conocer más a fondo la relación entre software y hardware</w:t>
      </w:r>
      <w:ins w:id="2170" w:author="Maribel" w:date="2018-05-27T23:02:00Z">
        <w:r>
          <w:rPr>
            <w:lang w:val="es-ES"/>
          </w:rPr>
          <w:t xml:space="preserve">, </w:t>
        </w:r>
      </w:ins>
      <w:ins w:id="2171" w:author="Maribel" w:date="2018-05-27T23:03:00Z">
        <w:r w:rsidR="00366605">
          <w:rPr>
            <w:lang w:val="es-ES"/>
          </w:rPr>
          <w:t xml:space="preserve">y aprovechando la popularidad creciente de las </w:t>
        </w:r>
        <w:proofErr w:type="spellStart"/>
        <w:r w:rsidR="00366605">
          <w:rPr>
            <w:lang w:val="es-ES"/>
          </w:rPr>
          <w:t>FPGAs</w:t>
        </w:r>
        <w:proofErr w:type="spellEnd"/>
        <w:r w:rsidR="00366605">
          <w:rPr>
            <w:lang w:val="es-ES"/>
          </w:rPr>
          <w:t>,</w:t>
        </w:r>
      </w:ins>
      <w:ins w:id="2172" w:author="Maribel" w:date="2018-05-27T23:04:00Z">
        <w:r w:rsidR="00366605">
          <w:rPr>
            <w:lang w:val="es-ES"/>
          </w:rPr>
          <w:t xml:space="preserve"> que dada su naturaleza permite trabajar con hardware y aspectos de bajo nivel, </w:t>
        </w:r>
      </w:ins>
      <w:ins w:id="2173" w:author="Maribel" w:date="2018-05-27T23:02:00Z">
        <w:r>
          <w:rPr>
            <w:lang w:val="es-ES"/>
          </w:rPr>
          <w:t>se va a realizar el diseño d</w:t>
        </w:r>
      </w:ins>
      <w:ins w:id="2174" w:author="Maribel" w:date="2018-05-27T23:03:00Z">
        <w:r>
          <w:rPr>
            <w:lang w:val="es-ES"/>
          </w:rPr>
          <w:t xml:space="preserve">el circuito digital de una </w:t>
        </w:r>
      </w:ins>
      <w:ins w:id="2175" w:author="Maribel" w:date="2018-05-27T23:05:00Z">
        <w:r w:rsidR="00056992">
          <w:rPr>
            <w:lang w:val="es-ES"/>
          </w:rPr>
          <w:t>U</w:t>
        </w:r>
      </w:ins>
      <w:ins w:id="2176" w:author="Maribel" w:date="2018-05-27T23:03:00Z">
        <w:r>
          <w:rPr>
            <w:lang w:val="es-ES"/>
          </w:rPr>
          <w:t xml:space="preserve">nidad </w:t>
        </w:r>
      </w:ins>
      <w:ins w:id="2177" w:author="Maribel" w:date="2018-05-27T23:05:00Z">
        <w:r w:rsidR="00056992">
          <w:rPr>
            <w:lang w:val="es-ES"/>
          </w:rPr>
          <w:t>A</w:t>
        </w:r>
      </w:ins>
      <w:ins w:id="2178" w:author="Maribel" w:date="2018-05-27T23:03:00Z">
        <w:r>
          <w:rPr>
            <w:lang w:val="es-ES"/>
          </w:rPr>
          <w:t>ritmétic</w:t>
        </w:r>
      </w:ins>
      <w:ins w:id="2179" w:author="Maribel" w:date="2018-05-27T23:05:00Z">
        <w:r w:rsidR="00056992">
          <w:rPr>
            <w:lang w:val="es-ES"/>
          </w:rPr>
          <w:t>o L</w:t>
        </w:r>
      </w:ins>
      <w:ins w:id="2180" w:author="Maribel" w:date="2018-05-27T23:03:00Z">
        <w:r>
          <w:rPr>
            <w:lang w:val="es-ES"/>
          </w:rPr>
          <w:t>ógica (</w:t>
        </w:r>
        <w:r w:rsidRPr="00D86181">
          <w:rPr>
            <w:i/>
            <w:lang w:val="es-ES"/>
            <w:rPrChange w:id="2181" w:author="Maribel" w:date="2018-05-27T23:03:00Z">
              <w:rPr>
                <w:lang w:val="es-ES"/>
              </w:rPr>
            </w:rPrChange>
          </w:rPr>
          <w:t>ALU</w:t>
        </w:r>
        <w:r>
          <w:rPr>
            <w:lang w:val="es-ES"/>
          </w:rPr>
          <w:t xml:space="preserve">, </w:t>
        </w:r>
        <w:proofErr w:type="spellStart"/>
        <w:r w:rsidRPr="00D86181">
          <w:rPr>
            <w:i/>
            <w:lang w:val="es-ES"/>
            <w:rPrChange w:id="2182" w:author="Maribel" w:date="2018-05-27T23:03:00Z">
              <w:rPr>
                <w:lang w:val="es-ES"/>
              </w:rPr>
            </w:rPrChange>
          </w:rPr>
          <w:t>Arithmetic</w:t>
        </w:r>
      </w:ins>
      <w:proofErr w:type="spellEnd"/>
      <w:ins w:id="2183" w:author="Maribel" w:date="2018-05-27T23:05:00Z">
        <w:r w:rsidR="00056992">
          <w:rPr>
            <w:i/>
            <w:lang w:val="es-ES"/>
          </w:rPr>
          <w:t xml:space="preserve"> </w:t>
        </w:r>
      </w:ins>
      <w:proofErr w:type="spellStart"/>
      <w:ins w:id="2184" w:author="Maribel" w:date="2018-05-27T23:03:00Z">
        <w:r w:rsidRPr="00D86181">
          <w:rPr>
            <w:i/>
            <w:lang w:val="es-ES"/>
            <w:rPrChange w:id="2185" w:author="Maribel" w:date="2018-05-27T23:03:00Z">
              <w:rPr>
                <w:lang w:val="es-ES"/>
              </w:rPr>
            </w:rPrChange>
          </w:rPr>
          <w:t>Logic</w:t>
        </w:r>
        <w:proofErr w:type="spellEnd"/>
        <w:r w:rsidRPr="00D86181">
          <w:rPr>
            <w:i/>
            <w:lang w:val="es-ES"/>
            <w:rPrChange w:id="2186" w:author="Maribel" w:date="2018-05-27T23:03:00Z">
              <w:rPr>
                <w:lang w:val="es-ES"/>
              </w:rPr>
            </w:rPrChange>
          </w:rPr>
          <w:t xml:space="preserve"> </w:t>
        </w:r>
        <w:proofErr w:type="spellStart"/>
        <w:r w:rsidRPr="00D86181">
          <w:rPr>
            <w:i/>
            <w:lang w:val="es-ES"/>
            <w:rPrChange w:id="2187" w:author="Maribel" w:date="2018-05-27T23:03:00Z">
              <w:rPr>
                <w:lang w:val="es-ES"/>
              </w:rPr>
            </w:rPrChange>
          </w:rPr>
          <w:t>Unit</w:t>
        </w:r>
        <w:proofErr w:type="spellEnd"/>
        <w:r>
          <w:rPr>
            <w:lang w:val="es-ES"/>
          </w:rPr>
          <w:t>)</w:t>
        </w:r>
      </w:ins>
      <w:ins w:id="2188" w:author="Maribel" w:date="2018-05-27T23:05:00Z">
        <w:r w:rsidR="00366605">
          <w:rPr>
            <w:lang w:val="es-ES"/>
          </w:rPr>
          <w:t xml:space="preserve"> y se va a implementar en una FPGA</w:t>
        </w:r>
      </w:ins>
      <w:ins w:id="2189" w:author="Maribel" w:date="2018-05-27T23:03:00Z">
        <w:r w:rsidR="00366605">
          <w:rPr>
            <w:lang w:val="es-ES"/>
          </w:rPr>
          <w:t xml:space="preserve">. </w:t>
        </w:r>
      </w:ins>
      <w:del w:id="2190" w:author="Maribel" w:date="2018-05-27T23:02:00Z">
        <w:r w:rsidR="00890371" w:rsidDel="00D86181">
          <w:rPr>
            <w:lang w:val="es-ES"/>
          </w:rPr>
          <w:delText xml:space="preserve">. </w:delText>
        </w:r>
      </w:del>
      <w:r w:rsidR="00F73EC4">
        <w:rPr>
          <w:lang w:val="es-ES"/>
        </w:rPr>
        <w:t xml:space="preserve">Para llevar a cabo este trabajo, </w:t>
      </w:r>
      <w:del w:id="2191" w:author="Maribel" w:date="2018-05-27T23:05:00Z">
        <w:r w:rsidR="00F73EC4" w:rsidDel="00366605">
          <w:rPr>
            <w:lang w:val="es-ES"/>
          </w:rPr>
          <w:delText xml:space="preserve">he </w:delText>
        </w:r>
      </w:del>
      <w:ins w:id="2192" w:author="Maribel" w:date="2018-05-27T23:05:00Z">
        <w:r w:rsidR="00366605">
          <w:rPr>
            <w:lang w:val="es-ES"/>
          </w:rPr>
          <w:t xml:space="preserve">se han </w:t>
        </w:r>
      </w:ins>
      <w:r w:rsidR="00F73EC4">
        <w:rPr>
          <w:lang w:val="es-ES"/>
        </w:rPr>
        <w:t>necesitado repasar conceptos de electrónica digital</w:t>
      </w:r>
      <w:r w:rsidR="00986CDC">
        <w:rPr>
          <w:lang w:val="es-ES"/>
        </w:rPr>
        <w:t>, partiendo de los componentes básicos hasta llegar a cómo combinarlos para formar circuitos complejos.</w:t>
      </w:r>
      <w:ins w:id="2193" w:author="Maribel" w:date="2018-05-27T23:06:00Z">
        <w:r w:rsidR="00AA281C">
          <w:rPr>
            <w:lang w:val="es-ES"/>
          </w:rPr>
          <w:t xml:space="preserve"> Todo esto usando he</w:t>
        </w:r>
      </w:ins>
      <w:ins w:id="2194" w:author="Maribel" w:date="2018-05-27T23:07:00Z">
        <w:r w:rsidR="00AA281C">
          <w:rPr>
            <w:lang w:val="es-ES"/>
          </w:rPr>
          <w:t>rramientas software libres.</w:t>
        </w:r>
      </w:ins>
      <w:del w:id="2195" w:author="Maribel" w:date="2018-05-27T23:05:00Z">
        <w:r w:rsidR="00986CDC" w:rsidDel="00366605">
          <w:rPr>
            <w:lang w:val="es-ES"/>
          </w:rPr>
          <w:delText xml:space="preserve"> </w:delText>
        </w:r>
        <w:r w:rsidR="00985663" w:rsidDel="00366605">
          <w:rPr>
            <w:lang w:val="es-ES"/>
          </w:rPr>
          <w:delText>Como resultado práctico, d</w:delText>
        </w:r>
        <w:r w:rsidR="00986CDC" w:rsidDel="00366605">
          <w:rPr>
            <w:lang w:val="es-ES"/>
          </w:rPr>
          <w:delText>iseñaremos el circuito electrónico de una ALU y l</w:delText>
        </w:r>
        <w:r w:rsidR="004F578B" w:rsidDel="00366605">
          <w:rPr>
            <w:lang w:val="es-ES"/>
          </w:rPr>
          <w:delText>o</w:delText>
        </w:r>
        <w:r w:rsidR="00986CDC" w:rsidDel="00366605">
          <w:rPr>
            <w:lang w:val="es-ES"/>
          </w:rPr>
          <w:delText xml:space="preserve"> implementaremos </w:delText>
        </w:r>
        <w:r w:rsidR="00B40409" w:rsidDel="00366605">
          <w:rPr>
            <w:lang w:val="es-ES"/>
          </w:rPr>
          <w:delText>en una FPGA.</w:delText>
        </w:r>
      </w:del>
    </w:p>
    <w:p w14:paraId="71279C2F" w14:textId="77777777" w:rsidR="00506A93" w:rsidRDefault="00506A93" w:rsidP="00A32E5B">
      <w:pPr>
        <w:rPr>
          <w:lang w:val="es-ES"/>
        </w:rPr>
      </w:pPr>
    </w:p>
    <w:p w14:paraId="179FA320" w14:textId="48BAE1C4" w:rsidR="00506A93" w:rsidRPr="00C07981" w:rsidRDefault="00B06128" w:rsidP="00C07981">
      <w:pPr>
        <w:pStyle w:val="Prrafodelista"/>
        <w:numPr>
          <w:ilvl w:val="1"/>
          <w:numId w:val="5"/>
        </w:numPr>
        <w:rPr>
          <w:lang w:val="es-ES"/>
        </w:rPr>
      </w:pPr>
      <w:ins w:id="2196" w:author="Maribel" w:date="2018-05-27T23:09:00Z">
        <w:r>
          <w:rPr>
            <w:b/>
            <w:sz w:val="28"/>
            <w:lang w:val="es-ES"/>
          </w:rPr>
          <w:t xml:space="preserve">Visión general del proceso de desarrollo del </w:t>
        </w:r>
      </w:ins>
      <w:ins w:id="2197" w:author="Maribel" w:date="2018-05-27T23:10:00Z">
        <w:r>
          <w:rPr>
            <w:b/>
            <w:sz w:val="28"/>
            <w:lang w:val="es-ES"/>
          </w:rPr>
          <w:t>proyecto</w:t>
        </w:r>
      </w:ins>
      <w:del w:id="2198" w:author="Maribel" w:date="2018-05-27T23:09:00Z">
        <w:r w:rsidR="00506A93" w:rsidRPr="00C07981" w:rsidDel="00B06128">
          <w:rPr>
            <w:b/>
            <w:sz w:val="28"/>
            <w:lang w:val="es-ES"/>
          </w:rPr>
          <w:delText>Fases de desarrollo</w:delText>
        </w:r>
        <w:r w:rsidR="003410A6" w:rsidDel="00B06128">
          <w:rPr>
            <w:b/>
            <w:sz w:val="28"/>
            <w:lang w:val="es-ES"/>
          </w:rPr>
          <w:delText xml:space="preserve"> (visión global)</w:delText>
        </w:r>
      </w:del>
      <w:r w:rsidR="00090361">
        <w:rPr>
          <w:b/>
          <w:sz w:val="28"/>
          <w:lang w:val="es-ES"/>
        </w:rPr>
        <w:fldChar w:fldCharType="begin"/>
      </w:r>
      <w:r w:rsidR="00090361" w:rsidRPr="003410A6">
        <w:rPr>
          <w:lang w:val="es-ES"/>
        </w:rPr>
        <w:instrText xml:space="preserve"> XE "</w:instrText>
      </w:r>
      <w:r w:rsidR="00090361" w:rsidRPr="005D53D2">
        <w:rPr>
          <w:b/>
          <w:sz w:val="28"/>
          <w:lang w:val="es-ES"/>
        </w:rPr>
        <w:instrText>Fases de desarrollo</w:instrText>
      </w:r>
      <w:r w:rsidR="00382A4B">
        <w:rPr>
          <w:b/>
          <w:sz w:val="28"/>
          <w:lang w:val="es-ES"/>
        </w:rPr>
        <w:instrText>;04</w:instrText>
      </w:r>
      <w:r w:rsidR="00090361" w:rsidRPr="003410A6">
        <w:rPr>
          <w:lang w:val="es-ES"/>
        </w:rPr>
        <w:instrText xml:space="preserve">" </w:instrText>
      </w:r>
      <w:r w:rsidR="00090361">
        <w:rPr>
          <w:b/>
          <w:sz w:val="28"/>
          <w:lang w:val="es-ES"/>
        </w:rPr>
        <w:fldChar w:fldCharType="end"/>
      </w:r>
    </w:p>
    <w:p w14:paraId="6241B367" w14:textId="5D07DA85" w:rsidR="00302629" w:rsidDel="00344C5E" w:rsidRDefault="00BA445A" w:rsidP="00302629">
      <w:pPr>
        <w:rPr>
          <w:del w:id="2199" w:author="Maribel" w:date="2018-05-27T23:12:00Z"/>
          <w:lang w:val="es-ES"/>
        </w:rPr>
      </w:pPr>
      <w:ins w:id="2200" w:author="Maribel" w:date="2018-05-27T23:14:00Z">
        <w:r>
          <w:rPr>
            <w:lang w:val="es-ES"/>
          </w:rPr>
          <w:t>Valorando diferentes</w:t>
        </w:r>
      </w:ins>
      <w:ins w:id="2201" w:author="Maribel" w:date="2018-05-27T23:12:00Z">
        <w:r w:rsidR="00344C5E">
          <w:rPr>
            <w:lang w:val="es-ES"/>
          </w:rPr>
          <w:t xml:space="preserve"> ideas por las que comenzar a inve</w:t>
        </w:r>
      </w:ins>
      <w:ins w:id="2202" w:author="Maribel" w:date="2018-05-27T23:13:00Z">
        <w:r w:rsidR="00344C5E">
          <w:rPr>
            <w:lang w:val="es-ES"/>
          </w:rPr>
          <w:t xml:space="preserve">stigar, </w:t>
        </w:r>
      </w:ins>
      <w:del w:id="2203" w:author="Maribel" w:date="2018-05-27T23:08:00Z">
        <w:r w:rsidR="00302629" w:rsidDel="00B06128">
          <w:rPr>
            <w:lang w:val="es-ES"/>
          </w:rPr>
          <w:delText>Mi</w:delText>
        </w:r>
      </w:del>
      <w:del w:id="2204" w:author="Maribel" w:date="2018-05-27T23:12:00Z">
        <w:r w:rsidR="00302629" w:rsidDel="00344C5E">
          <w:rPr>
            <w:lang w:val="es-ES"/>
          </w:rPr>
          <w:delText xml:space="preserve"> objetivo original </w:delText>
        </w:r>
      </w:del>
      <w:del w:id="2205" w:author="Maribel" w:date="2018-05-27T23:08:00Z">
        <w:r w:rsidR="00302629" w:rsidDel="00B06128">
          <w:rPr>
            <w:lang w:val="es-ES"/>
          </w:rPr>
          <w:delText xml:space="preserve">era </w:delText>
        </w:r>
      </w:del>
      <w:del w:id="2206" w:author="Maribel" w:date="2018-05-27T23:12:00Z">
        <w:r w:rsidR="00302629" w:rsidDel="00344C5E">
          <w:rPr>
            <w:lang w:val="es-ES"/>
          </w:rPr>
          <w:delText xml:space="preserve">bajar de nivel tanto como fuera posible. Se barajó </w:delText>
        </w:r>
      </w:del>
      <w:del w:id="2207" w:author="Maribel" w:date="2018-05-27T23:08:00Z">
        <w:r w:rsidR="00302629" w:rsidDel="00B06128">
          <w:rPr>
            <w:lang w:val="es-ES"/>
          </w:rPr>
          <w:delText>llegar hasta</w:delText>
        </w:r>
      </w:del>
      <w:del w:id="2208" w:author="Maribel" w:date="2018-05-27T23:12:00Z">
        <w:r w:rsidR="00302629" w:rsidDel="00344C5E">
          <w:rPr>
            <w:lang w:val="es-ES"/>
          </w:rPr>
          <w:delText xml:space="preserve"> electrónica analógica (transistores…) </w:delText>
        </w:r>
      </w:del>
      <w:del w:id="2209" w:author="Maribel" w:date="2018-05-27T23:07:00Z">
        <w:r w:rsidR="00302629" w:rsidDel="00B06128">
          <w:rPr>
            <w:lang w:val="es-ES"/>
          </w:rPr>
          <w:delText>(*** no sé si la rama se llama así</w:delText>
        </w:r>
      </w:del>
      <w:del w:id="2210" w:author="Maribel" w:date="2018-05-27T23:12:00Z">
        <w:r w:rsidR="00302629" w:rsidDel="00344C5E">
          <w:rPr>
            <w:lang w:val="es-ES"/>
          </w:rPr>
          <w:delText>) pero se decidió que era un tema fuera de mi alcance, porque no he cursado asignaturas que traten sobre ello</w:delText>
        </w:r>
        <w:r w:rsidR="003670C5" w:rsidDel="00344C5E">
          <w:rPr>
            <w:lang w:val="es-ES"/>
          </w:rPr>
          <w:delText xml:space="preserve">, </w:delText>
        </w:r>
        <w:r w:rsidR="00302629" w:rsidDel="00344C5E">
          <w:rPr>
            <w:lang w:val="es-ES"/>
          </w:rPr>
          <w:delText>n</w:delText>
        </w:r>
        <w:r w:rsidR="003670C5" w:rsidDel="00344C5E">
          <w:rPr>
            <w:lang w:val="es-ES"/>
          </w:rPr>
          <w:delText>o</w:delText>
        </w:r>
        <w:r w:rsidR="00302629" w:rsidDel="00344C5E">
          <w:rPr>
            <w:lang w:val="es-ES"/>
          </w:rPr>
          <w:delText xml:space="preserve"> tenía conocimientos ni experiencia propi</w:delText>
        </w:r>
        <w:r w:rsidR="003670C5" w:rsidDel="00344C5E">
          <w:rPr>
            <w:lang w:val="es-ES"/>
          </w:rPr>
          <w:delText>os</w:delText>
        </w:r>
        <w:r w:rsidR="00302629" w:rsidDel="00344C5E">
          <w:rPr>
            <w:lang w:val="es-ES"/>
          </w:rPr>
          <w:delText xml:space="preserve"> suficiente</w:delText>
        </w:r>
        <w:r w:rsidR="003670C5" w:rsidDel="00344C5E">
          <w:rPr>
            <w:lang w:val="es-ES"/>
          </w:rPr>
          <w:delText>s</w:delText>
        </w:r>
        <w:r w:rsidR="00302629" w:rsidDel="00344C5E">
          <w:rPr>
            <w:lang w:val="es-ES"/>
          </w:rPr>
          <w:delText xml:space="preserve"> como para comenzar por ahí</w:delText>
        </w:r>
        <w:r w:rsidR="003670C5" w:rsidDel="00344C5E">
          <w:rPr>
            <w:lang w:val="es-ES"/>
          </w:rPr>
          <w:delText xml:space="preserve"> y</w:delText>
        </w:r>
        <w:r w:rsidR="00530EDF" w:rsidDel="00344C5E">
          <w:rPr>
            <w:lang w:val="es-ES"/>
          </w:rPr>
          <w:delText>,</w:delText>
        </w:r>
        <w:r w:rsidR="003670C5" w:rsidDel="00344C5E">
          <w:rPr>
            <w:lang w:val="es-ES"/>
          </w:rPr>
          <w:delText xml:space="preserve"> </w:delText>
        </w:r>
        <w:r w:rsidR="00530EDF" w:rsidDel="00344C5E">
          <w:rPr>
            <w:lang w:val="es-ES"/>
          </w:rPr>
          <w:delText xml:space="preserve">además, </w:delText>
        </w:r>
        <w:r w:rsidR="003670C5" w:rsidDel="00344C5E">
          <w:rPr>
            <w:lang w:val="es-ES"/>
          </w:rPr>
          <w:delText>podía quedarse fuera de un trabajo final relacionado con mi carrera.</w:delText>
        </w:r>
      </w:del>
    </w:p>
    <w:p w14:paraId="0D8C59C7" w14:textId="3F27E633" w:rsidR="005C630A" w:rsidRDefault="005C630A" w:rsidP="00302629">
      <w:pPr>
        <w:rPr>
          <w:lang w:val="es-ES"/>
        </w:rPr>
      </w:pPr>
      <w:del w:id="2211" w:author="Maribel" w:date="2018-05-27T23:13:00Z">
        <w:r w:rsidDel="00344C5E">
          <w:rPr>
            <w:lang w:val="es-ES"/>
          </w:rPr>
          <w:delText>Así que</w:delText>
        </w:r>
        <w:r w:rsidR="00530EDF" w:rsidDel="00344C5E">
          <w:rPr>
            <w:lang w:val="es-ES"/>
          </w:rPr>
          <w:delText xml:space="preserve"> mi tutor me sugirió</w:delText>
        </w:r>
        <w:r w:rsidR="00302629" w:rsidDel="00344C5E">
          <w:rPr>
            <w:lang w:val="es-ES"/>
          </w:rPr>
          <w:delText xml:space="preserve"> investiga</w:delText>
        </w:r>
        <w:r w:rsidR="00530EDF" w:rsidDel="00344C5E">
          <w:rPr>
            <w:lang w:val="es-ES"/>
          </w:rPr>
          <w:delText>r</w:delText>
        </w:r>
        <w:r w:rsidR="00302629" w:rsidDel="00344C5E">
          <w:rPr>
            <w:lang w:val="es-ES"/>
          </w:rPr>
          <w:delText xml:space="preserve"> sobre las </w:delText>
        </w:r>
      </w:del>
      <w:ins w:id="2212" w:author="Maribel" w:date="2018-05-27T23:14:00Z">
        <w:r w:rsidR="00BA445A">
          <w:rPr>
            <w:lang w:val="es-ES"/>
          </w:rPr>
          <w:t xml:space="preserve">se decidió profundizar en el mundo de las </w:t>
        </w:r>
      </w:ins>
      <w:proofErr w:type="spellStart"/>
      <w:r w:rsidR="00302629">
        <w:rPr>
          <w:lang w:val="es-ES"/>
        </w:rPr>
        <w:t>FPGAs</w:t>
      </w:r>
      <w:proofErr w:type="spellEnd"/>
      <w:r w:rsidR="00302629">
        <w:rPr>
          <w:lang w:val="es-ES"/>
        </w:rPr>
        <w:t xml:space="preserve">. </w:t>
      </w:r>
      <w:ins w:id="2213" w:author="Maribel" w:date="2018-05-27T23:15:00Z">
        <w:r w:rsidR="00F767C9">
          <w:rPr>
            <w:lang w:val="es-ES"/>
          </w:rPr>
          <w:t xml:space="preserve">Un vídeo de Internet, </w:t>
        </w:r>
      </w:ins>
      <w:del w:id="2214" w:author="Maribel" w:date="2018-05-27T23:15:00Z">
        <w:r w:rsidR="0055217D" w:rsidDel="00F767C9">
          <w:rPr>
            <w:lang w:val="es-ES"/>
          </w:rPr>
          <w:delText>Encontré</w:delText>
        </w:r>
        <w:r w:rsidR="00302629" w:rsidDel="00F767C9">
          <w:rPr>
            <w:lang w:val="es-ES"/>
          </w:rPr>
          <w:delText xml:space="preserve"> un vídeo </w:delText>
        </w:r>
      </w:del>
      <w:r w:rsidR="00302629">
        <w:rPr>
          <w:lang w:val="es-ES"/>
        </w:rPr>
        <w:t xml:space="preserve">de </w:t>
      </w:r>
      <w:r>
        <w:rPr>
          <w:lang w:val="es-ES"/>
        </w:rPr>
        <w:t xml:space="preserve">Juan González, </w:t>
      </w:r>
      <w:r w:rsidR="001B3B82">
        <w:rPr>
          <w:lang w:val="es-ES"/>
        </w:rPr>
        <w:t>doctor en Robótica por la Universidad Aut</w:t>
      </w:r>
      <w:del w:id="2215" w:author="Maribel" w:date="2018-05-27T23:15:00Z">
        <w:r w:rsidR="001B3B82" w:rsidDel="00F767C9">
          <w:rPr>
            <w:lang w:val="es-ES"/>
          </w:rPr>
          <w:delText>o</w:delText>
        </w:r>
      </w:del>
      <w:ins w:id="2216" w:author="Maribel" w:date="2018-05-27T23:15:00Z">
        <w:r w:rsidR="00F767C9">
          <w:rPr>
            <w:lang w:val="es-ES"/>
          </w:rPr>
          <w:t>ó</w:t>
        </w:r>
      </w:ins>
      <w:r w:rsidR="001B3B82">
        <w:rPr>
          <w:lang w:val="es-ES"/>
        </w:rPr>
        <w:t>noma de Madrid y actualmente profesor e investigador en la Univer</w:t>
      </w:r>
      <w:ins w:id="2217" w:author="Maribel" w:date="2018-05-27T23:18:00Z">
        <w:r w:rsidR="00F767C9">
          <w:rPr>
            <w:lang w:val="es-ES"/>
          </w:rPr>
          <w:t>s</w:t>
        </w:r>
      </w:ins>
      <w:r w:rsidR="001B3B82">
        <w:rPr>
          <w:lang w:val="es-ES"/>
        </w:rPr>
        <w:t>idad Rey Juan Carlos de Madrid</w:t>
      </w:r>
      <w:ins w:id="2218" w:author="Maribel" w:date="2018-05-27T23:15:00Z">
        <w:r w:rsidR="00F767C9">
          <w:rPr>
            <w:lang w:val="es-ES"/>
          </w:rPr>
          <w:t>,</w:t>
        </w:r>
      </w:ins>
      <w:del w:id="2219" w:author="Maribel" w:date="2018-05-27T23:15:00Z">
        <w:r w:rsidR="001B3B82" w:rsidDel="00F767C9">
          <w:rPr>
            <w:lang w:val="es-ES"/>
          </w:rPr>
          <w:delText xml:space="preserve">, </w:delText>
        </w:r>
        <w:r w:rsidR="003410A6" w:rsidDel="00F767C9">
          <w:rPr>
            <w:lang w:val="es-ES"/>
          </w:rPr>
          <w:delText xml:space="preserve">también </w:delText>
        </w:r>
        <w:r w:rsidDel="00F767C9">
          <w:rPr>
            <w:lang w:val="es-ES"/>
          </w:rPr>
          <w:delText xml:space="preserve">conocido como </w:delText>
        </w:r>
        <w:r w:rsidR="003410A6" w:rsidDel="00F767C9">
          <w:rPr>
            <w:lang w:val="es-ES"/>
          </w:rPr>
          <w:delText>“</w:delText>
        </w:r>
        <w:r w:rsidR="00302629" w:rsidDel="00F767C9">
          <w:rPr>
            <w:lang w:val="es-ES"/>
          </w:rPr>
          <w:delText>Obijuan</w:delText>
        </w:r>
        <w:r w:rsidR="003410A6" w:rsidDel="00F767C9">
          <w:rPr>
            <w:lang w:val="es-ES"/>
          </w:rPr>
          <w:delText>”</w:delText>
        </w:r>
        <w:r w:rsidDel="00F767C9">
          <w:rPr>
            <w:lang w:val="es-ES"/>
          </w:rPr>
          <w:delText xml:space="preserve"> </w:delText>
        </w:r>
        <w:r w:rsidR="001B3B82" w:rsidDel="00F767C9">
          <w:rPr>
            <w:lang w:val="es-ES"/>
          </w:rPr>
          <w:delText>en</w:delText>
        </w:r>
        <w:r w:rsidDel="00F767C9">
          <w:rPr>
            <w:lang w:val="es-ES"/>
          </w:rPr>
          <w:delText xml:space="preserve"> la comunidad,</w:delText>
        </w:r>
      </w:del>
      <w:r w:rsidR="00302629">
        <w:rPr>
          <w:lang w:val="es-ES"/>
        </w:rPr>
        <w:t xml:space="preserve"> en la que explicaba de forma muy sencilla y amena qué eran las </w:t>
      </w:r>
      <w:proofErr w:type="spellStart"/>
      <w:r w:rsidR="00302629">
        <w:rPr>
          <w:lang w:val="es-ES"/>
        </w:rPr>
        <w:t>FPGAs</w:t>
      </w:r>
      <w:proofErr w:type="spellEnd"/>
      <w:r w:rsidR="00302629">
        <w:rPr>
          <w:lang w:val="es-ES"/>
        </w:rPr>
        <w:t>, para qué servían y cómo se usaban</w:t>
      </w:r>
      <w:ins w:id="2220" w:author="Maribel" w:date="2018-05-27T23:16:00Z">
        <w:r w:rsidR="00F767C9">
          <w:rPr>
            <w:lang w:val="es-ES"/>
          </w:rPr>
          <w:t xml:space="preserve"> reavivaron el interés de la autora en el tema</w:t>
        </w:r>
      </w:ins>
      <w:r w:rsidR="00D5057C">
        <w:rPr>
          <w:lang w:val="es-ES"/>
        </w:rPr>
        <w:t xml:space="preserve"> [0]</w:t>
      </w:r>
      <w:r>
        <w:rPr>
          <w:lang w:val="es-ES"/>
        </w:rPr>
        <w:t xml:space="preserve">. </w:t>
      </w:r>
      <w:del w:id="2221" w:author="Maribel" w:date="2018-05-27T23:16:00Z">
        <w:r w:rsidDel="00F767C9">
          <w:rPr>
            <w:lang w:val="es-ES"/>
          </w:rPr>
          <w:delText>Esto despertó aún más mi curiosidad sobre el tema.</w:delText>
        </w:r>
        <w:r w:rsidR="00D5057C" w:rsidDel="00F767C9">
          <w:rPr>
            <w:lang w:val="es-ES"/>
          </w:rPr>
          <w:delText xml:space="preserve"> </w:delText>
        </w:r>
        <w:r w:rsidR="00302629" w:rsidDel="00F767C9">
          <w:rPr>
            <w:lang w:val="es-ES"/>
          </w:rPr>
          <w:delText>Así</w:delText>
        </w:r>
      </w:del>
      <w:ins w:id="2222" w:author="Maribel" w:date="2018-05-27T23:17:00Z">
        <w:r w:rsidR="00F767C9">
          <w:rPr>
            <w:lang w:val="es-ES"/>
          </w:rPr>
          <w:t>Esta fuente sirvió como punto de partida para adentrarme en la comunidad</w:t>
        </w:r>
      </w:ins>
      <w:del w:id="2223" w:author="Maribel" w:date="2018-05-27T23:17:00Z">
        <w:r w:rsidR="00302629" w:rsidDel="00F767C9">
          <w:rPr>
            <w:lang w:val="es-ES"/>
          </w:rPr>
          <w:delText xml:space="preserve"> que decidí meterme en la comunidad </w:delText>
        </w:r>
      </w:del>
      <w:ins w:id="2224" w:author="Maribel" w:date="2018-05-27T23:17:00Z">
        <w:r w:rsidR="00F767C9">
          <w:rPr>
            <w:lang w:val="es-ES"/>
          </w:rPr>
          <w:t xml:space="preserve"> </w:t>
        </w:r>
      </w:ins>
      <w:r w:rsidR="00302629">
        <w:rPr>
          <w:lang w:val="es-ES"/>
        </w:rPr>
        <w:t>y descubr</w:t>
      </w:r>
      <w:ins w:id="2225" w:author="Maribel" w:date="2018-05-27T23:17:00Z">
        <w:r w:rsidR="00F767C9">
          <w:rPr>
            <w:lang w:val="es-ES"/>
          </w:rPr>
          <w:t>ir</w:t>
        </w:r>
      </w:ins>
      <w:del w:id="2226" w:author="Maribel" w:date="2018-05-27T23:17:00Z">
        <w:r w:rsidR="00302629" w:rsidDel="00F767C9">
          <w:rPr>
            <w:lang w:val="es-ES"/>
          </w:rPr>
          <w:delText>í</w:delText>
        </w:r>
      </w:del>
      <w:r w:rsidR="00302629">
        <w:rPr>
          <w:lang w:val="es-ES"/>
        </w:rPr>
        <w:t xml:space="preserve"> que </w:t>
      </w:r>
      <w:del w:id="2227" w:author="Maribel" w:date="2018-05-27T23:17:00Z">
        <w:r w:rsidR="00302629" w:rsidDel="00F767C9">
          <w:rPr>
            <w:lang w:val="es-ES"/>
          </w:rPr>
          <w:delText xml:space="preserve">tenían </w:delText>
        </w:r>
      </w:del>
      <w:ins w:id="2228" w:author="Maribel" w:date="2018-05-27T23:17:00Z">
        <w:r w:rsidR="00F767C9">
          <w:rPr>
            <w:lang w:val="es-ES"/>
          </w:rPr>
          <w:t xml:space="preserve">estaban trabajando en </w:t>
        </w:r>
      </w:ins>
      <w:r w:rsidR="003410A6">
        <w:rPr>
          <w:lang w:val="es-ES"/>
        </w:rPr>
        <w:t xml:space="preserve">una </w:t>
      </w:r>
      <w:r w:rsidR="00D5057C">
        <w:rPr>
          <w:lang w:val="es-ES"/>
        </w:rPr>
        <w:t>tarjeta de desarrollo</w:t>
      </w:r>
      <w:r>
        <w:rPr>
          <w:lang w:val="es-ES"/>
        </w:rPr>
        <w:t xml:space="preserve"> </w:t>
      </w:r>
      <w:r w:rsidR="00302629">
        <w:rPr>
          <w:lang w:val="es-ES"/>
        </w:rPr>
        <w:t xml:space="preserve">con una FPGA </w:t>
      </w:r>
      <w:r w:rsidR="00D5057C">
        <w:rPr>
          <w:lang w:val="es-ES"/>
        </w:rPr>
        <w:t xml:space="preserve">integrada </w:t>
      </w:r>
      <w:r w:rsidR="00302629">
        <w:rPr>
          <w:lang w:val="es-ES"/>
        </w:rPr>
        <w:t xml:space="preserve">llamada </w:t>
      </w:r>
      <w:proofErr w:type="spellStart"/>
      <w:r w:rsidR="00302629">
        <w:rPr>
          <w:lang w:val="es-ES"/>
        </w:rPr>
        <w:t>IceZUM</w:t>
      </w:r>
      <w:proofErr w:type="spellEnd"/>
      <w:r w:rsidR="00302629">
        <w:rPr>
          <w:lang w:val="es-ES"/>
        </w:rPr>
        <w:t xml:space="preserve"> Alhambra. </w:t>
      </w:r>
      <w:ins w:id="2229" w:author="Maribel" w:date="2018-05-27T23:19:00Z">
        <w:r w:rsidR="008B7CE7">
          <w:rPr>
            <w:lang w:val="es-ES"/>
          </w:rPr>
          <w:t>E</w:t>
        </w:r>
      </w:ins>
      <w:del w:id="2230" w:author="Maribel" w:date="2018-05-27T23:19:00Z">
        <w:r w:rsidR="00302629" w:rsidDel="008B7CE7">
          <w:rPr>
            <w:lang w:val="es-ES"/>
          </w:rPr>
          <w:delText xml:space="preserve">Tras </w:delText>
        </w:r>
      </w:del>
      <w:del w:id="2231" w:author="Maribel" w:date="2018-05-27T23:17:00Z">
        <w:r w:rsidR="00302629" w:rsidDel="00F767C9">
          <w:rPr>
            <w:lang w:val="es-ES"/>
          </w:rPr>
          <w:delText xml:space="preserve">ver </w:delText>
        </w:r>
      </w:del>
      <w:del w:id="2232" w:author="Maribel" w:date="2018-05-27T23:19:00Z">
        <w:r w:rsidR="00302629" w:rsidDel="008B7CE7">
          <w:rPr>
            <w:lang w:val="es-ES"/>
          </w:rPr>
          <w:delText>todo e</w:delText>
        </w:r>
      </w:del>
      <w:r w:rsidR="00302629">
        <w:rPr>
          <w:lang w:val="es-ES"/>
        </w:rPr>
        <w:t>l movimiento y actividad</w:t>
      </w:r>
      <w:ins w:id="2233" w:author="Maribel" w:date="2018-05-27T23:19:00Z">
        <w:r w:rsidR="008B7CE7">
          <w:rPr>
            <w:lang w:val="es-ES"/>
          </w:rPr>
          <w:t xml:space="preserve"> que se </w:t>
        </w:r>
      </w:ins>
      <w:ins w:id="2234" w:author="Maribel" w:date="2018-05-27T23:20:00Z">
        <w:r w:rsidR="008B7CE7">
          <w:rPr>
            <w:lang w:val="es-ES"/>
          </w:rPr>
          <w:t>apreciaba fue un incentivo para conocer más a fondo esta tecnología</w:t>
        </w:r>
      </w:ins>
      <w:ins w:id="2235" w:author="Maribel" w:date="2018-05-27T23:19:00Z">
        <w:r w:rsidR="008B7CE7">
          <w:rPr>
            <w:lang w:val="es-ES"/>
          </w:rPr>
          <w:t>.</w:t>
        </w:r>
      </w:ins>
      <w:del w:id="2236" w:author="Maribel" w:date="2018-05-27T23:19:00Z">
        <w:r w:rsidR="00302629" w:rsidDel="008B7CE7">
          <w:rPr>
            <w:lang w:val="es-ES"/>
          </w:rPr>
          <w:delText xml:space="preserve"> que había, </w:delText>
        </w:r>
        <w:r w:rsidDel="008B7CE7">
          <w:rPr>
            <w:lang w:val="es-ES"/>
          </w:rPr>
          <w:delText>decidí comprar una y trabajar con ella</w:delText>
        </w:r>
        <w:r w:rsidR="00302629" w:rsidDel="008B7CE7">
          <w:rPr>
            <w:lang w:val="es-ES"/>
          </w:rPr>
          <w:delText>. Seguí los tutoriales de Obijuan para ir aprendiendo.</w:delText>
        </w:r>
      </w:del>
    </w:p>
    <w:p w14:paraId="5C5CD539" w14:textId="2624EA00" w:rsidR="005C630A" w:rsidRDefault="003410A6" w:rsidP="00302629">
      <w:pPr>
        <w:rPr>
          <w:lang w:val="es-ES"/>
        </w:rPr>
      </w:pPr>
      <w:del w:id="2237" w:author="Maribel" w:date="2018-05-27T23:20:00Z">
        <w:r w:rsidDel="00775399">
          <w:rPr>
            <w:lang w:val="es-ES"/>
          </w:rPr>
          <w:delText xml:space="preserve">Tras </w:delText>
        </w:r>
        <w:r w:rsidR="00010C15" w:rsidDel="00775399">
          <w:rPr>
            <w:lang w:val="es-ES"/>
          </w:rPr>
          <w:delText>decidir</w:delText>
        </w:r>
        <w:r w:rsidDel="00775399">
          <w:rPr>
            <w:lang w:val="es-ES"/>
          </w:rPr>
          <w:delText xml:space="preserve"> que iba a usar una FPGA,</w:delText>
        </w:r>
      </w:del>
      <w:ins w:id="2238" w:author="Maribel" w:date="2018-05-27T23:20:00Z">
        <w:r w:rsidR="00775399">
          <w:rPr>
            <w:lang w:val="es-ES"/>
          </w:rPr>
          <w:t>Originalmente</w:t>
        </w:r>
      </w:ins>
      <w:r w:rsidR="00302629">
        <w:rPr>
          <w:lang w:val="es-ES"/>
        </w:rPr>
        <w:t xml:space="preserve"> se planteó </w:t>
      </w:r>
      <w:del w:id="2239" w:author="Maribel" w:date="2018-05-27T23:20:00Z">
        <w:r w:rsidR="00302629" w:rsidDel="00775399">
          <w:rPr>
            <w:lang w:val="es-ES"/>
          </w:rPr>
          <w:delText xml:space="preserve">hacer </w:delText>
        </w:r>
      </w:del>
      <w:ins w:id="2240" w:author="Maribel" w:date="2018-05-27T23:20:00Z">
        <w:r w:rsidR="00775399">
          <w:rPr>
            <w:lang w:val="es-ES"/>
          </w:rPr>
          <w:t xml:space="preserve">diseñar </w:t>
        </w:r>
      </w:ins>
      <w:r w:rsidR="00302629">
        <w:rPr>
          <w:lang w:val="es-ES"/>
        </w:rPr>
        <w:t xml:space="preserve">un filtro digital, </w:t>
      </w:r>
      <w:del w:id="2241" w:author="Maribel" w:date="2018-05-27T23:21:00Z">
        <w:r w:rsidR="00302629" w:rsidDel="00775399">
          <w:rPr>
            <w:lang w:val="es-ES"/>
          </w:rPr>
          <w:delText>pero pasaba el tiempo y mi falta de conocimientos y experiencia hacía que no consiguiera ni si quiera diseñar un boceto del hardware</w:delText>
        </w:r>
      </w:del>
      <w:ins w:id="2242" w:author="Maribel" w:date="2018-05-27T23:21:00Z">
        <w:r w:rsidR="00775399">
          <w:rPr>
            <w:lang w:val="es-ES"/>
          </w:rPr>
          <w:t>pero requería unos conocimientos más avanzados</w:t>
        </w:r>
      </w:ins>
      <w:r w:rsidR="00302629">
        <w:rPr>
          <w:lang w:val="es-ES"/>
        </w:rPr>
        <w:t xml:space="preserve">. Así que se optó por hacer algo más relacionado con </w:t>
      </w:r>
      <w:del w:id="2243" w:author="Maribel" w:date="2018-05-27T23:21:00Z">
        <w:r w:rsidR="00302629" w:rsidDel="00775399">
          <w:rPr>
            <w:lang w:val="es-ES"/>
          </w:rPr>
          <w:delText>lo que había estudiado en mi</w:delText>
        </w:r>
      </w:del>
      <w:ins w:id="2244" w:author="Maribel" w:date="2018-05-27T23:21:00Z">
        <w:r w:rsidR="00775399">
          <w:rPr>
            <w:lang w:val="es-ES"/>
          </w:rPr>
          <w:t>el</w:t>
        </w:r>
      </w:ins>
      <w:r w:rsidR="00302629">
        <w:rPr>
          <w:lang w:val="es-ES"/>
        </w:rPr>
        <w:t xml:space="preserve"> grado</w:t>
      </w:r>
      <w:r>
        <w:rPr>
          <w:lang w:val="es-ES"/>
        </w:rPr>
        <w:t xml:space="preserve"> </w:t>
      </w:r>
      <w:ins w:id="2245" w:author="Maribel" w:date="2018-05-27T23:21:00Z">
        <w:r w:rsidR="00775399">
          <w:rPr>
            <w:lang w:val="es-ES"/>
          </w:rPr>
          <w:t xml:space="preserve">cursado </w:t>
        </w:r>
      </w:ins>
      <w:r>
        <w:rPr>
          <w:lang w:val="es-ES"/>
        </w:rPr>
        <w:t xml:space="preserve">y </w:t>
      </w:r>
      <w:r w:rsidR="005C630A">
        <w:rPr>
          <w:lang w:val="es-ES"/>
        </w:rPr>
        <w:t>la informática,</w:t>
      </w:r>
      <w:r w:rsidR="00302629">
        <w:rPr>
          <w:lang w:val="es-ES"/>
        </w:rPr>
        <w:t xml:space="preserve"> en este caso una</w:t>
      </w:r>
      <w:r w:rsidR="00010C15">
        <w:rPr>
          <w:lang w:val="es-ES"/>
        </w:rPr>
        <w:t xml:space="preserve"> Unidad </w:t>
      </w:r>
      <w:proofErr w:type="spellStart"/>
      <w:r w:rsidR="00010C15">
        <w:rPr>
          <w:lang w:val="es-ES"/>
        </w:rPr>
        <w:t>Aritmetico</w:t>
      </w:r>
      <w:proofErr w:type="spellEnd"/>
      <w:r w:rsidR="00010C15">
        <w:rPr>
          <w:lang w:val="es-ES"/>
        </w:rPr>
        <w:t xml:space="preserve"> Lógica o</w:t>
      </w:r>
      <w:r w:rsidR="00302629">
        <w:rPr>
          <w:lang w:val="es-ES"/>
        </w:rPr>
        <w:t xml:space="preserve"> ALU. Hacer una ALU sencilla puede que </w:t>
      </w:r>
      <w:r>
        <w:rPr>
          <w:lang w:val="es-ES"/>
        </w:rPr>
        <w:t xml:space="preserve">no </w:t>
      </w:r>
      <w:r w:rsidR="00302629">
        <w:rPr>
          <w:lang w:val="es-ES"/>
        </w:rPr>
        <w:t xml:space="preserve">sea </w:t>
      </w:r>
      <w:r w:rsidR="004C19CC">
        <w:rPr>
          <w:lang w:val="es-ES"/>
        </w:rPr>
        <w:t xml:space="preserve">una idea </w:t>
      </w:r>
      <w:r>
        <w:rPr>
          <w:lang w:val="es-ES"/>
        </w:rPr>
        <w:t>muy original</w:t>
      </w:r>
      <w:r w:rsidR="00302629">
        <w:rPr>
          <w:lang w:val="es-ES"/>
        </w:rPr>
        <w:t xml:space="preserve">, pero lo más interesante </w:t>
      </w:r>
      <w:del w:id="2246" w:author="Maribel" w:date="2018-05-27T23:21:00Z">
        <w:r w:rsidR="00302629" w:rsidDel="00775399">
          <w:rPr>
            <w:lang w:val="es-ES"/>
          </w:rPr>
          <w:delText>para mí era</w:delText>
        </w:r>
      </w:del>
      <w:ins w:id="2247" w:author="Maribel" w:date="2018-05-27T23:21:00Z">
        <w:r w:rsidR="00775399">
          <w:rPr>
            <w:lang w:val="es-ES"/>
          </w:rPr>
          <w:t>radicaba en conocer</w:t>
        </w:r>
      </w:ins>
      <w:del w:id="2248" w:author="Maribel" w:date="2018-05-27T23:21:00Z">
        <w:r w:rsidR="00302629" w:rsidDel="00775399">
          <w:rPr>
            <w:lang w:val="es-ES"/>
          </w:rPr>
          <w:delText xml:space="preserve"> conocer</w:delText>
        </w:r>
      </w:del>
      <w:r w:rsidR="00302629">
        <w:rPr>
          <w:lang w:val="es-ES"/>
        </w:rPr>
        <w:t xml:space="preserve"> </w:t>
      </w:r>
      <w:r w:rsidR="004C19CC">
        <w:rPr>
          <w:lang w:val="es-ES"/>
        </w:rPr>
        <w:t>e</w:t>
      </w:r>
      <w:ins w:id="2249" w:author="Maribel" w:date="2018-05-27T23:22:00Z">
        <w:r w:rsidR="00775399">
          <w:rPr>
            <w:lang w:val="es-ES"/>
          </w:rPr>
          <w:t>n</w:t>
        </w:r>
      </w:ins>
      <w:del w:id="2250" w:author="Maribel" w:date="2018-05-27T23:22:00Z">
        <w:r w:rsidR="004C19CC" w:rsidDel="00775399">
          <w:rPr>
            <w:lang w:val="es-ES"/>
          </w:rPr>
          <w:delText>n</w:delText>
        </w:r>
      </w:del>
      <w:r w:rsidR="004C19CC">
        <w:rPr>
          <w:lang w:val="es-ES"/>
        </w:rPr>
        <w:t xml:space="preserve"> qué consist</w:t>
      </w:r>
      <w:r>
        <w:rPr>
          <w:lang w:val="es-ES"/>
        </w:rPr>
        <w:t>ía</w:t>
      </w:r>
      <w:r w:rsidR="004C19CC">
        <w:rPr>
          <w:lang w:val="es-ES"/>
        </w:rPr>
        <w:t xml:space="preserve"> una</w:t>
      </w:r>
      <w:r w:rsidR="00302629">
        <w:rPr>
          <w:lang w:val="es-ES"/>
        </w:rPr>
        <w:t xml:space="preserve"> FPGA</w:t>
      </w:r>
      <w:r w:rsidR="004C19CC">
        <w:rPr>
          <w:lang w:val="es-ES"/>
        </w:rPr>
        <w:t xml:space="preserve"> a nivel de hardware</w:t>
      </w:r>
      <w:r w:rsidR="00010C15">
        <w:rPr>
          <w:lang w:val="es-ES"/>
        </w:rPr>
        <w:t xml:space="preserve">, </w:t>
      </w:r>
      <w:r w:rsidR="00302629">
        <w:rPr>
          <w:lang w:val="es-ES"/>
        </w:rPr>
        <w:t>cómo implementar</w:t>
      </w:r>
      <w:r>
        <w:rPr>
          <w:lang w:val="es-ES"/>
        </w:rPr>
        <w:t xml:space="preserve"> circuitos digitales</w:t>
      </w:r>
      <w:r w:rsidR="00010C15">
        <w:rPr>
          <w:lang w:val="es-ES"/>
        </w:rPr>
        <w:t xml:space="preserve"> en </w:t>
      </w:r>
      <w:r w:rsidR="00302629">
        <w:rPr>
          <w:lang w:val="es-ES"/>
        </w:rPr>
        <w:t>ella</w:t>
      </w:r>
      <w:r w:rsidR="00010C15">
        <w:rPr>
          <w:lang w:val="es-ES"/>
        </w:rPr>
        <w:t xml:space="preserve"> y, a través de la introducción de bits por los pines de entrada de la placa crear, aunque sencillo, </w:t>
      </w:r>
      <w:del w:id="2251" w:author="Maribel" w:date="2018-05-27T23:22:00Z">
        <w:r w:rsidR="00010C15" w:rsidDel="00775399">
          <w:rPr>
            <w:lang w:val="es-ES"/>
          </w:rPr>
          <w:delText xml:space="preserve">mi </w:delText>
        </w:r>
      </w:del>
      <w:ins w:id="2252" w:author="Maribel" w:date="2018-05-27T23:22:00Z">
        <w:r w:rsidR="00775399">
          <w:rPr>
            <w:lang w:val="es-ES"/>
          </w:rPr>
          <w:t xml:space="preserve">nuestro </w:t>
        </w:r>
      </w:ins>
      <w:r w:rsidR="00010C15">
        <w:rPr>
          <w:lang w:val="es-ES"/>
        </w:rPr>
        <w:t>propio lenguaje de programación a muy bajo nivel</w:t>
      </w:r>
      <w:r w:rsidR="00302629">
        <w:rPr>
          <w:lang w:val="es-ES"/>
        </w:rPr>
        <w:t>.</w:t>
      </w:r>
    </w:p>
    <w:p w14:paraId="706CD2CE" w14:textId="216EE2BA" w:rsidR="004C19CC" w:rsidRDefault="003C264B" w:rsidP="00302629">
      <w:pPr>
        <w:rPr>
          <w:lang w:val="es-ES"/>
        </w:rPr>
      </w:pPr>
      <w:ins w:id="2253" w:author="Maribel" w:date="2018-05-27T23:22:00Z">
        <w:r>
          <w:rPr>
            <w:lang w:val="es-ES"/>
          </w:rPr>
          <w:t xml:space="preserve">Durante el desarrollo del proyecto, </w:t>
        </w:r>
      </w:ins>
      <w:ins w:id="2254" w:author="Maribel" w:date="2018-05-27T23:23:00Z">
        <w:r>
          <w:rPr>
            <w:lang w:val="es-ES"/>
          </w:rPr>
          <w:t>como autora del mismo siento la necesidad de mencionar un libro que me ha sido de gran utilidad.</w:t>
        </w:r>
      </w:ins>
      <w:del w:id="2255" w:author="Maribel" w:date="2018-05-27T23:23:00Z">
        <w:r w:rsidR="004C19CC" w:rsidDel="003C264B">
          <w:rPr>
            <w:lang w:val="es-ES"/>
          </w:rPr>
          <w:delText>Como preparación</w:delText>
        </w:r>
        <w:r w:rsidR="005C630A" w:rsidDel="003C264B">
          <w:rPr>
            <w:lang w:val="es-ES"/>
          </w:rPr>
          <w:delText>, le</w:delText>
        </w:r>
        <w:r w:rsidR="00302629" w:rsidDel="003C264B">
          <w:rPr>
            <w:lang w:val="es-ES"/>
          </w:rPr>
          <w:delText>í un libro</w:delText>
        </w:r>
        <w:r w:rsidR="005C630A" w:rsidDel="003C264B">
          <w:rPr>
            <w:lang w:val="es-ES"/>
          </w:rPr>
          <w:delText>, recomendado por un profesor,</w:delText>
        </w:r>
        <w:r w:rsidR="00302629" w:rsidDel="003C264B">
          <w:rPr>
            <w:lang w:val="es-ES"/>
          </w:rPr>
          <w:delText xml:space="preserve"> llamado </w:delText>
        </w:r>
      </w:del>
      <w:ins w:id="2256" w:author="Maribel" w:date="2018-05-27T23:23:00Z">
        <w:r>
          <w:rPr>
            <w:lang w:val="es-ES"/>
          </w:rPr>
          <w:t xml:space="preserve"> Se titula </w:t>
        </w:r>
      </w:ins>
      <w:r w:rsidR="00302629" w:rsidRPr="00C632A0">
        <w:rPr>
          <w:i/>
          <w:lang w:val="es-ES"/>
          <w:rPrChange w:id="2257" w:author="Maribel" w:date="2018-05-27T23:35:00Z">
            <w:rPr>
              <w:lang w:val="es-ES"/>
            </w:rPr>
          </w:rPrChange>
        </w:rPr>
        <w:t>“</w:t>
      </w:r>
      <w:proofErr w:type="spellStart"/>
      <w:r w:rsidR="00302629" w:rsidRPr="00C632A0">
        <w:rPr>
          <w:i/>
          <w:lang w:val="es-ES"/>
          <w:rPrChange w:id="2258" w:author="Maribel" w:date="2018-05-27T23:35:00Z">
            <w:rPr>
              <w:lang w:val="es-ES"/>
            </w:rPr>
          </w:rPrChange>
        </w:rPr>
        <w:t>C</w:t>
      </w:r>
      <w:del w:id="2259" w:author="Maribel" w:date="2018-05-27T23:35:00Z">
        <w:r w:rsidR="00302629" w:rsidRPr="00C632A0" w:rsidDel="00C632A0">
          <w:rPr>
            <w:i/>
            <w:lang w:val="es-ES"/>
            <w:rPrChange w:id="2260" w:author="Maribel" w:date="2018-05-27T23:35:00Z">
              <w:rPr>
                <w:lang w:val="es-ES"/>
              </w:rPr>
            </w:rPrChange>
          </w:rPr>
          <w:delText>ode</w:delText>
        </w:r>
      </w:del>
      <w:ins w:id="2261" w:author="Maribel" w:date="2018-05-27T23:35:00Z">
        <w:r w:rsidR="00C632A0" w:rsidRPr="00C632A0">
          <w:rPr>
            <w:i/>
            <w:lang w:val="es-ES"/>
            <w:rPrChange w:id="2262" w:author="Maribel" w:date="2018-05-27T23:35:00Z">
              <w:rPr>
                <w:lang w:val="es-ES"/>
              </w:rPr>
            </w:rPrChange>
          </w:rPr>
          <w:t>ode</w:t>
        </w:r>
        <w:proofErr w:type="spellEnd"/>
        <w:r w:rsidR="00C632A0" w:rsidRPr="00C632A0">
          <w:rPr>
            <w:i/>
            <w:lang w:val="es-ES"/>
            <w:rPrChange w:id="2263" w:author="Maribel" w:date="2018-05-27T23:35:00Z">
              <w:rPr>
                <w:lang w:val="es-ES"/>
              </w:rPr>
            </w:rPrChange>
          </w:rPr>
          <w:t>:</w:t>
        </w:r>
      </w:ins>
      <w:ins w:id="2264" w:author="Maribel" w:date="2018-05-27T23:34:00Z">
        <w:r w:rsidR="009D5800" w:rsidRPr="00C632A0">
          <w:rPr>
            <w:i/>
            <w:lang w:val="es-ES"/>
            <w:rPrChange w:id="2265" w:author="Maribel" w:date="2018-05-27T23:35:00Z">
              <w:rPr>
                <w:lang w:val="es-ES"/>
              </w:rPr>
            </w:rPrChange>
          </w:rPr>
          <w:t xml:space="preserve"> </w:t>
        </w:r>
      </w:ins>
      <w:proofErr w:type="spellStart"/>
      <w:ins w:id="2266" w:author="Maribel" w:date="2018-05-27T23:33:00Z">
        <w:r w:rsidR="009D5800" w:rsidRPr="00C632A0">
          <w:rPr>
            <w:i/>
            <w:lang w:val="es-ES"/>
            <w:rPrChange w:id="2267" w:author="Maribel" w:date="2018-05-27T23:35:00Z">
              <w:rPr>
                <w:lang w:val="es-ES"/>
              </w:rPr>
            </w:rPrChange>
          </w:rPr>
          <w:t>The</w:t>
        </w:r>
        <w:proofErr w:type="spellEnd"/>
        <w:r w:rsidR="009D5800" w:rsidRPr="00C632A0">
          <w:rPr>
            <w:i/>
            <w:lang w:val="es-ES"/>
            <w:rPrChange w:id="2268" w:author="Maribel" w:date="2018-05-27T23:35:00Z">
              <w:rPr>
                <w:lang w:val="es-ES"/>
              </w:rPr>
            </w:rPrChange>
          </w:rPr>
          <w:t xml:space="preserve"> </w:t>
        </w:r>
      </w:ins>
      <w:proofErr w:type="spellStart"/>
      <w:ins w:id="2269" w:author="Maribel" w:date="2018-05-27T23:34:00Z">
        <w:r w:rsidR="009D5800" w:rsidRPr="00C632A0">
          <w:rPr>
            <w:i/>
            <w:lang w:val="es-ES"/>
            <w:rPrChange w:id="2270" w:author="Maribel" w:date="2018-05-27T23:35:00Z">
              <w:rPr>
                <w:lang w:val="es-ES"/>
              </w:rPr>
            </w:rPrChange>
          </w:rPr>
          <w:t>H</w:t>
        </w:r>
      </w:ins>
      <w:ins w:id="2271" w:author="Maribel" w:date="2018-05-27T23:33:00Z">
        <w:r w:rsidR="009D5800" w:rsidRPr="00C632A0">
          <w:rPr>
            <w:i/>
            <w:lang w:val="es-ES"/>
            <w:rPrChange w:id="2272" w:author="Maribel" w:date="2018-05-27T23:35:00Z">
              <w:rPr>
                <w:lang w:val="es-ES"/>
              </w:rPr>
            </w:rPrChange>
          </w:rPr>
          <w:t>idden</w:t>
        </w:r>
        <w:proofErr w:type="spellEnd"/>
        <w:r w:rsidR="009D5800" w:rsidRPr="00C632A0">
          <w:rPr>
            <w:i/>
            <w:lang w:val="es-ES"/>
            <w:rPrChange w:id="2273" w:author="Maribel" w:date="2018-05-27T23:35:00Z">
              <w:rPr>
                <w:lang w:val="es-ES"/>
              </w:rPr>
            </w:rPrChange>
          </w:rPr>
          <w:t xml:space="preserve"> </w:t>
        </w:r>
      </w:ins>
      <w:proofErr w:type="spellStart"/>
      <w:ins w:id="2274" w:author="Maribel" w:date="2018-05-27T23:34:00Z">
        <w:r w:rsidR="009D5800" w:rsidRPr="00C632A0">
          <w:rPr>
            <w:i/>
            <w:lang w:val="es-ES"/>
            <w:rPrChange w:id="2275" w:author="Maribel" w:date="2018-05-27T23:35:00Z">
              <w:rPr>
                <w:lang w:val="es-ES"/>
              </w:rPr>
            </w:rPrChange>
          </w:rPr>
          <w:t>L</w:t>
        </w:r>
      </w:ins>
      <w:ins w:id="2276" w:author="Maribel" w:date="2018-05-27T23:33:00Z">
        <w:r w:rsidR="009D5800" w:rsidRPr="00C632A0">
          <w:rPr>
            <w:i/>
            <w:lang w:val="es-ES"/>
            <w:rPrChange w:id="2277" w:author="Maribel" w:date="2018-05-27T23:35:00Z">
              <w:rPr>
                <w:lang w:val="es-ES"/>
              </w:rPr>
            </w:rPrChange>
          </w:rPr>
          <w:t>anguage</w:t>
        </w:r>
        <w:proofErr w:type="spellEnd"/>
        <w:r w:rsidR="009D5800" w:rsidRPr="00C632A0">
          <w:rPr>
            <w:i/>
            <w:lang w:val="es-ES"/>
            <w:rPrChange w:id="2278" w:author="Maribel" w:date="2018-05-27T23:35:00Z">
              <w:rPr>
                <w:lang w:val="es-ES"/>
              </w:rPr>
            </w:rPrChange>
          </w:rPr>
          <w:t xml:space="preserve"> </w:t>
        </w:r>
        <w:proofErr w:type="spellStart"/>
        <w:r w:rsidR="009D5800" w:rsidRPr="00C632A0">
          <w:rPr>
            <w:i/>
            <w:lang w:val="es-ES"/>
            <w:rPrChange w:id="2279" w:author="Maribel" w:date="2018-05-27T23:35:00Z">
              <w:rPr>
                <w:lang w:val="es-ES"/>
              </w:rPr>
            </w:rPrChange>
          </w:rPr>
          <w:t>of</w:t>
        </w:r>
        <w:proofErr w:type="spellEnd"/>
        <w:r w:rsidR="009D5800" w:rsidRPr="00C632A0">
          <w:rPr>
            <w:i/>
            <w:lang w:val="es-ES"/>
            <w:rPrChange w:id="2280" w:author="Maribel" w:date="2018-05-27T23:35:00Z">
              <w:rPr>
                <w:lang w:val="es-ES"/>
              </w:rPr>
            </w:rPrChange>
          </w:rPr>
          <w:t xml:space="preserve"> </w:t>
        </w:r>
      </w:ins>
      <w:proofErr w:type="spellStart"/>
      <w:ins w:id="2281" w:author="Maribel" w:date="2018-05-27T23:34:00Z">
        <w:r w:rsidR="009D5800" w:rsidRPr="00C632A0">
          <w:rPr>
            <w:i/>
            <w:lang w:val="es-ES"/>
            <w:rPrChange w:id="2282" w:author="Maribel" w:date="2018-05-27T23:35:00Z">
              <w:rPr>
                <w:lang w:val="es-ES"/>
              </w:rPr>
            </w:rPrChange>
          </w:rPr>
          <w:t>C</w:t>
        </w:r>
      </w:ins>
      <w:ins w:id="2283" w:author="Maribel" w:date="2018-05-27T23:33:00Z">
        <w:r w:rsidR="009D5800" w:rsidRPr="00C632A0">
          <w:rPr>
            <w:i/>
            <w:lang w:val="es-ES"/>
            <w:rPrChange w:id="2284" w:author="Maribel" w:date="2018-05-27T23:35:00Z">
              <w:rPr>
                <w:lang w:val="es-ES"/>
              </w:rPr>
            </w:rPrChange>
          </w:rPr>
          <w:t>omputer</w:t>
        </w:r>
        <w:proofErr w:type="spellEnd"/>
        <w:r w:rsidR="009D5800" w:rsidRPr="00C632A0">
          <w:rPr>
            <w:i/>
            <w:lang w:val="es-ES"/>
            <w:rPrChange w:id="2285" w:author="Maribel" w:date="2018-05-27T23:35:00Z">
              <w:rPr>
                <w:lang w:val="es-ES"/>
              </w:rPr>
            </w:rPrChange>
          </w:rPr>
          <w:t xml:space="preserve"> </w:t>
        </w:r>
      </w:ins>
      <w:ins w:id="2286" w:author="Maribel" w:date="2018-05-27T23:34:00Z">
        <w:r w:rsidR="009D5800" w:rsidRPr="00C632A0">
          <w:rPr>
            <w:i/>
            <w:lang w:val="es-ES"/>
            <w:rPrChange w:id="2287" w:author="Maribel" w:date="2018-05-27T23:35:00Z">
              <w:rPr>
                <w:lang w:val="es-ES"/>
              </w:rPr>
            </w:rPrChange>
          </w:rPr>
          <w:t>H</w:t>
        </w:r>
      </w:ins>
      <w:ins w:id="2288" w:author="Maribel" w:date="2018-05-27T23:33:00Z">
        <w:r w:rsidR="009D5800" w:rsidRPr="00C632A0">
          <w:rPr>
            <w:i/>
            <w:lang w:val="es-ES"/>
            <w:rPrChange w:id="2289" w:author="Maribel" w:date="2018-05-27T23:35:00Z">
              <w:rPr>
                <w:lang w:val="es-ES"/>
              </w:rPr>
            </w:rPrChange>
          </w:rPr>
          <w:t xml:space="preserve">ardware and </w:t>
        </w:r>
      </w:ins>
      <w:ins w:id="2290" w:author="Maribel" w:date="2018-05-27T23:34:00Z">
        <w:r w:rsidR="009D5800" w:rsidRPr="00C632A0">
          <w:rPr>
            <w:i/>
            <w:lang w:val="es-ES"/>
            <w:rPrChange w:id="2291" w:author="Maribel" w:date="2018-05-27T23:35:00Z">
              <w:rPr>
                <w:lang w:val="es-ES"/>
              </w:rPr>
            </w:rPrChange>
          </w:rPr>
          <w:t>S</w:t>
        </w:r>
      </w:ins>
      <w:ins w:id="2292" w:author="Maribel" w:date="2018-05-27T23:33:00Z">
        <w:r w:rsidR="009D5800" w:rsidRPr="00C632A0">
          <w:rPr>
            <w:i/>
            <w:lang w:val="es-ES"/>
            <w:rPrChange w:id="2293" w:author="Maribel" w:date="2018-05-27T23:35:00Z">
              <w:rPr>
                <w:lang w:val="es-ES"/>
              </w:rPr>
            </w:rPrChange>
          </w:rPr>
          <w:t>oftware</w:t>
        </w:r>
      </w:ins>
      <w:r w:rsidR="00302629" w:rsidRPr="00C632A0">
        <w:rPr>
          <w:i/>
          <w:lang w:val="es-ES"/>
          <w:rPrChange w:id="2294" w:author="Maribel" w:date="2018-05-27T23:35:00Z">
            <w:rPr>
              <w:lang w:val="es-ES"/>
            </w:rPr>
          </w:rPrChange>
        </w:rPr>
        <w:t>”</w:t>
      </w:r>
      <w:ins w:id="2295" w:author="Maribel" w:date="2018-05-27T23:23:00Z">
        <w:r w:rsidR="007344AA">
          <w:rPr>
            <w:lang w:val="es-ES"/>
          </w:rPr>
          <w:t xml:space="preserve"> (Charles </w:t>
        </w:r>
        <w:proofErr w:type="spellStart"/>
        <w:r w:rsidR="007344AA">
          <w:rPr>
            <w:lang w:val="es-ES"/>
          </w:rPr>
          <w:t>Petzold</w:t>
        </w:r>
      </w:ins>
      <w:proofErr w:type="spellEnd"/>
      <w:ins w:id="2296" w:author="Maribel" w:date="2018-05-27T23:34:00Z">
        <w:r w:rsidR="003B40C9">
          <w:rPr>
            <w:lang w:val="es-ES"/>
          </w:rPr>
          <w:t>, 2000</w:t>
        </w:r>
      </w:ins>
      <w:ins w:id="2297" w:author="Maribel" w:date="2018-05-27T23:35:00Z">
        <w:r w:rsidR="00C57586">
          <w:rPr>
            <w:lang w:val="es-ES"/>
          </w:rPr>
          <w:t>,</w:t>
        </w:r>
      </w:ins>
      <w:ins w:id="2298" w:author="Maribel" w:date="2018-05-27T23:34:00Z">
        <w:r w:rsidR="003B40C9">
          <w:rPr>
            <w:lang w:val="es-ES"/>
          </w:rPr>
          <w:t xml:space="preserve"> Mic</w:t>
        </w:r>
      </w:ins>
      <w:ins w:id="2299" w:author="Maribel" w:date="2018-05-27T23:35:00Z">
        <w:r w:rsidR="003B40C9">
          <w:rPr>
            <w:lang w:val="es-ES"/>
          </w:rPr>
          <w:t xml:space="preserve">rosoft </w:t>
        </w:r>
        <w:proofErr w:type="spellStart"/>
        <w:r w:rsidR="003B40C9">
          <w:rPr>
            <w:lang w:val="es-ES"/>
          </w:rPr>
          <w:t>Press</w:t>
        </w:r>
      </w:ins>
      <w:proofErr w:type="spellEnd"/>
      <w:ins w:id="2300" w:author="Maribel" w:date="2018-05-27T23:23:00Z">
        <w:r w:rsidR="007344AA">
          <w:rPr>
            <w:lang w:val="es-ES"/>
          </w:rPr>
          <w:t>)</w:t>
        </w:r>
      </w:ins>
      <w:r w:rsidR="00302629">
        <w:rPr>
          <w:lang w:val="es-ES"/>
        </w:rPr>
        <w:t xml:space="preserve">, </w:t>
      </w:r>
      <w:r w:rsidR="005C630A">
        <w:rPr>
          <w:lang w:val="es-ES"/>
        </w:rPr>
        <w:t>e</w:t>
      </w:r>
      <w:ins w:id="2301" w:author="Maribel" w:date="2018-05-27T23:35:00Z">
        <w:r w:rsidR="00C632A0">
          <w:rPr>
            <w:lang w:val="es-ES"/>
          </w:rPr>
          <w:t xml:space="preserve">n el cual, </w:t>
        </w:r>
      </w:ins>
      <w:proofErr w:type="spellStart"/>
      <w:ins w:id="2302" w:author="Maribel" w:date="2018-05-27T23:36:00Z">
        <w:r w:rsidR="00C632A0">
          <w:rPr>
            <w:lang w:val="es-ES"/>
          </w:rPr>
          <w:t>Petzold</w:t>
        </w:r>
        <w:proofErr w:type="spellEnd"/>
        <w:r w:rsidR="00C632A0">
          <w:rPr>
            <w:lang w:val="es-ES"/>
          </w:rPr>
          <w:t xml:space="preserve"> narra de forma</w:t>
        </w:r>
      </w:ins>
      <w:ins w:id="2303" w:author="Maribel" w:date="2018-05-27T23:37:00Z">
        <w:r w:rsidR="00C632A0">
          <w:rPr>
            <w:lang w:val="es-ES"/>
          </w:rPr>
          <w:t xml:space="preserve"> ingeniosa y</w:t>
        </w:r>
      </w:ins>
      <w:ins w:id="2304" w:author="Maribel" w:date="2018-05-27T23:36:00Z">
        <w:r w:rsidR="00C632A0">
          <w:rPr>
            <w:lang w:val="es-ES"/>
          </w:rPr>
          <w:t xml:space="preserve"> familiar </w:t>
        </w:r>
      </w:ins>
      <w:ins w:id="2305" w:author="Maribel" w:date="2018-05-27T23:37:00Z">
        <w:r w:rsidR="00C632A0">
          <w:rPr>
            <w:lang w:val="es-ES"/>
          </w:rPr>
          <w:t>los entresijos de los ordenadores y otras máquinas.</w:t>
        </w:r>
      </w:ins>
      <w:del w:id="2306" w:author="Maribel" w:date="2018-05-27T23:35:00Z">
        <w:r w:rsidR="005C630A" w:rsidDel="00C632A0">
          <w:rPr>
            <w:lang w:val="es-ES"/>
          </w:rPr>
          <w:delText>l</w:delText>
        </w:r>
      </w:del>
      <w:r w:rsidR="005C630A">
        <w:rPr>
          <w:lang w:val="es-ES"/>
        </w:rPr>
        <w:t xml:space="preserve"> </w:t>
      </w:r>
      <w:del w:id="2307" w:author="Maribel" w:date="2018-05-27T23:37:00Z">
        <w:r w:rsidR="005C630A" w:rsidDel="00C632A0">
          <w:rPr>
            <w:lang w:val="es-ES"/>
          </w:rPr>
          <w:delText>cual</w:delText>
        </w:r>
        <w:r w:rsidR="00302629" w:rsidDel="00C632A0">
          <w:rPr>
            <w:lang w:val="es-ES"/>
          </w:rPr>
          <w:delText xml:space="preserve"> explica de manera sencilla y amena la h</w:delText>
        </w:r>
      </w:del>
      <w:ins w:id="2308" w:author="Maribel" w:date="2018-05-27T23:38:00Z">
        <w:r w:rsidR="00C632A0">
          <w:rPr>
            <w:lang w:val="es-ES"/>
          </w:rPr>
          <w:t>Relatando</w:t>
        </w:r>
      </w:ins>
      <w:ins w:id="2309" w:author="Maribel" w:date="2018-05-27T23:37:00Z">
        <w:r w:rsidR="00C632A0">
          <w:rPr>
            <w:lang w:val="es-ES"/>
          </w:rPr>
          <w:t xml:space="preserve"> la h</w:t>
        </w:r>
      </w:ins>
      <w:r w:rsidR="00302629">
        <w:rPr>
          <w:lang w:val="es-ES"/>
        </w:rPr>
        <w:t>istoria de la computación</w:t>
      </w:r>
      <w:r w:rsidR="005C630A">
        <w:rPr>
          <w:lang w:val="es-ES"/>
        </w:rPr>
        <w:t xml:space="preserve">, resaltando la importancia de la existencia de un código de comunicación, describiendo el funcionamiento </w:t>
      </w:r>
      <w:r w:rsidR="00302629">
        <w:rPr>
          <w:lang w:val="es-ES"/>
        </w:rPr>
        <w:t>los relés, pasando por los transistores hasta construir puertas lógicas, biestables, memoria</w:t>
      </w:r>
      <w:r w:rsidR="00A01A09">
        <w:rPr>
          <w:lang w:val="es-ES"/>
        </w:rPr>
        <w:t xml:space="preserve">, </w:t>
      </w:r>
      <w:r w:rsidR="00302629">
        <w:rPr>
          <w:lang w:val="es-ES"/>
        </w:rPr>
        <w:t>procesadores y circuitos integrados, así como la invención del lenguaje ensamblador y de los lenguajes de alto nivel, hasta el funcionamiento de l</w:t>
      </w:r>
      <w:r w:rsidR="005C630A">
        <w:rPr>
          <w:lang w:val="es-ES"/>
        </w:rPr>
        <w:t>o</w:t>
      </w:r>
      <w:r w:rsidR="00302629">
        <w:rPr>
          <w:lang w:val="es-ES"/>
        </w:rPr>
        <w:t>s</w:t>
      </w:r>
      <w:r w:rsidR="005C630A">
        <w:rPr>
          <w:lang w:val="es-ES"/>
        </w:rPr>
        <w:t xml:space="preserve"> gráficos de las</w:t>
      </w:r>
      <w:r w:rsidR="00302629">
        <w:rPr>
          <w:lang w:val="es-ES"/>
        </w:rPr>
        <w:t xml:space="preserve"> pantallas</w:t>
      </w:r>
      <w:r w:rsidR="00010C15">
        <w:rPr>
          <w:lang w:val="es-ES"/>
        </w:rPr>
        <w:t xml:space="preserve"> [</w:t>
      </w:r>
      <w:r w:rsidR="000A157E">
        <w:rPr>
          <w:lang w:val="es-ES"/>
        </w:rPr>
        <w:t>21</w:t>
      </w:r>
      <w:r w:rsidR="00010C15">
        <w:rPr>
          <w:lang w:val="es-ES"/>
        </w:rPr>
        <w:t>]</w:t>
      </w:r>
      <w:r w:rsidR="00302629">
        <w:rPr>
          <w:lang w:val="es-ES"/>
        </w:rPr>
        <w:t>.</w:t>
      </w:r>
      <w:r w:rsidR="004C19CC">
        <w:rPr>
          <w:lang w:val="es-ES"/>
        </w:rPr>
        <w:t xml:space="preserve"> Además de esta lectura a nivel teórico, </w:t>
      </w:r>
      <w:ins w:id="2310" w:author="Maribel" w:date="2018-05-27T23:38:00Z">
        <w:r w:rsidR="00C632A0">
          <w:rPr>
            <w:lang w:val="es-ES"/>
          </w:rPr>
          <w:t xml:space="preserve">se </w:t>
        </w:r>
      </w:ins>
      <w:r w:rsidR="00266A2E">
        <w:rPr>
          <w:lang w:val="es-ES"/>
        </w:rPr>
        <w:t>investig</w:t>
      </w:r>
      <w:del w:id="2311" w:author="Maribel" w:date="2018-05-27T23:38:00Z">
        <w:r w:rsidR="00266A2E" w:rsidDel="00C632A0">
          <w:rPr>
            <w:lang w:val="es-ES"/>
          </w:rPr>
          <w:delText>ué</w:delText>
        </w:r>
      </w:del>
      <w:ins w:id="2312" w:author="Maribel" w:date="2018-05-27T23:38:00Z">
        <w:r w:rsidR="00C632A0">
          <w:rPr>
            <w:lang w:val="es-ES"/>
          </w:rPr>
          <w:t>ó</w:t>
        </w:r>
      </w:ins>
      <w:r w:rsidR="00266A2E">
        <w:rPr>
          <w:lang w:val="es-ES"/>
        </w:rPr>
        <w:t xml:space="preserve"> más a fondo</w:t>
      </w:r>
      <w:r w:rsidR="004C19CC">
        <w:rPr>
          <w:lang w:val="es-ES"/>
        </w:rPr>
        <w:t xml:space="preserve"> sobre</w:t>
      </w:r>
      <w:r w:rsidR="00082894">
        <w:rPr>
          <w:lang w:val="es-ES"/>
        </w:rPr>
        <w:t xml:space="preserve"> dispositivos lógicos programables (</w:t>
      </w:r>
      <w:proofErr w:type="spellStart"/>
      <w:r w:rsidR="00082894">
        <w:rPr>
          <w:lang w:val="es-ES"/>
        </w:rPr>
        <w:t>PLDs</w:t>
      </w:r>
      <w:proofErr w:type="spellEnd"/>
      <w:r w:rsidR="00082894">
        <w:rPr>
          <w:lang w:val="es-ES"/>
        </w:rPr>
        <w:t>), de los cuales un tipo es la FPG</w:t>
      </w:r>
      <w:ins w:id="2313" w:author="Maribel" w:date="2018-05-27T23:39:00Z">
        <w:r w:rsidR="00C632A0">
          <w:rPr>
            <w:lang w:val="es-ES"/>
          </w:rPr>
          <w:t>A.</w:t>
        </w:r>
      </w:ins>
      <w:del w:id="2314" w:author="Maribel" w:date="2018-05-27T23:39:00Z">
        <w:r w:rsidR="00082894" w:rsidDel="00C632A0">
          <w:rPr>
            <w:lang w:val="es-ES"/>
          </w:rPr>
          <w:delText>A</w:delText>
        </w:r>
      </w:del>
      <w:del w:id="2315" w:author="Maribel" w:date="2018-05-27T23:38:00Z">
        <w:r w:rsidR="00082894" w:rsidDel="00C632A0">
          <w:rPr>
            <w:lang w:val="es-ES"/>
          </w:rPr>
          <w:delText xml:space="preserve"> </w:delText>
        </w:r>
        <w:r w:rsidR="004C19CC" w:rsidDel="00C632A0">
          <w:rPr>
            <w:lang w:val="es-ES"/>
          </w:rPr>
          <w:delText xml:space="preserve">y comencé a realizar ejemplos cada vez más complejos sobre mi placa, para ir practicando. </w:delText>
        </w:r>
      </w:del>
      <w:del w:id="2316" w:author="Maribel" w:date="2018-05-27T23:39:00Z">
        <w:r w:rsidR="004C19CC" w:rsidDel="00C632A0">
          <w:rPr>
            <w:lang w:val="es-ES"/>
          </w:rPr>
          <w:delText xml:space="preserve">Esta parte fue la más larga y, para mí, más difícil, dado que </w:delText>
        </w:r>
        <w:r w:rsidR="00C55455" w:rsidDel="00C632A0">
          <w:rPr>
            <w:lang w:val="es-ES"/>
          </w:rPr>
          <w:delText>ten</w:delText>
        </w:r>
        <w:r w:rsidR="00C578D0" w:rsidDel="00C632A0">
          <w:rPr>
            <w:lang w:val="es-ES"/>
          </w:rPr>
          <w:delText>ía</w:delText>
        </w:r>
        <w:r w:rsidR="004C19CC" w:rsidDel="00C632A0">
          <w:rPr>
            <w:lang w:val="es-ES"/>
          </w:rPr>
          <w:delText xml:space="preserve"> pocos conocimientos </w:delText>
        </w:r>
        <w:r w:rsidR="00C578D0" w:rsidDel="00C632A0">
          <w:rPr>
            <w:lang w:val="es-ES"/>
          </w:rPr>
          <w:delText>sobre</w:delText>
        </w:r>
        <w:r w:rsidR="004C19CC" w:rsidDel="00C632A0">
          <w:rPr>
            <w:lang w:val="es-ES"/>
          </w:rPr>
          <w:delText xml:space="preserve"> hardware y electrónica en general.</w:delText>
        </w:r>
      </w:del>
    </w:p>
    <w:p w14:paraId="19E026A5" w14:textId="535811E1" w:rsidR="00302629" w:rsidRDefault="005C630A" w:rsidP="00302629">
      <w:pPr>
        <w:rPr>
          <w:lang w:val="es-ES"/>
        </w:rPr>
      </w:pPr>
      <w:del w:id="2317" w:author="Maribel" w:date="2018-05-27T23:39:00Z">
        <w:r w:rsidDel="00C632A0">
          <w:rPr>
            <w:lang w:val="es-ES"/>
          </w:rPr>
          <w:delText>Fijada la tecnología</w:delText>
        </w:r>
        <w:r w:rsidR="00302629" w:rsidDel="00C632A0">
          <w:rPr>
            <w:lang w:val="es-ES"/>
          </w:rPr>
          <w:delText xml:space="preserve"> </w:delText>
        </w:r>
        <w:r w:rsidDel="00C632A0">
          <w:rPr>
            <w:lang w:val="es-ES"/>
          </w:rPr>
          <w:delText xml:space="preserve">que iba a usar (la FPGA) </w:delText>
        </w:r>
        <w:r w:rsidR="00302629" w:rsidDel="00C632A0">
          <w:rPr>
            <w:lang w:val="es-ES"/>
          </w:rPr>
          <w:delText>y habiendo comenzado el diseño de la ALU,</w:delText>
        </w:r>
        <w:r w:rsidDel="00C632A0">
          <w:rPr>
            <w:lang w:val="es-ES"/>
          </w:rPr>
          <w:delText xml:space="preserve"> </w:delText>
        </w:r>
        <w:r w:rsidR="00266A2E" w:rsidDel="00C632A0">
          <w:rPr>
            <w:lang w:val="es-ES"/>
          </w:rPr>
          <w:delText xml:space="preserve">comencé a </w:delText>
        </w:r>
        <w:r w:rsidDel="00C632A0">
          <w:rPr>
            <w:lang w:val="es-ES"/>
          </w:rPr>
          <w:delText>descarg</w:delText>
        </w:r>
        <w:r w:rsidR="00266A2E" w:rsidDel="00C632A0">
          <w:rPr>
            <w:lang w:val="es-ES"/>
          </w:rPr>
          <w:delText>ar</w:delText>
        </w:r>
        <w:r w:rsidDel="00C632A0">
          <w:rPr>
            <w:lang w:val="es-ES"/>
          </w:rPr>
          <w:delText xml:space="preserve"> e </w:delText>
        </w:r>
      </w:del>
      <w:ins w:id="2318" w:author="Maribel" w:date="2018-05-27T23:39:00Z">
        <w:r w:rsidR="00C632A0">
          <w:rPr>
            <w:lang w:val="es-ES"/>
          </w:rPr>
          <w:t xml:space="preserve">También se han imprimido </w:t>
        </w:r>
      </w:ins>
      <w:del w:id="2319" w:author="Maribel" w:date="2018-05-27T23:39:00Z">
        <w:r w:rsidR="00302629" w:rsidDel="00C632A0">
          <w:rPr>
            <w:lang w:val="es-ES"/>
          </w:rPr>
          <w:delText>imprim</w:delText>
        </w:r>
        <w:r w:rsidR="00266A2E" w:rsidDel="00C632A0">
          <w:rPr>
            <w:lang w:val="es-ES"/>
          </w:rPr>
          <w:delText>ir</w:delText>
        </w:r>
        <w:r w:rsidR="00302629" w:rsidDel="00C632A0">
          <w:rPr>
            <w:lang w:val="es-ES"/>
          </w:rPr>
          <w:delText xml:space="preserve"> </w:delText>
        </w:r>
      </w:del>
      <w:r w:rsidR="00302629">
        <w:rPr>
          <w:lang w:val="es-ES"/>
        </w:rPr>
        <w:t>piezas 3D</w:t>
      </w:r>
      <w:ins w:id="2320" w:author="Maribel" w:date="2018-05-27T23:39:00Z">
        <w:r w:rsidR="00C632A0">
          <w:rPr>
            <w:lang w:val="es-ES"/>
          </w:rPr>
          <w:t xml:space="preserve">, descargando el diseño </w:t>
        </w:r>
      </w:ins>
      <w:del w:id="2321" w:author="Maribel" w:date="2018-05-27T23:39:00Z">
        <w:r w:rsidDel="00C632A0">
          <w:rPr>
            <w:lang w:val="es-ES"/>
          </w:rPr>
          <w:delText xml:space="preserve"> </w:delText>
        </w:r>
      </w:del>
      <w:r>
        <w:rPr>
          <w:lang w:val="es-ES"/>
        </w:rPr>
        <w:t>desde la plataforma de la comunidad</w:t>
      </w:r>
      <w:r w:rsidR="00302629">
        <w:rPr>
          <w:lang w:val="es-ES"/>
        </w:rPr>
        <w:t xml:space="preserve"> para </w:t>
      </w:r>
      <w:del w:id="2322" w:author="Maribel" w:date="2018-05-27T23:39:00Z">
        <w:r w:rsidR="00302629" w:rsidDel="00C632A0">
          <w:rPr>
            <w:lang w:val="es-ES"/>
          </w:rPr>
          <w:delText xml:space="preserve">formar </w:delText>
        </w:r>
      </w:del>
      <w:ins w:id="2323" w:author="Maribel" w:date="2018-05-27T23:39:00Z">
        <w:r w:rsidR="00C632A0">
          <w:rPr>
            <w:lang w:val="es-ES"/>
          </w:rPr>
          <w:t xml:space="preserve">construir </w:t>
        </w:r>
      </w:ins>
      <w:r w:rsidR="00302629">
        <w:rPr>
          <w:lang w:val="es-ES"/>
        </w:rPr>
        <w:t>interruptores</w:t>
      </w:r>
      <w:ins w:id="2324" w:author="Maribel" w:date="2018-05-27T23:41:00Z">
        <w:r w:rsidR="00501319">
          <w:rPr>
            <w:lang w:val="es-ES"/>
          </w:rPr>
          <w:t xml:space="preserve"> y se han elaborado </w:t>
        </w:r>
      </w:ins>
      <w:ins w:id="2325" w:author="Maribel" w:date="2018-05-27T23:42:00Z">
        <w:r w:rsidR="00501319">
          <w:rPr>
            <w:lang w:val="es-ES"/>
          </w:rPr>
          <w:t xml:space="preserve">placas de </w:t>
        </w:r>
      </w:ins>
      <w:ins w:id="2326" w:author="Maribel" w:date="2018-05-27T23:41:00Z">
        <w:r w:rsidR="00501319">
          <w:rPr>
            <w:lang w:val="es-ES"/>
          </w:rPr>
          <w:t xml:space="preserve">circuitos impresos </w:t>
        </w:r>
      </w:ins>
      <w:ins w:id="2327" w:author="Maribel" w:date="2018-05-27T23:42:00Z">
        <w:r w:rsidR="00501319">
          <w:rPr>
            <w:lang w:val="es-ES"/>
          </w:rPr>
          <w:t>(</w:t>
        </w:r>
      </w:ins>
      <w:proofErr w:type="spellStart"/>
      <w:ins w:id="2328" w:author="Maribel" w:date="2018-05-27T23:41:00Z">
        <w:r w:rsidR="00501319" w:rsidRPr="00501319">
          <w:rPr>
            <w:i/>
            <w:lang w:val="es-ES"/>
            <w:rPrChange w:id="2329" w:author="Maribel" w:date="2018-05-27T23:42:00Z">
              <w:rPr>
                <w:lang w:val="es-ES"/>
              </w:rPr>
            </w:rPrChange>
          </w:rPr>
          <w:t>PCBs</w:t>
        </w:r>
      </w:ins>
      <w:proofErr w:type="spellEnd"/>
      <w:ins w:id="2330" w:author="Maribel" w:date="2018-05-27T23:42:00Z">
        <w:r w:rsidR="00501319">
          <w:rPr>
            <w:lang w:val="es-ES"/>
          </w:rPr>
          <w:t xml:space="preserve">, </w:t>
        </w:r>
      </w:ins>
      <w:proofErr w:type="spellStart"/>
      <w:ins w:id="2331" w:author="Maribel" w:date="2018-05-27T23:41:00Z">
        <w:r w:rsidR="00501319" w:rsidRPr="00501319">
          <w:rPr>
            <w:i/>
            <w:lang w:val="es-ES"/>
            <w:rPrChange w:id="2332" w:author="Maribel" w:date="2018-05-27T23:42:00Z">
              <w:rPr>
                <w:lang w:val="es-ES"/>
              </w:rPr>
            </w:rPrChange>
          </w:rPr>
          <w:t>printed</w:t>
        </w:r>
        <w:proofErr w:type="spellEnd"/>
        <w:r w:rsidR="00501319" w:rsidRPr="00501319">
          <w:rPr>
            <w:i/>
            <w:lang w:val="es-ES"/>
            <w:rPrChange w:id="2333" w:author="Maribel" w:date="2018-05-27T23:42:00Z">
              <w:rPr>
                <w:lang w:val="es-ES"/>
              </w:rPr>
            </w:rPrChange>
          </w:rPr>
          <w:t xml:space="preserve"> </w:t>
        </w:r>
        <w:proofErr w:type="spellStart"/>
        <w:r w:rsidR="00501319" w:rsidRPr="00501319">
          <w:rPr>
            <w:i/>
            <w:lang w:val="es-ES"/>
            <w:rPrChange w:id="2334" w:author="Maribel" w:date="2018-05-27T23:42:00Z">
              <w:rPr>
                <w:lang w:val="es-ES"/>
              </w:rPr>
            </w:rPrChange>
          </w:rPr>
          <w:t>circuit</w:t>
        </w:r>
        <w:proofErr w:type="spellEnd"/>
        <w:r w:rsidR="00501319" w:rsidRPr="00501319">
          <w:rPr>
            <w:i/>
            <w:lang w:val="es-ES"/>
            <w:rPrChange w:id="2335" w:author="Maribel" w:date="2018-05-27T23:42:00Z">
              <w:rPr>
                <w:lang w:val="es-ES"/>
              </w:rPr>
            </w:rPrChange>
          </w:rPr>
          <w:t xml:space="preserve"> </w:t>
        </w:r>
        <w:proofErr w:type="spellStart"/>
        <w:r w:rsidR="00501319" w:rsidRPr="00501319">
          <w:rPr>
            <w:i/>
            <w:lang w:val="es-ES"/>
            <w:rPrChange w:id="2336" w:author="Maribel" w:date="2018-05-27T23:42:00Z">
              <w:rPr>
                <w:lang w:val="es-ES"/>
              </w:rPr>
            </w:rPrChange>
          </w:rPr>
          <w:t>board</w:t>
        </w:r>
      </w:ins>
      <w:ins w:id="2337" w:author="Maribel" w:date="2018-05-27T23:42:00Z">
        <w:r w:rsidR="00501319" w:rsidRPr="00501319">
          <w:rPr>
            <w:i/>
            <w:lang w:val="es-ES"/>
            <w:rPrChange w:id="2338" w:author="Maribel" w:date="2018-05-27T23:42:00Z">
              <w:rPr>
                <w:lang w:val="es-ES"/>
              </w:rPr>
            </w:rPrChange>
          </w:rPr>
          <w:t>s</w:t>
        </w:r>
      </w:ins>
      <w:proofErr w:type="spellEnd"/>
      <w:ins w:id="2339" w:author="Maribel" w:date="2018-05-27T23:41:00Z">
        <w:r w:rsidR="00501319">
          <w:rPr>
            <w:lang w:val="es-ES"/>
          </w:rPr>
          <w:t>)</w:t>
        </w:r>
      </w:ins>
      <w:ins w:id="2340" w:author="Maribel" w:date="2018-05-27T23:40:00Z">
        <w:r w:rsidR="00501319">
          <w:rPr>
            <w:lang w:val="es-ES"/>
          </w:rPr>
          <w:t xml:space="preserve"> que servirán</w:t>
        </w:r>
      </w:ins>
      <w:del w:id="2341" w:author="Maribel" w:date="2018-05-27T23:40:00Z">
        <w:r w:rsidR="00302629" w:rsidDel="00501319">
          <w:rPr>
            <w:lang w:val="es-ES"/>
          </w:rPr>
          <w:delText xml:space="preserve"> que pudiera conectar a la FPGA</w:delText>
        </w:r>
        <w:r w:rsidR="00C578D0" w:rsidDel="00501319">
          <w:rPr>
            <w:lang w:val="es-ES"/>
          </w:rPr>
          <w:delText xml:space="preserve"> </w:delText>
        </w:r>
        <w:r w:rsidR="00302629" w:rsidDel="00501319">
          <w:rPr>
            <w:lang w:val="es-ES"/>
          </w:rPr>
          <w:delText>que me sirvieran como e</w:delText>
        </w:r>
      </w:del>
      <w:ins w:id="2342" w:author="Maribel" w:date="2018-05-27T23:40:00Z">
        <w:r w:rsidR="00501319">
          <w:rPr>
            <w:lang w:val="es-ES"/>
          </w:rPr>
          <w:t xml:space="preserve"> de e</w:t>
        </w:r>
      </w:ins>
      <w:r w:rsidR="00302629">
        <w:rPr>
          <w:lang w:val="es-ES"/>
        </w:rPr>
        <w:t>ntrada de datos</w:t>
      </w:r>
      <w:r>
        <w:rPr>
          <w:lang w:val="es-ES"/>
        </w:rPr>
        <w:t xml:space="preserve"> a </w:t>
      </w:r>
      <w:r w:rsidR="006F58D5">
        <w:rPr>
          <w:lang w:val="es-ES"/>
        </w:rPr>
        <w:t>la</w:t>
      </w:r>
      <w:r>
        <w:rPr>
          <w:lang w:val="es-ES"/>
        </w:rPr>
        <w:t xml:space="preserve"> </w:t>
      </w:r>
      <w:ins w:id="2343" w:author="Maribel" w:date="2018-05-27T23:40:00Z">
        <w:r w:rsidR="00501319">
          <w:rPr>
            <w:lang w:val="es-ES"/>
          </w:rPr>
          <w:t xml:space="preserve">FPGA y a la </w:t>
        </w:r>
      </w:ins>
      <w:r>
        <w:rPr>
          <w:lang w:val="es-ES"/>
        </w:rPr>
        <w:t>ALU</w:t>
      </w:r>
      <w:ins w:id="2344" w:author="Maribel" w:date="2018-05-27T23:40:00Z">
        <w:r w:rsidR="00501319">
          <w:rPr>
            <w:lang w:val="es-ES"/>
          </w:rPr>
          <w:t xml:space="preserve"> implementada en ella</w:t>
        </w:r>
      </w:ins>
      <w:r w:rsidR="00302629">
        <w:rPr>
          <w:lang w:val="es-ES"/>
        </w:rPr>
        <w:t>.</w:t>
      </w:r>
    </w:p>
    <w:p w14:paraId="47373A85" w14:textId="5111C0D7" w:rsidR="00B40409" w:rsidRDefault="00B40409" w:rsidP="00A32E5B">
      <w:pPr>
        <w:rPr>
          <w:ins w:id="2345" w:author="Maribel" w:date="2018-05-27T12:17:00Z"/>
          <w:lang w:val="es-ES"/>
        </w:rPr>
      </w:pPr>
    </w:p>
    <w:p w14:paraId="311FE1C1" w14:textId="2F24874D" w:rsidR="003E6988" w:rsidRDefault="003E6988" w:rsidP="00A32E5B">
      <w:pPr>
        <w:rPr>
          <w:ins w:id="2346" w:author="Maribel" w:date="2018-05-27T12:17:00Z"/>
          <w:lang w:val="es-ES"/>
        </w:rPr>
      </w:pPr>
    </w:p>
    <w:p w14:paraId="276754D0" w14:textId="422D801C" w:rsidR="003E6988" w:rsidRDefault="003E6988" w:rsidP="00A32E5B">
      <w:pPr>
        <w:rPr>
          <w:ins w:id="2347" w:author="Maribel" w:date="2018-05-27T12:17:00Z"/>
          <w:lang w:val="es-ES"/>
        </w:rPr>
      </w:pPr>
    </w:p>
    <w:p w14:paraId="66989620" w14:textId="06C42F4E" w:rsidR="003E6988" w:rsidRDefault="003E6988" w:rsidP="00A32E5B">
      <w:pPr>
        <w:rPr>
          <w:ins w:id="2348" w:author="Maribel" w:date="2018-05-27T12:17:00Z"/>
          <w:lang w:val="es-ES"/>
        </w:rPr>
      </w:pPr>
    </w:p>
    <w:p w14:paraId="2F578978" w14:textId="4C419B08" w:rsidR="003E6988" w:rsidRDefault="003E6988" w:rsidP="00A32E5B">
      <w:pPr>
        <w:rPr>
          <w:ins w:id="2349" w:author="Maribel" w:date="2018-05-27T12:17:00Z"/>
          <w:lang w:val="es-ES"/>
        </w:rPr>
      </w:pPr>
    </w:p>
    <w:p w14:paraId="0BE564F7" w14:textId="7A5F1026" w:rsidR="003E6988" w:rsidRDefault="003E6988" w:rsidP="00A32E5B">
      <w:pPr>
        <w:rPr>
          <w:ins w:id="2350" w:author="Maribel" w:date="2018-05-27T12:17:00Z"/>
          <w:lang w:val="es-ES"/>
        </w:rPr>
      </w:pPr>
    </w:p>
    <w:p w14:paraId="2BFB7964" w14:textId="47365C4E" w:rsidR="003E6988" w:rsidRDefault="003E6988" w:rsidP="00A32E5B">
      <w:pPr>
        <w:rPr>
          <w:ins w:id="2351" w:author="Maribel" w:date="2018-05-27T12:17:00Z"/>
          <w:lang w:val="es-ES"/>
        </w:rPr>
      </w:pPr>
    </w:p>
    <w:p w14:paraId="0B7FECD0" w14:textId="45AC9E2F" w:rsidR="003E6988" w:rsidRDefault="003E6988" w:rsidP="00A32E5B">
      <w:pPr>
        <w:rPr>
          <w:ins w:id="2352" w:author="Maribel" w:date="2018-05-27T12:17:00Z"/>
          <w:lang w:val="es-ES"/>
        </w:rPr>
      </w:pPr>
    </w:p>
    <w:p w14:paraId="0A3D5AE0" w14:textId="6ED40921" w:rsidR="003E6988" w:rsidRDefault="003E6988" w:rsidP="00A32E5B">
      <w:pPr>
        <w:rPr>
          <w:ins w:id="2353" w:author="Maribel" w:date="2018-05-27T12:17:00Z"/>
          <w:lang w:val="es-ES"/>
        </w:rPr>
      </w:pPr>
    </w:p>
    <w:p w14:paraId="576F3B50" w14:textId="61433D82" w:rsidR="003E6988" w:rsidRDefault="003E6988" w:rsidP="00A32E5B">
      <w:pPr>
        <w:rPr>
          <w:ins w:id="2354" w:author="Maribel" w:date="2018-05-27T12:17:00Z"/>
          <w:lang w:val="es-ES"/>
        </w:rPr>
      </w:pPr>
    </w:p>
    <w:p w14:paraId="6B9B8F12" w14:textId="49CCA67E" w:rsidR="003E6988" w:rsidRDefault="003E6988" w:rsidP="00A32E5B">
      <w:pPr>
        <w:rPr>
          <w:ins w:id="2355" w:author="Maribel" w:date="2018-05-27T12:17:00Z"/>
          <w:lang w:val="es-ES"/>
        </w:rPr>
      </w:pPr>
    </w:p>
    <w:p w14:paraId="4B1BFA7A" w14:textId="0B64F7D6" w:rsidR="003E6988" w:rsidRDefault="003E6988" w:rsidP="00A32E5B">
      <w:pPr>
        <w:rPr>
          <w:ins w:id="2356" w:author="Maribel" w:date="2018-05-27T12:17:00Z"/>
          <w:lang w:val="es-ES"/>
        </w:rPr>
      </w:pPr>
    </w:p>
    <w:p w14:paraId="3B84743B" w14:textId="636BCAB5" w:rsidR="003E6988" w:rsidRDefault="003E6988" w:rsidP="00A32E5B">
      <w:pPr>
        <w:rPr>
          <w:ins w:id="2357" w:author="Maribel" w:date="2018-05-27T12:17:00Z"/>
          <w:lang w:val="es-ES"/>
        </w:rPr>
      </w:pPr>
    </w:p>
    <w:p w14:paraId="394C6256" w14:textId="42655C40" w:rsidR="003E6988" w:rsidRDefault="003E6988" w:rsidP="00A32E5B">
      <w:pPr>
        <w:rPr>
          <w:ins w:id="2358" w:author="Maribel" w:date="2018-05-27T12:17:00Z"/>
          <w:lang w:val="es-ES"/>
        </w:rPr>
      </w:pPr>
    </w:p>
    <w:p w14:paraId="4590E961" w14:textId="77777777" w:rsidR="003E6988" w:rsidRDefault="003E6988" w:rsidP="00A32E5B">
      <w:pPr>
        <w:rPr>
          <w:ins w:id="2359" w:author="Maribel" w:date="2018-05-27T12:17:00Z"/>
          <w:lang w:val="es-ES"/>
        </w:rPr>
      </w:pPr>
    </w:p>
    <w:p w14:paraId="0D258905" w14:textId="77777777" w:rsidR="003E6988" w:rsidRDefault="003E6988" w:rsidP="00A32E5B">
      <w:pPr>
        <w:rPr>
          <w:lang w:val="es-ES"/>
        </w:rPr>
      </w:pPr>
    </w:p>
    <w:p w14:paraId="7410F500" w14:textId="77777777" w:rsidR="003E6988" w:rsidRDefault="009D3BBF" w:rsidP="003E6988">
      <w:pPr>
        <w:pStyle w:val="Prrafodelista"/>
        <w:numPr>
          <w:ilvl w:val="0"/>
          <w:numId w:val="5"/>
        </w:numPr>
        <w:jc w:val="center"/>
        <w:rPr>
          <w:ins w:id="2360" w:author="Maribel" w:date="2018-05-27T12:18:00Z"/>
          <w:b/>
          <w:sz w:val="72"/>
          <w:szCs w:val="72"/>
          <w:lang w:val="es-ES"/>
        </w:rPr>
      </w:pPr>
      <w:r w:rsidRPr="003E6988">
        <w:rPr>
          <w:b/>
          <w:sz w:val="72"/>
          <w:szCs w:val="72"/>
          <w:lang w:val="es-ES"/>
          <w:rPrChange w:id="2361" w:author="Maribel" w:date="2018-05-27T12:17:00Z">
            <w:rPr>
              <w:b/>
              <w:sz w:val="28"/>
              <w:lang w:val="es-ES"/>
            </w:rPr>
          </w:rPrChange>
        </w:rPr>
        <w:t>Estado del arte</w:t>
      </w:r>
    </w:p>
    <w:p w14:paraId="2CCCCB19" w14:textId="2A336EBC" w:rsidR="00B40409" w:rsidRPr="003E6988" w:rsidRDefault="00090361">
      <w:pPr>
        <w:ind w:left="360"/>
        <w:rPr>
          <w:b/>
          <w:sz w:val="72"/>
          <w:szCs w:val="72"/>
          <w:lang w:val="es-ES"/>
          <w:rPrChange w:id="2362" w:author="Maribel" w:date="2018-05-27T12:18:00Z">
            <w:rPr>
              <w:b/>
              <w:sz w:val="28"/>
              <w:lang w:val="es-ES"/>
            </w:rPr>
          </w:rPrChange>
        </w:rPr>
        <w:pPrChange w:id="2363" w:author="Maribel" w:date="2018-05-27T12:18:00Z">
          <w:pPr>
            <w:pStyle w:val="Prrafodelista"/>
            <w:numPr>
              <w:numId w:val="5"/>
            </w:numPr>
            <w:ind w:hanging="360"/>
          </w:pPr>
        </w:pPrChange>
      </w:pPr>
      <w:r w:rsidRPr="003E6988">
        <w:rPr>
          <w:b/>
          <w:sz w:val="72"/>
          <w:szCs w:val="72"/>
          <w:lang w:val="es-ES"/>
          <w:rPrChange w:id="2364" w:author="Maribel" w:date="2018-05-27T12:18:00Z">
            <w:rPr>
              <w:b/>
              <w:sz w:val="28"/>
              <w:lang w:val="es-ES"/>
            </w:rPr>
          </w:rPrChange>
        </w:rPr>
        <w:fldChar w:fldCharType="begin"/>
      </w:r>
      <w:r w:rsidRPr="003E6988">
        <w:rPr>
          <w:sz w:val="72"/>
          <w:szCs w:val="72"/>
          <w:rPrChange w:id="2365" w:author="Maribel" w:date="2018-05-27T12:18:00Z">
            <w:rPr/>
          </w:rPrChange>
        </w:rPr>
        <w:instrText xml:space="preserve"> XE "</w:instrText>
      </w:r>
      <w:r w:rsidRPr="003E6988">
        <w:rPr>
          <w:b/>
          <w:sz w:val="72"/>
          <w:szCs w:val="72"/>
          <w:lang w:val="es-ES"/>
          <w:rPrChange w:id="2366" w:author="Maribel" w:date="2018-05-27T12:18:00Z">
            <w:rPr>
              <w:b/>
              <w:sz w:val="28"/>
              <w:lang w:val="es-ES"/>
            </w:rPr>
          </w:rPrChange>
        </w:rPr>
        <w:instrText>Estado del arte</w:instrText>
      </w:r>
      <w:r w:rsidR="00382A4B" w:rsidRPr="003E6988">
        <w:rPr>
          <w:b/>
          <w:sz w:val="72"/>
          <w:szCs w:val="72"/>
          <w:lang w:val="es-ES"/>
          <w:rPrChange w:id="2367" w:author="Maribel" w:date="2018-05-27T12:18:00Z">
            <w:rPr>
              <w:b/>
              <w:sz w:val="28"/>
              <w:lang w:val="es-ES"/>
            </w:rPr>
          </w:rPrChange>
        </w:rPr>
        <w:instrText>;05</w:instrText>
      </w:r>
      <w:r w:rsidRPr="003E6988">
        <w:rPr>
          <w:sz w:val="72"/>
          <w:szCs w:val="72"/>
          <w:rPrChange w:id="2368" w:author="Maribel" w:date="2018-05-27T12:18:00Z">
            <w:rPr/>
          </w:rPrChange>
        </w:rPr>
        <w:instrText xml:space="preserve">" </w:instrText>
      </w:r>
      <w:r w:rsidRPr="003E6988">
        <w:rPr>
          <w:b/>
          <w:sz w:val="72"/>
          <w:szCs w:val="72"/>
          <w:lang w:val="es-ES"/>
          <w:rPrChange w:id="2369" w:author="Maribel" w:date="2018-05-27T12:18:00Z">
            <w:rPr>
              <w:b/>
              <w:sz w:val="28"/>
              <w:lang w:val="es-ES"/>
            </w:rPr>
          </w:rPrChange>
        </w:rPr>
        <w:fldChar w:fldCharType="end"/>
      </w:r>
    </w:p>
    <w:p w14:paraId="47983C33" w14:textId="2092BC5F" w:rsidR="00985663" w:rsidRPr="00966E65" w:rsidDel="003D61BB" w:rsidRDefault="003474F8" w:rsidP="00966E65">
      <w:pPr>
        <w:pStyle w:val="Prrafodelista"/>
        <w:numPr>
          <w:ilvl w:val="1"/>
          <w:numId w:val="5"/>
        </w:numPr>
        <w:rPr>
          <w:del w:id="2370" w:author="Maribel" w:date="2018-05-27T11:12:00Z"/>
          <w:b/>
          <w:sz w:val="28"/>
          <w:lang w:val="es-ES"/>
        </w:rPr>
      </w:pPr>
      <w:del w:id="2371" w:author="Maribel" w:date="2018-05-27T11:12:00Z">
        <w:r w:rsidDel="003D61BB">
          <w:rPr>
            <w:b/>
            <w:sz w:val="28"/>
            <w:lang w:val="es-ES"/>
          </w:rPr>
          <w:delText>Magnitudes a</w:delText>
        </w:r>
        <w:r w:rsidR="00082894" w:rsidRPr="00966E65" w:rsidDel="003D61BB">
          <w:rPr>
            <w:b/>
            <w:sz w:val="28"/>
            <w:lang w:val="es-ES"/>
          </w:rPr>
          <w:delText>nalógic</w:delText>
        </w:r>
        <w:r w:rsidDel="003D61BB">
          <w:rPr>
            <w:b/>
            <w:sz w:val="28"/>
            <w:lang w:val="es-ES"/>
          </w:rPr>
          <w:delText>a</w:delText>
        </w:r>
        <w:r w:rsidR="00082894" w:rsidRPr="00966E65" w:rsidDel="003D61BB">
          <w:rPr>
            <w:b/>
            <w:sz w:val="28"/>
            <w:lang w:val="es-ES"/>
          </w:rPr>
          <w:delText xml:space="preserve">s y </w:delText>
        </w:r>
        <w:r w:rsidDel="003D61BB">
          <w:rPr>
            <w:b/>
            <w:sz w:val="28"/>
            <w:lang w:val="es-ES"/>
          </w:rPr>
          <w:delText>d</w:delText>
        </w:r>
        <w:r w:rsidR="00082894" w:rsidRPr="00966E65" w:rsidDel="003D61BB">
          <w:rPr>
            <w:b/>
            <w:sz w:val="28"/>
            <w:lang w:val="es-ES"/>
          </w:rPr>
          <w:delText>igitales</w:delText>
        </w:r>
        <w:r w:rsidR="00090361" w:rsidDel="003D61BB">
          <w:rPr>
            <w:b/>
            <w:sz w:val="28"/>
            <w:lang w:val="es-ES"/>
          </w:rPr>
          <w:fldChar w:fldCharType="begin"/>
        </w:r>
        <w:r w:rsidR="00090361" w:rsidRPr="00090361" w:rsidDel="003D61BB">
          <w:rPr>
            <w:lang w:val="es-ES"/>
          </w:rPr>
          <w:delInstrText xml:space="preserve"> XE "</w:delInstrText>
        </w:r>
        <w:r w:rsidR="00090361" w:rsidRPr="005D53D2" w:rsidDel="003D61BB">
          <w:rPr>
            <w:b/>
            <w:sz w:val="28"/>
            <w:lang w:val="es-ES"/>
          </w:rPr>
          <w:delInstrText>Circuitos Electrónicos</w:delInstrText>
        </w:r>
        <w:r w:rsidR="00090361" w:rsidRPr="00090361" w:rsidDel="003D61BB">
          <w:rPr>
            <w:lang w:val="es-ES"/>
          </w:rPr>
          <w:delInstrText>\</w:delInstrText>
        </w:r>
        <w:r w:rsidR="00090361" w:rsidRPr="005D53D2" w:rsidDel="003D61BB">
          <w:rPr>
            <w:b/>
            <w:sz w:val="28"/>
            <w:lang w:val="es-ES"/>
          </w:rPr>
          <w:delInstrText>: Analógicos y Digitales</w:delInstrText>
        </w:r>
        <w:r w:rsidR="00382A4B" w:rsidDel="003D61BB">
          <w:rPr>
            <w:b/>
            <w:sz w:val="28"/>
            <w:lang w:val="es-ES"/>
          </w:rPr>
          <w:delInstrText>;06</w:delInstrText>
        </w:r>
        <w:r w:rsidR="00090361" w:rsidRPr="00090361" w:rsidDel="003D61BB">
          <w:rPr>
            <w:lang w:val="es-ES"/>
          </w:rPr>
          <w:delInstrText xml:space="preserve">" </w:delInstrText>
        </w:r>
        <w:r w:rsidR="00090361" w:rsidDel="003D61BB">
          <w:rPr>
            <w:b/>
            <w:sz w:val="28"/>
            <w:lang w:val="es-ES"/>
          </w:rPr>
          <w:fldChar w:fldCharType="end"/>
        </w:r>
      </w:del>
    </w:p>
    <w:p w14:paraId="364A3A42" w14:textId="359D6D2E" w:rsidR="00791223" w:rsidDel="003D61BB" w:rsidRDefault="009A578A" w:rsidP="00A32E5B">
      <w:pPr>
        <w:rPr>
          <w:del w:id="2372" w:author="Maribel" w:date="2018-05-27T11:12:00Z"/>
          <w:lang w:val="es-ES"/>
        </w:rPr>
      </w:pPr>
      <w:del w:id="2373" w:author="Maribel" w:date="2018-05-27T11:12:00Z">
        <w:r w:rsidRPr="00642F8C" w:rsidDel="003D61BB">
          <w:rPr>
            <w:lang w:val="es-ES"/>
          </w:rPr>
          <w:delText>Antes de ver en detalle qué es un PLD y cómo usarlo, es importante identificar la naturaleza digital de los PLDs. Aquí veremos de forma global las características principales y las diferencias entre los mundos digital y analógico.</w:delText>
        </w:r>
      </w:del>
    </w:p>
    <w:p w14:paraId="58A9C5A0" w14:textId="55A6DCC8" w:rsidR="000129B0" w:rsidDel="003D61BB" w:rsidRDefault="003474F8" w:rsidP="00A32E5B">
      <w:pPr>
        <w:rPr>
          <w:del w:id="2374" w:author="Maribel" w:date="2018-05-27T11:12:00Z"/>
          <w:lang w:val="es-ES"/>
        </w:rPr>
      </w:pPr>
      <w:del w:id="2375" w:author="Maribel" w:date="2018-05-27T11:12:00Z">
        <w:r w:rsidDel="003D61BB">
          <w:rPr>
            <w:lang w:val="es-ES"/>
          </w:rPr>
          <w:delText>Hay dos tipos de circuitos electrónicos: digitales y analógicos</w:delText>
        </w:r>
        <w:r w:rsidR="008057C6" w:rsidDel="003D61BB">
          <w:rPr>
            <w:lang w:val="es-ES"/>
          </w:rPr>
          <w:delText>. La electrónica digital utiliza magnitudes con valores discretos y la electrónica analógica emplea magnitudes con valores continuos.</w:delText>
        </w:r>
      </w:del>
    </w:p>
    <w:p w14:paraId="040F6831" w14:textId="6CF0E776" w:rsidR="008057C6" w:rsidDel="003D61BB" w:rsidRDefault="008057C6" w:rsidP="00A32E5B">
      <w:pPr>
        <w:rPr>
          <w:del w:id="2376" w:author="Maribel" w:date="2018-05-27T11:12:00Z"/>
          <w:lang w:val="es-ES"/>
        </w:rPr>
      </w:pPr>
      <w:del w:id="2377" w:author="Maribel" w:date="2018-05-27T11:12:00Z">
        <w:r w:rsidDel="003D61BB">
          <w:rPr>
            <w:lang w:val="es-ES"/>
          </w:rPr>
          <w:delText>Una magnitud analógica es aquella que toma valores continuos.</w:delText>
        </w:r>
        <w:r w:rsidR="008C58BD" w:rsidDel="003D61BB">
          <w:rPr>
            <w:lang w:val="es-ES"/>
          </w:rPr>
          <w:delText xml:space="preserve"> </w:delText>
        </w:r>
        <w:r w:rsidDel="003D61BB">
          <w:rPr>
            <w:lang w:val="es-ES"/>
          </w:rPr>
          <w:delText>Una magnitud digital es aquella que toma valores discretos.</w:delText>
        </w:r>
        <w:r w:rsidR="008C58BD" w:rsidDel="003D61BB">
          <w:rPr>
            <w:lang w:val="es-ES"/>
          </w:rPr>
          <w:delTex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delText>
        </w:r>
      </w:del>
    </w:p>
    <w:tbl>
      <w:tblPr>
        <w:tblStyle w:val="Tablaconcuadrcula"/>
        <w:tblW w:w="0" w:type="auto"/>
        <w:tblLook w:val="04A0" w:firstRow="1" w:lastRow="0" w:firstColumn="1" w:lastColumn="0" w:noHBand="0" w:noVBand="1"/>
      </w:tblPr>
      <w:tblGrid>
        <w:gridCol w:w="9350"/>
      </w:tblGrid>
      <w:tr w:rsidR="005573E0" w:rsidDel="003D61BB" w14:paraId="1091F71C" w14:textId="507E4265" w:rsidTr="005573E0">
        <w:trPr>
          <w:del w:id="2378" w:author="Maribel" w:date="2018-05-27T11:12:00Z"/>
        </w:trPr>
        <w:tc>
          <w:tcPr>
            <w:tcW w:w="9350" w:type="dxa"/>
          </w:tcPr>
          <w:p w14:paraId="5E1CC3D7" w14:textId="40351BF4" w:rsidR="005573E0" w:rsidDel="003D61BB" w:rsidRDefault="005573E0" w:rsidP="005573E0">
            <w:pPr>
              <w:jc w:val="center"/>
              <w:rPr>
                <w:del w:id="2379" w:author="Maribel" w:date="2018-05-27T11:12:00Z"/>
                <w:lang w:val="es-ES"/>
              </w:rPr>
            </w:pPr>
            <w:del w:id="2380" w:author="Maribel" w:date="2018-05-22T17:30:00Z">
              <w:r w:rsidDel="008346D7">
                <w:rPr>
                  <w:lang w:val="es-ES"/>
                </w:rPr>
                <w:delText xml:space="preserve">(*** </w:delText>
              </w:r>
              <w:r w:rsidR="009056F6" w:rsidDel="008346D7">
                <w:rPr>
                  <w:lang w:val="es-ES"/>
                </w:rPr>
                <w:delText>gráfica página 4</w:delText>
              </w:r>
              <w:r w:rsidDel="008346D7">
                <w:rPr>
                  <w:lang w:val="es-ES"/>
                </w:rPr>
                <w:delText>)</w:delText>
              </w:r>
            </w:del>
          </w:p>
        </w:tc>
      </w:tr>
      <w:tr w:rsidR="005573E0" w:rsidRPr="003D61BB" w:rsidDel="003D61BB" w14:paraId="01E94A39" w14:textId="2A25D607" w:rsidTr="005573E0">
        <w:trPr>
          <w:del w:id="2381" w:author="Maribel" w:date="2018-05-27T11:12:00Z"/>
        </w:trPr>
        <w:tc>
          <w:tcPr>
            <w:tcW w:w="9350" w:type="dxa"/>
          </w:tcPr>
          <w:p w14:paraId="4AC1A525" w14:textId="3266BB22" w:rsidR="005573E0" w:rsidDel="003D61BB" w:rsidRDefault="005573E0" w:rsidP="005573E0">
            <w:pPr>
              <w:jc w:val="center"/>
              <w:rPr>
                <w:del w:id="2382" w:author="Maribel" w:date="2018-05-27T11:12:00Z"/>
                <w:lang w:val="es-ES"/>
              </w:rPr>
            </w:pPr>
            <w:del w:id="2383" w:author="Maribel" w:date="2018-05-27T11:12:00Z">
              <w:r w:rsidDel="003D61BB">
                <w:rPr>
                  <w:lang w:val="es-ES"/>
                </w:rPr>
                <w:delText>Gráfica de una magnitud analógica (temperatura en función del tiempo) (Fuente: libro Fundamentos Digitales)</w:delText>
              </w:r>
            </w:del>
          </w:p>
        </w:tc>
      </w:tr>
    </w:tbl>
    <w:p w14:paraId="6DD10EA6" w14:textId="089099BF" w:rsidR="008C58BD" w:rsidDel="003D61BB" w:rsidRDefault="008C58BD" w:rsidP="00A32E5B">
      <w:pPr>
        <w:rPr>
          <w:del w:id="2384" w:author="Maribel" w:date="2018-05-27T11:12:00Z"/>
          <w:lang w:val="es-ES"/>
        </w:rPr>
      </w:pPr>
    </w:p>
    <w:p w14:paraId="082BDB04" w14:textId="77DEFF03" w:rsidR="00C22AAE" w:rsidDel="003D61BB" w:rsidRDefault="00F12E62" w:rsidP="00A32E5B">
      <w:pPr>
        <w:rPr>
          <w:del w:id="2385" w:author="Maribel" w:date="2018-05-27T11:12:00Z"/>
          <w:lang w:val="es-ES"/>
        </w:rPr>
      </w:pPr>
      <w:del w:id="2386" w:author="Maribel" w:date="2018-05-27T11:12:00Z">
        <w:r w:rsidDel="003D61BB">
          <w:rPr>
            <w:lang w:val="es-ES"/>
          </w:rPr>
          <w:delText>Ahora supongamos</w:delText>
        </w:r>
        <w:r w:rsidR="009056F6" w:rsidDel="003D61BB">
          <w:rPr>
            <w:lang w:val="es-ES"/>
          </w:rPr>
          <w:delText xml:space="preserve"> que medimos la temperatura cada hora (es decir, hacemos un muestreo). Lo que tenemos ahora son muestras que representan la temperatura en cada instante de tiempo (cada hora) a lo largo de un periódo de 24 horas.</w:delText>
        </w:r>
        <w:r w:rsidR="00C22AAE" w:rsidDel="003D61BB">
          <w:rPr>
            <w:lang w:val="es-ES"/>
          </w:rPr>
          <w:delText xml:space="preserve"> Si dibujáramos una gráfica de la temperatura con esta nueva forma de medición, obtendríamos una gráfica con valores discretos como la siguiente:</w:delText>
        </w:r>
      </w:del>
    </w:p>
    <w:tbl>
      <w:tblPr>
        <w:tblStyle w:val="Tablaconcuadrcula"/>
        <w:tblW w:w="0" w:type="auto"/>
        <w:tblLook w:val="04A0" w:firstRow="1" w:lastRow="0" w:firstColumn="1" w:lastColumn="0" w:noHBand="0" w:noVBand="1"/>
      </w:tblPr>
      <w:tblGrid>
        <w:gridCol w:w="9350"/>
      </w:tblGrid>
      <w:tr w:rsidR="00C22AAE" w:rsidDel="003D61BB" w14:paraId="16D89D3E" w14:textId="6727DC64" w:rsidTr="003670AA">
        <w:trPr>
          <w:del w:id="2387" w:author="Maribel" w:date="2018-05-27T11:12:00Z"/>
        </w:trPr>
        <w:tc>
          <w:tcPr>
            <w:tcW w:w="9350" w:type="dxa"/>
          </w:tcPr>
          <w:p w14:paraId="157DD171" w14:textId="26BACBC4" w:rsidR="00C22AAE" w:rsidDel="003D61BB" w:rsidRDefault="00C22AAE" w:rsidP="003670AA">
            <w:pPr>
              <w:jc w:val="center"/>
              <w:rPr>
                <w:del w:id="2388" w:author="Maribel" w:date="2018-05-27T11:12:00Z"/>
                <w:lang w:val="es-ES"/>
              </w:rPr>
            </w:pPr>
            <w:del w:id="2389" w:author="Maribel" w:date="2018-05-22T17:31:00Z">
              <w:r w:rsidDel="00794DCF">
                <w:rPr>
                  <w:lang w:val="es-ES"/>
                </w:rPr>
                <w:delText>(*** gráfica página 5)</w:delText>
              </w:r>
            </w:del>
          </w:p>
        </w:tc>
      </w:tr>
      <w:tr w:rsidR="00C22AAE" w:rsidRPr="003D61BB" w:rsidDel="003D61BB" w14:paraId="34E29ADD" w14:textId="6DCBCD84" w:rsidTr="003670AA">
        <w:trPr>
          <w:del w:id="2390" w:author="Maribel" w:date="2018-05-27T11:12:00Z"/>
        </w:trPr>
        <w:tc>
          <w:tcPr>
            <w:tcW w:w="9350" w:type="dxa"/>
          </w:tcPr>
          <w:p w14:paraId="0F15080D" w14:textId="47CF10FE" w:rsidR="00C22AAE" w:rsidDel="003D61BB" w:rsidRDefault="00C22AAE" w:rsidP="003670AA">
            <w:pPr>
              <w:jc w:val="center"/>
              <w:rPr>
                <w:del w:id="2391" w:author="Maribel" w:date="2018-05-27T11:12:00Z"/>
                <w:lang w:val="es-ES"/>
              </w:rPr>
            </w:pPr>
            <w:del w:id="2392" w:author="Maribel" w:date="2018-05-27T11:12:00Z">
              <w:r w:rsidDel="003D61BB">
                <w:rPr>
                  <w:lang w:val="es-ES"/>
                </w:rPr>
                <w:delText>Gráfica de una magnitud analógica (temperatura en función del tiempo) (Fuente: libro Fundamentos Digitales)</w:delText>
              </w:r>
            </w:del>
          </w:p>
        </w:tc>
      </w:tr>
    </w:tbl>
    <w:p w14:paraId="745BD657" w14:textId="3E983AB6" w:rsidR="00C22AAE" w:rsidDel="003D61BB" w:rsidRDefault="00C22AAE" w:rsidP="00A32E5B">
      <w:pPr>
        <w:rPr>
          <w:del w:id="2393" w:author="Maribel" w:date="2018-05-27T11:12:00Z"/>
          <w:lang w:val="es-ES"/>
        </w:rPr>
      </w:pPr>
    </w:p>
    <w:p w14:paraId="023AC171" w14:textId="38598675" w:rsidR="00F12E62" w:rsidRPr="00443CB8" w:rsidDel="003D61BB" w:rsidRDefault="009056F6" w:rsidP="00A32E5B">
      <w:pPr>
        <w:rPr>
          <w:del w:id="2394" w:author="Maribel" w:date="2018-05-27T11:12:00Z"/>
          <w:lang w:val="es-ES"/>
        </w:rPr>
      </w:pPr>
      <w:del w:id="2395" w:author="Maribel" w:date="2018-05-27T11:12:00Z">
        <w:r w:rsidDel="003D61BB">
          <w:rPr>
            <w:lang w:val="es-ES"/>
          </w:rPr>
          <w:delText>Hemos convertido una magnitud analógica a un formato (</w:delText>
        </w:r>
        <w:r w:rsidR="00971A08" w:rsidDel="003D61BB">
          <w:rPr>
            <w:lang w:val="es-ES"/>
          </w:rPr>
          <w:delText xml:space="preserve">¡ojo, </w:delText>
        </w:r>
        <w:r w:rsidDel="003D61BB">
          <w:rPr>
            <w:lang w:val="es-ES"/>
          </w:rPr>
          <w:delText>todavía no</w:delText>
        </w:r>
        <w:r w:rsidR="00971A08" w:rsidDel="003D61BB">
          <w:rPr>
            <w:lang w:val="es-ES"/>
          </w:rPr>
          <w:delText xml:space="preserve"> </w:delText>
        </w:r>
        <w:r w:rsidDel="003D61BB">
          <w:rPr>
            <w:lang w:val="es-ES"/>
          </w:rPr>
          <w:delText>digital!) que puede digitalizarse, representando cada valor muestreado como un código digital a base de 0s y 1s.</w:delText>
        </w:r>
        <w:r w:rsidR="00C22AAE" w:rsidDel="003D61BB">
          <w:rPr>
            <w:lang w:val="es-ES"/>
          </w:rPr>
          <w:delText xml:space="preserve"> [23]</w:delText>
        </w:r>
      </w:del>
    </w:p>
    <w:p w14:paraId="231BCD04" w14:textId="7CBD307E" w:rsidR="00EF664B" w:rsidRPr="00460401" w:rsidDel="003D61BB" w:rsidRDefault="000129B0" w:rsidP="00460401">
      <w:pPr>
        <w:rPr>
          <w:del w:id="2396" w:author="Maribel" w:date="2018-05-27T11:12:00Z"/>
          <w:lang w:val="es-ES"/>
        </w:rPr>
      </w:pPr>
      <w:del w:id="2397" w:author="Maribel" w:date="2018-05-27T11:12:00Z">
        <w:r w:rsidRPr="00443CB8" w:rsidDel="003D61BB">
          <w:rPr>
            <w:lang w:val="es-ES"/>
          </w:rPr>
          <w:delText>Cuando una señal analógica es muestreada y convertida a digital, utilizamos un</w:delText>
        </w:r>
        <w:r w:rsidR="009056F6" w:rsidDel="003D61BB">
          <w:rPr>
            <w:lang w:val="es-ES"/>
          </w:rPr>
          <w:delText xml:space="preserve"> elemento electrónico</w:delText>
        </w:r>
        <w:r w:rsidR="00971A08" w:rsidDel="003D61BB">
          <w:rPr>
            <w:lang w:val="es-ES"/>
          </w:rPr>
          <w:delText xml:space="preserve"> llamado</w:delText>
        </w:r>
        <w:r w:rsidRPr="00443CB8" w:rsidDel="003D61BB">
          <w:rPr>
            <w:lang w:val="es-ES"/>
          </w:rPr>
          <w:delText xml:space="preserve"> conversor de analógico a digital (ADC, analogue-to-digital-converter). Cuando una señal digital se convierte en analógica, usamos un conversor de digital a analógico (DAC, digital-to-analogue-converter).</w:delText>
        </w:r>
      </w:del>
    </w:p>
    <w:p w14:paraId="7C94D86F" w14:textId="43D06147" w:rsidR="00853C51" w:rsidRPr="00853C51" w:rsidRDefault="00520C31" w:rsidP="00853997">
      <w:pPr>
        <w:pStyle w:val="Prrafodelista"/>
        <w:numPr>
          <w:ilvl w:val="1"/>
          <w:numId w:val="5"/>
        </w:numPr>
        <w:rPr>
          <w:b/>
          <w:lang w:val="es-ES"/>
        </w:rPr>
      </w:pPr>
      <w:r>
        <w:rPr>
          <w:b/>
          <w:sz w:val="28"/>
          <w:lang w:val="es-ES"/>
        </w:rPr>
        <w:t>Ci</w:t>
      </w:r>
      <w:ins w:id="2398" w:author="Maribel" w:date="2018-05-13T19:16:00Z">
        <w:r w:rsidR="0047606A">
          <w:rPr>
            <w:b/>
            <w:sz w:val="28"/>
            <w:lang w:val="es-ES"/>
          </w:rPr>
          <w:t>r</w:t>
        </w:r>
      </w:ins>
      <w:r>
        <w:rPr>
          <w:b/>
          <w:sz w:val="28"/>
          <w:lang w:val="es-ES"/>
        </w:rPr>
        <w:t xml:space="preserve">cuitos </w:t>
      </w:r>
      <w:ins w:id="2399" w:author="Maribel" w:date="2018-05-13T17:53:00Z">
        <w:r w:rsidR="00385A83">
          <w:rPr>
            <w:b/>
            <w:sz w:val="28"/>
            <w:lang w:val="es-ES"/>
          </w:rPr>
          <w:t>d</w:t>
        </w:r>
      </w:ins>
      <w:del w:id="2400" w:author="Maribel" w:date="2018-05-13T17:53:00Z">
        <w:r w:rsidDel="00385A83">
          <w:rPr>
            <w:b/>
            <w:sz w:val="28"/>
            <w:lang w:val="es-ES"/>
          </w:rPr>
          <w:delText>D</w:delText>
        </w:r>
      </w:del>
      <w:r>
        <w:rPr>
          <w:b/>
          <w:sz w:val="28"/>
          <w:lang w:val="es-ES"/>
        </w:rPr>
        <w:t>igitales</w:t>
      </w:r>
    </w:p>
    <w:p w14:paraId="75402430" w14:textId="557FCC95" w:rsidR="00853C51" w:rsidRPr="00853C51" w:rsidRDefault="00853C51" w:rsidP="00853C51">
      <w:pPr>
        <w:rPr>
          <w:lang w:val="es-ES"/>
        </w:rPr>
      </w:pPr>
      <w:del w:id="2401" w:author="Maribel" w:date="2018-05-27T11:13:00Z">
        <w:r w:rsidRPr="00853C51" w:rsidDel="00AB7BE8">
          <w:rPr>
            <w:lang w:val="es-ES"/>
          </w:rPr>
          <w:delText xml:space="preserve">(3:46) </w:delText>
        </w:r>
      </w:del>
      <w:r w:rsidRPr="00853C51">
        <w:rPr>
          <w:lang w:val="es-ES"/>
        </w:rPr>
        <w:t xml:space="preserve">Si observamos el interior de los chips digitales, veremos hay muchos niveles. Nosotros nos vamos a quedar en el primer nivel que es el de electrónica digital. Por debajo </w:t>
      </w:r>
      <w:del w:id="2402" w:author="Maribel" w:date="2018-05-27T11:13:00Z">
        <w:r w:rsidRPr="00853C51" w:rsidDel="00AB7BE8">
          <w:rPr>
            <w:lang w:val="es-ES"/>
          </w:rPr>
          <w:delText xml:space="preserve">tenemos </w:delText>
        </w:r>
      </w:del>
      <w:ins w:id="2403" w:author="Maribel" w:date="2018-05-27T11:13:00Z">
        <w:r w:rsidR="00AB7BE8">
          <w:rPr>
            <w:lang w:val="es-ES"/>
          </w:rPr>
          <w:t>encontramos</w:t>
        </w:r>
        <w:r w:rsidR="00AB7BE8" w:rsidRPr="00853C51">
          <w:rPr>
            <w:lang w:val="es-ES"/>
          </w:rPr>
          <w:t xml:space="preserve"> </w:t>
        </w:r>
      </w:ins>
      <w:r w:rsidRPr="00853C51">
        <w:rPr>
          <w:lang w:val="es-ES"/>
        </w:rPr>
        <w:t xml:space="preserve">los transistores, el silicio, los átomos, etc. Pero a nivel de electrónica digital, los chips son algo muy sencillo: son unos elementos que trabajan con números binarios, 0 y 1, y lo único que hacen es manipular, almacenar y transportar estos bits. No hacen nada más.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14:paraId="37F367D7" w14:textId="77777777" w:rsidTr="00A13072">
        <w:tc>
          <w:tcPr>
            <w:tcW w:w="9350" w:type="dxa"/>
          </w:tcPr>
          <w:p w14:paraId="38B94E08" w14:textId="77777777" w:rsidR="00853C51" w:rsidRDefault="00853C51" w:rsidP="00A13072">
            <w:pPr>
              <w:jc w:val="center"/>
              <w:rPr>
                <w:lang w:val="es-ES"/>
              </w:rPr>
            </w:pPr>
            <w:r>
              <w:rPr>
                <w:noProof/>
              </w:rPr>
              <w:drawing>
                <wp:inline distT="0" distB="0" distL="0" distR="0" wp14:anchorId="4EE41051" wp14:editId="1E52E35F">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B937CA" w14:paraId="26093868" w14:textId="77777777" w:rsidTr="00A13072">
        <w:tc>
          <w:tcPr>
            <w:tcW w:w="9350" w:type="dxa"/>
          </w:tcPr>
          <w:p w14:paraId="0FE38245" w14:textId="77777777" w:rsidR="00853C51" w:rsidRDefault="00853C51" w:rsidP="00A13072">
            <w:pPr>
              <w:jc w:val="center"/>
              <w:rPr>
                <w:lang w:val="es-ES"/>
              </w:rPr>
            </w:pPr>
            <w:r>
              <w:rPr>
                <w:lang w:val="es-ES"/>
              </w:rPr>
              <w:t xml:space="preserve">El interior de un chip (Fuente: FPGA </w:t>
            </w:r>
            <w:proofErr w:type="spellStart"/>
            <w:r>
              <w:rPr>
                <w:lang w:val="es-ES"/>
              </w:rPr>
              <w:t>Wars</w:t>
            </w:r>
            <w:proofErr w:type="spellEnd"/>
            <w:r>
              <w:rPr>
                <w:lang w:val="es-ES"/>
              </w:rPr>
              <w:t>)</w:t>
            </w:r>
          </w:p>
        </w:tc>
      </w:tr>
    </w:tbl>
    <w:p w14:paraId="4AC5AF1E" w14:textId="77777777" w:rsidR="00853C51" w:rsidRPr="00853C51" w:rsidRDefault="00853C51" w:rsidP="00853C51">
      <w:pPr>
        <w:rPr>
          <w:lang w:val="es-ES"/>
        </w:rPr>
      </w:pPr>
    </w:p>
    <w:p w14:paraId="1CDBFABA" w14:textId="3FB16D61" w:rsidR="00EC31B6" w:rsidRDefault="00853C51" w:rsidP="00853C51">
      <w:pPr>
        <w:rPr>
          <w:ins w:id="2404" w:author="Maribel" w:date="2018-05-27T13:03:00Z"/>
          <w:lang w:val="es-ES"/>
        </w:rPr>
      </w:pPr>
      <w:del w:id="2405" w:author="Maribel" w:date="2018-05-27T11:15:00Z">
        <w:r w:rsidRPr="00853C51" w:rsidDel="00AB7BE8">
          <w:rPr>
            <w:lang w:val="es-ES"/>
          </w:rPr>
          <w:delText xml:space="preserve">(5:05) </w:delText>
        </w:r>
      </w:del>
      <w:r w:rsidRPr="00853C51">
        <w:rPr>
          <w:lang w:val="es-ES"/>
        </w:rPr>
        <w:t xml:space="preserve">Y </w:t>
      </w:r>
      <w:del w:id="2406" w:author="Maribel" w:date="2018-05-27T11:22:00Z">
        <w:r w:rsidRPr="00853C51" w:rsidDel="00E1141C">
          <w:rPr>
            <w:lang w:val="es-ES"/>
          </w:rPr>
          <w:delText>da igual</w:delText>
        </w:r>
      </w:del>
      <w:ins w:id="2407" w:author="Maribel" w:date="2018-05-27T11:22:00Z">
        <w:r w:rsidR="00E1141C">
          <w:rPr>
            <w:lang w:val="es-ES"/>
          </w:rPr>
          <w:t>no importa</w:t>
        </w:r>
      </w:ins>
      <w:r w:rsidRPr="00853C51">
        <w:rPr>
          <w:lang w:val="es-ES"/>
        </w:rPr>
        <w:t xml:space="preserve"> lo complejo que sea el chip, podemos coger el último Intel, </w:t>
      </w:r>
      <w:del w:id="2408" w:author="Maribel" w:date="2018-05-27T11:24:00Z">
        <w:r w:rsidRPr="00853C51" w:rsidDel="00E1141C">
          <w:rPr>
            <w:lang w:val="es-ES"/>
          </w:rPr>
          <w:delText xml:space="preserve">el último </w:delText>
        </w:r>
      </w:del>
      <w:r w:rsidRPr="00853C51">
        <w:rPr>
          <w:lang w:val="es-ES"/>
        </w:rPr>
        <w:t>ARM</w:t>
      </w:r>
      <w:ins w:id="2409" w:author="Maribel" w:date="2018-05-27T11:24:00Z">
        <w:r w:rsidR="00E1141C">
          <w:rPr>
            <w:lang w:val="es-ES"/>
          </w:rPr>
          <w:t xml:space="preserve"> o AMD</w:t>
        </w:r>
      </w:ins>
      <w:del w:id="2410" w:author="Maribel" w:date="2018-05-27T11:24:00Z">
        <w:r w:rsidRPr="00853C51" w:rsidDel="00E1141C">
          <w:rPr>
            <w:lang w:val="es-ES"/>
          </w:rPr>
          <w:delText>, no importa</w:delText>
        </w:r>
      </w:del>
      <w:r w:rsidRPr="00853C51">
        <w:rPr>
          <w:lang w:val="es-ES"/>
        </w:rPr>
        <w:t xml:space="preserve">. Todos al final se basan en lo mismo. La electrónica digital se basa </w:t>
      </w:r>
      <w:r w:rsidRPr="00853C51">
        <w:rPr>
          <w:b/>
          <w:lang w:val="es-ES"/>
        </w:rPr>
        <w:t>en tres componentes elementales</w:t>
      </w:r>
      <w:r w:rsidRPr="00853C51">
        <w:rPr>
          <w:lang w:val="es-ES"/>
        </w:rPr>
        <w:t xml:space="preserve">: </w:t>
      </w:r>
      <w:r w:rsidRPr="00853C51">
        <w:rPr>
          <w:b/>
          <w:lang w:val="es-ES"/>
        </w:rPr>
        <w:t>puertas lógicas</w:t>
      </w:r>
      <w:r w:rsidRPr="00853C51">
        <w:rPr>
          <w:lang w:val="es-ES"/>
        </w:rPr>
        <w:t xml:space="preserve">, que nos permiten </w:t>
      </w:r>
      <w:r w:rsidRPr="00853C51">
        <w:rPr>
          <w:b/>
          <w:lang w:val="es-ES"/>
        </w:rPr>
        <w:t>manipular</w:t>
      </w:r>
      <w:r w:rsidRPr="00853C51">
        <w:rPr>
          <w:lang w:val="es-ES"/>
        </w:rPr>
        <w:t xml:space="preserve"> los bits; </w:t>
      </w:r>
      <w:r w:rsidRPr="00853C51">
        <w:rPr>
          <w:b/>
          <w:lang w:val="es-ES"/>
        </w:rPr>
        <w:t>biestables</w:t>
      </w:r>
      <w:r w:rsidRPr="00853C51">
        <w:rPr>
          <w:lang w:val="es-ES"/>
        </w:rPr>
        <w:t xml:space="preserve">, que nos permiten </w:t>
      </w:r>
      <w:r w:rsidRPr="00853C51">
        <w:rPr>
          <w:b/>
          <w:lang w:val="es-ES"/>
        </w:rPr>
        <w:t>almacenar</w:t>
      </w:r>
      <w:r w:rsidRPr="00853C51">
        <w:rPr>
          <w:lang w:val="es-ES"/>
        </w:rPr>
        <w:t xml:space="preserve"> los bits; y </w:t>
      </w:r>
      <w:del w:id="2411" w:author="Maribel" w:date="2018-05-27T11:24:00Z">
        <w:r w:rsidRPr="00853C51" w:rsidDel="00E1141C">
          <w:rPr>
            <w:lang w:val="es-ES"/>
          </w:rPr>
          <w:delText xml:space="preserve">los </w:delText>
        </w:r>
      </w:del>
      <w:r w:rsidRPr="00853C51">
        <w:rPr>
          <w:b/>
          <w:lang w:val="es-ES"/>
        </w:rPr>
        <w:t>cables</w:t>
      </w:r>
      <w:r w:rsidRPr="00853C51">
        <w:rPr>
          <w:lang w:val="es-ES"/>
        </w:rPr>
        <w:t xml:space="preserve">, que nos permiten unir los componentes y </w:t>
      </w:r>
      <w:r w:rsidRPr="00853C51">
        <w:rPr>
          <w:b/>
          <w:lang w:val="es-ES"/>
        </w:rPr>
        <w:t>transportar</w:t>
      </w:r>
      <w:r w:rsidRPr="00853C51">
        <w:rPr>
          <w:lang w:val="es-ES"/>
        </w:rPr>
        <w:t xml:space="preserve"> los bits. </w:t>
      </w:r>
      <w:r w:rsidRPr="00853C51">
        <w:rPr>
          <w:b/>
          <w:lang w:val="es-ES"/>
        </w:rPr>
        <w:t>No hay nada más. Todo se construye a partir de estos elementos tan sencillos.</w:t>
      </w:r>
      <w:r w:rsidRPr="00853C51">
        <w:rPr>
          <w:lang w:val="es-ES"/>
        </w:rPr>
        <w:t xml:space="preserve"> Si unimos biestables tenemos un registro, si unimos varios registros </w:t>
      </w:r>
      <w:del w:id="2412" w:author="Maribel" w:date="2018-05-27T11:24:00Z">
        <w:r w:rsidRPr="00853C51" w:rsidDel="00E1141C">
          <w:rPr>
            <w:lang w:val="es-ES"/>
          </w:rPr>
          <w:delText xml:space="preserve">tenemos </w:delText>
        </w:r>
      </w:del>
      <w:ins w:id="2413" w:author="Maribel" w:date="2018-05-27T11:24:00Z">
        <w:r w:rsidR="00E1141C">
          <w:rPr>
            <w:lang w:val="es-ES"/>
          </w:rPr>
          <w:t>obtenemos</w:t>
        </w:r>
        <w:r w:rsidR="00E1141C" w:rsidRPr="00853C51">
          <w:rPr>
            <w:lang w:val="es-ES"/>
          </w:rPr>
          <w:t xml:space="preserve"> </w:t>
        </w:r>
      </w:ins>
      <w:r w:rsidRPr="00853C51">
        <w:rPr>
          <w:lang w:val="es-ES"/>
        </w:rPr>
        <w:t xml:space="preserve">una memoria, con puertas lógicas podemos hacer multiplexores, unidades </w:t>
      </w:r>
      <w:proofErr w:type="gramStart"/>
      <w:r w:rsidRPr="00853C51">
        <w:rPr>
          <w:lang w:val="es-ES"/>
        </w:rPr>
        <w:t>aritmético-lógicas</w:t>
      </w:r>
      <w:proofErr w:type="gramEnd"/>
      <w:r w:rsidRPr="00853C51">
        <w:rPr>
          <w:lang w:val="es-ES"/>
        </w:rPr>
        <w:t xml:space="preserve"> </w:t>
      </w:r>
      <w:ins w:id="2414" w:author="Maribel" w:date="2018-05-27T11:25:00Z">
        <w:r w:rsidR="00E1141C">
          <w:rPr>
            <w:lang w:val="es-ES"/>
          </w:rPr>
          <w:t xml:space="preserve">(ALU) </w:t>
        </w:r>
      </w:ins>
      <w:r w:rsidRPr="00853C51">
        <w:rPr>
          <w:lang w:val="es-ES"/>
        </w:rPr>
        <w:t xml:space="preserve">(lo que vamos a hacer nosotros), etc. Todo va </w:t>
      </w:r>
      <w:del w:id="2415" w:author="Maribel" w:date="2018-05-27T11:24:00Z">
        <w:r w:rsidRPr="00853C51" w:rsidDel="00E1141C">
          <w:rPr>
            <w:lang w:val="es-ES"/>
          </w:rPr>
          <w:delText>creciendo basándose</w:delText>
        </w:r>
      </w:del>
      <w:ins w:id="2416" w:author="Maribel" w:date="2018-05-27T11:24:00Z">
        <w:r w:rsidR="00E1141C" w:rsidRPr="00853C51">
          <w:rPr>
            <w:lang w:val="es-ES"/>
          </w:rPr>
          <w:t>creciendo, basándose</w:t>
        </w:r>
      </w:ins>
      <w:r w:rsidRPr="00853C51">
        <w:rPr>
          <w:lang w:val="es-ES"/>
        </w:rPr>
        <w:t xml:space="preserve"> en estos tres elementos. Entonces, combinándolos inteligentemente, podemos crear nuestros circuitos digitale</w:t>
      </w:r>
      <w:r w:rsidR="00EC31B6">
        <w:rPr>
          <w:lang w:val="es-ES"/>
        </w:rPr>
        <w:t>s.</w:t>
      </w:r>
      <w:r w:rsidR="00E952FC">
        <w:rPr>
          <w:lang w:val="es-ES"/>
        </w:rPr>
        <w:t xml:space="preserve"> [2</w:t>
      </w:r>
      <w:r w:rsidR="009A2F51">
        <w:rPr>
          <w:lang w:val="es-ES"/>
        </w:rPr>
        <w:t>0</w:t>
      </w:r>
      <w:ins w:id="2417" w:author="Maribel" w:date="2018-05-27T11:25:00Z">
        <w:r w:rsidR="00E1141C">
          <w:rPr>
            <w:lang w:val="es-ES"/>
          </w:rPr>
          <w:t>]</w:t>
        </w:r>
      </w:ins>
      <w:del w:id="2418" w:author="Maribel" w:date="2018-05-27T11:25:00Z">
        <w:r w:rsidR="009A2F51" w:rsidDel="00E1141C">
          <w:rPr>
            <w:lang w:val="es-ES"/>
          </w:rPr>
          <w:delText>[</w:delText>
        </w:r>
      </w:del>
    </w:p>
    <w:p w14:paraId="14BE09DE" w14:textId="77777777" w:rsidR="004B4E29" w:rsidRDefault="004B4E29" w:rsidP="00853C51">
      <w:pPr>
        <w:rPr>
          <w:ins w:id="2419" w:author="Maribel" w:date="2018-05-27T13:00: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420" w:author="Maribel" w:date="2018-05-27T13:03:00Z">
          <w:tblPr>
            <w:tblStyle w:val="Tablaconcuadrcula"/>
            <w:tblW w:w="0" w:type="auto"/>
            <w:tblLook w:val="04A0" w:firstRow="1" w:lastRow="0" w:firstColumn="1" w:lastColumn="0" w:noHBand="0" w:noVBand="1"/>
          </w:tblPr>
        </w:tblPrChange>
      </w:tblPr>
      <w:tblGrid>
        <w:gridCol w:w="9350"/>
        <w:tblGridChange w:id="2421">
          <w:tblGrid>
            <w:gridCol w:w="9350"/>
          </w:tblGrid>
        </w:tblGridChange>
      </w:tblGrid>
      <w:tr w:rsidR="00020B69" w:rsidRPr="00B937CA" w14:paraId="0715715D" w14:textId="77777777" w:rsidTr="00A8373D">
        <w:trPr>
          <w:ins w:id="2422" w:author="Maribel" w:date="2018-05-27T13:00:00Z"/>
        </w:trPr>
        <w:tc>
          <w:tcPr>
            <w:tcW w:w="9350" w:type="dxa"/>
            <w:tcPrChange w:id="2423" w:author="Maribel" w:date="2018-05-27T13:03:00Z">
              <w:tcPr>
                <w:tcW w:w="9350" w:type="dxa"/>
              </w:tcPr>
            </w:tcPrChange>
          </w:tcPr>
          <w:p w14:paraId="281195A1" w14:textId="6E8120E2" w:rsidR="00C23B69" w:rsidRDefault="00020B69" w:rsidP="00C23B69">
            <w:pPr>
              <w:keepNext/>
              <w:jc w:val="center"/>
              <w:rPr>
                <w:ins w:id="2424" w:author="Maribel" w:date="2018-05-27T13:03:00Z"/>
              </w:rPr>
            </w:pPr>
            <w:ins w:id="2425" w:author="Maribel" w:date="2018-05-27T13:00:00Z">
              <w:r>
                <w:rPr>
                  <w:noProof/>
                </w:rPr>
                <w:drawing>
                  <wp:inline distT="0" distB="0" distL="0" distR="0" wp14:anchorId="5D6C60C4" wp14:editId="21C92A21">
                    <wp:extent cx="5138420" cy="1856105"/>
                    <wp:effectExtent l="0" t="0" r="5080" b="0"/>
                    <wp:docPr id="7" name="Imagen 7"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ins>
          </w:p>
          <w:p w14:paraId="6AD77E27" w14:textId="77777777" w:rsidR="00D64E0C" w:rsidRDefault="00D64E0C">
            <w:pPr>
              <w:keepNext/>
              <w:jc w:val="center"/>
              <w:rPr>
                <w:ins w:id="2426" w:author="Maribel" w:date="2018-05-27T13:02:00Z"/>
              </w:rPr>
            </w:pPr>
          </w:p>
          <w:p w14:paraId="2664E0EB" w14:textId="4CAADCD8" w:rsidR="00020B69" w:rsidRPr="002A3EA7" w:rsidRDefault="00C23B69">
            <w:pPr>
              <w:pStyle w:val="Descripcin"/>
              <w:jc w:val="center"/>
              <w:rPr>
                <w:ins w:id="2427" w:author="Maribel" w:date="2018-05-27T13:00:00Z"/>
                <w:lang w:val="es-ES"/>
              </w:rPr>
              <w:pPrChange w:id="2428" w:author="Maribel" w:date="2018-05-27T16:52:00Z">
                <w:pPr/>
              </w:pPrChange>
            </w:pPr>
            <w:ins w:id="2429" w:author="Maribel" w:date="2018-05-27T13:02:00Z">
              <w:r w:rsidRPr="00C23B69">
                <w:rPr>
                  <w:lang w:val="es-ES"/>
                  <w:rPrChange w:id="2430" w:author="Maribel" w:date="2018-05-27T13:02:00Z">
                    <w:rPr>
                      <w:i/>
                      <w:iCs/>
                    </w:rPr>
                  </w:rPrChange>
                </w:rPr>
                <w:t xml:space="preserve">Figura </w:t>
              </w:r>
              <w:r>
                <w:fldChar w:fldCharType="begin"/>
              </w:r>
              <w:r w:rsidRPr="00C23B69">
                <w:rPr>
                  <w:lang w:val="es-ES"/>
                  <w:rPrChange w:id="2431" w:author="Maribel" w:date="2018-05-27T13:02:00Z">
                    <w:rPr>
                      <w:i/>
                      <w:iCs/>
                    </w:rPr>
                  </w:rPrChange>
                </w:rPr>
                <w:instrText xml:space="preserve"> SEQ Figura \* ARABIC </w:instrText>
              </w:r>
            </w:ins>
            <w:r>
              <w:fldChar w:fldCharType="separate"/>
            </w:r>
            <w:ins w:id="2432" w:author="Maribel" w:date="2018-05-29T01:55:00Z">
              <w:r w:rsidR="00791217">
                <w:rPr>
                  <w:noProof/>
                  <w:lang w:val="es-ES"/>
                </w:rPr>
                <w:t>1</w:t>
              </w:r>
            </w:ins>
            <w:ins w:id="2433" w:author="Maribel" w:date="2018-05-27T13:02:00Z">
              <w:r>
                <w:fldChar w:fldCharType="end"/>
              </w:r>
              <w:r w:rsidRPr="00C23B69">
                <w:rPr>
                  <w:lang w:val="es-ES"/>
                  <w:rPrChange w:id="2434" w:author="Maribel" w:date="2018-05-27T13:02:00Z">
                    <w:rPr>
                      <w:i/>
                      <w:iCs/>
                    </w:rPr>
                  </w:rPrChange>
                </w:rPr>
                <w:t>.</w:t>
              </w:r>
              <w:r w:rsidRPr="00EE1450">
                <w:rPr>
                  <w:i w:val="0"/>
                  <w:lang w:val="es-ES"/>
                  <w:rPrChange w:id="2435" w:author="Maribel" w:date="2018-05-27T14:51:00Z">
                    <w:rPr>
                      <w:i/>
                      <w:iCs/>
                      <w:lang w:val="es-ES"/>
                    </w:rPr>
                  </w:rPrChange>
                </w:rPr>
                <w:t xml:space="preserve"> Elementos básicos de los circuitos digitales. Nota. Recuperado de </w:t>
              </w:r>
              <w:r w:rsidRPr="002A3EA7">
                <w:rPr>
                  <w:lang w:val="es-ES"/>
                </w:rPr>
                <w:t>“Introducción”</w:t>
              </w:r>
              <w:r w:rsidRPr="00EE1450">
                <w:rPr>
                  <w:i w:val="0"/>
                  <w:lang w:val="es-ES"/>
                  <w:rPrChange w:id="2436" w:author="Maribel" w:date="2018-05-27T14:51:00Z">
                    <w:rPr>
                      <w:i/>
                      <w:iCs/>
                      <w:lang w:val="es-ES"/>
                    </w:rPr>
                  </w:rPrChange>
                </w:rPr>
                <w:t xml:space="preserve">, de FPGA </w:t>
              </w:r>
              <w:proofErr w:type="spellStart"/>
              <w:r w:rsidRPr="00EE1450">
                <w:rPr>
                  <w:i w:val="0"/>
                  <w:lang w:val="es-ES"/>
                  <w:rPrChange w:id="2437" w:author="Maribel" w:date="2018-05-27T14:51:00Z">
                    <w:rPr>
                      <w:i/>
                      <w:iCs/>
                      <w:lang w:val="es-ES"/>
                    </w:rPr>
                  </w:rPrChange>
                </w:rPr>
                <w:t>Wars</w:t>
              </w:r>
              <w:proofErr w:type="spellEnd"/>
              <w:r w:rsidRPr="00EE1450">
                <w:rPr>
                  <w:i w:val="0"/>
                  <w:lang w:val="es-ES"/>
                  <w:rPrChange w:id="2438" w:author="Maribel" w:date="2018-05-27T14:51:00Z">
                    <w:rPr>
                      <w:i/>
                      <w:iCs/>
                      <w:lang w:val="es-ES"/>
                    </w:rPr>
                  </w:rPrChange>
                </w:rPr>
                <w:t>. Recuperado de http://obijuan.github.io/intro-fpga.htm</w:t>
              </w:r>
            </w:ins>
            <w:ins w:id="2439" w:author="Maribel" w:date="2018-05-27T13:03:00Z">
              <w:r w:rsidR="00A8373D" w:rsidRPr="00EE1450">
                <w:rPr>
                  <w:i w:val="0"/>
                  <w:lang w:val="es-ES"/>
                  <w:rPrChange w:id="2440" w:author="Maribel" w:date="2018-05-27T14:51:00Z">
                    <w:rPr>
                      <w:i/>
                      <w:iCs/>
                      <w:lang w:val="es-ES"/>
                    </w:rPr>
                  </w:rPrChange>
                </w:rPr>
                <w:t>l</w:t>
              </w:r>
            </w:ins>
          </w:p>
        </w:tc>
      </w:tr>
    </w:tbl>
    <w:p w14:paraId="52A19BD7" w14:textId="48D5FFEE" w:rsidR="00E1141C" w:rsidRPr="002A3EA7" w:rsidDel="00020B69" w:rsidRDefault="00E1141C">
      <w:pPr>
        <w:pStyle w:val="Descripcin"/>
        <w:jc w:val="center"/>
        <w:rPr>
          <w:del w:id="2441" w:author="Maribel" w:date="2018-05-27T13:00:00Z"/>
          <w:lang w:val="es-ES"/>
        </w:rPr>
        <w:pPrChange w:id="2442" w:author="Maribel" w:date="2018-05-27T12:36:00Z">
          <w:pPr/>
        </w:pPrChange>
      </w:pPr>
    </w:p>
    <w:tbl>
      <w:tblPr>
        <w:tblStyle w:val="Tablaconcuadrcula"/>
        <w:tblW w:w="0" w:type="auto"/>
        <w:tblLook w:val="04A0" w:firstRow="1" w:lastRow="0" w:firstColumn="1" w:lastColumn="0" w:noHBand="0" w:noVBand="1"/>
        <w:tblPrChange w:id="2443" w:author="Maribel" w:date="2018-05-27T12:3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2444">
          <w:tblGrid>
            <w:gridCol w:w="9350"/>
          </w:tblGrid>
        </w:tblGridChange>
      </w:tblGrid>
      <w:tr w:rsidR="00EC31B6" w:rsidRPr="00B937CA" w:rsidDel="00D056A9" w14:paraId="1590E767" w14:textId="3DDEAFAB" w:rsidTr="00AD5152">
        <w:trPr>
          <w:del w:id="2445" w:author="Maribel" w:date="2018-05-27T12:57:00Z"/>
        </w:trPr>
        <w:tc>
          <w:tcPr>
            <w:tcW w:w="9350" w:type="dxa"/>
            <w:tcPrChange w:id="2446" w:author="Maribel" w:date="2018-05-27T12:36:00Z">
              <w:tcPr>
                <w:tcW w:w="9350" w:type="dxa"/>
              </w:tcPr>
            </w:tcPrChange>
          </w:tcPr>
          <w:p w14:paraId="3E2E6978" w14:textId="41643F56" w:rsidR="00EC31B6" w:rsidDel="00D056A9" w:rsidRDefault="00EC31B6" w:rsidP="00A13072">
            <w:pPr>
              <w:jc w:val="center"/>
              <w:rPr>
                <w:del w:id="2447" w:author="Maribel" w:date="2018-05-27T12:57:00Z"/>
                <w:lang w:val="es-ES"/>
              </w:rPr>
            </w:pPr>
            <w:del w:id="2448" w:author="Maribel" w:date="2018-05-27T12:36:00Z">
              <w:r w:rsidDel="00AD5152">
                <w:rPr>
                  <w:noProof/>
                </w:rPr>
                <w:drawing>
                  <wp:inline distT="0" distB="0" distL="0" distR="0" wp14:anchorId="6CE97539" wp14:editId="6F72EFA1">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del>
          </w:p>
        </w:tc>
      </w:tr>
      <w:tr w:rsidR="00EC31B6" w:rsidRPr="00B937CA" w:rsidDel="00AD5152" w14:paraId="678110CC" w14:textId="2F6178A9" w:rsidTr="00AD5152">
        <w:trPr>
          <w:del w:id="2449" w:author="Maribel" w:date="2018-05-27T12:36:00Z"/>
        </w:trPr>
        <w:tc>
          <w:tcPr>
            <w:tcW w:w="9350" w:type="dxa"/>
            <w:tcPrChange w:id="2450" w:author="Maribel" w:date="2018-05-27T12:36:00Z">
              <w:tcPr>
                <w:tcW w:w="9350" w:type="dxa"/>
              </w:tcPr>
            </w:tcPrChange>
          </w:tcPr>
          <w:p w14:paraId="730A26D8" w14:textId="3CDAC26C" w:rsidR="00EC31B6" w:rsidRPr="0096366D" w:rsidDel="00AD5152" w:rsidRDefault="00EC31B6" w:rsidP="00A13072">
            <w:pPr>
              <w:jc w:val="center"/>
              <w:rPr>
                <w:del w:id="2451" w:author="Maribel" w:date="2018-05-27T12:36:00Z"/>
                <w:noProof/>
                <w:lang w:val="es-ES"/>
                <w:rPrChange w:id="2452" w:author="Maribel" w:date="2018-05-27T12:40:00Z">
                  <w:rPr>
                    <w:del w:id="2453" w:author="Maribel" w:date="2018-05-27T12:36:00Z"/>
                    <w:noProof/>
                  </w:rPr>
                </w:rPrChange>
              </w:rPr>
            </w:pPr>
          </w:p>
        </w:tc>
      </w:tr>
      <w:tr w:rsidR="00EC31B6" w:rsidRPr="00B937CA" w:rsidDel="00D056A9" w14:paraId="6A409C76" w14:textId="1861F0FD" w:rsidTr="00AD5152">
        <w:trPr>
          <w:del w:id="2454" w:author="Maribel" w:date="2018-05-27T12:57:00Z"/>
        </w:trPr>
        <w:tc>
          <w:tcPr>
            <w:tcW w:w="9350" w:type="dxa"/>
            <w:tcPrChange w:id="2455" w:author="Maribel" w:date="2018-05-27T12:36:00Z">
              <w:tcPr>
                <w:tcW w:w="9350" w:type="dxa"/>
              </w:tcPr>
            </w:tcPrChange>
          </w:tcPr>
          <w:p w14:paraId="5D6E4457" w14:textId="1D4C6F99" w:rsidR="00EC31B6" w:rsidDel="00D056A9" w:rsidRDefault="00EC31B6" w:rsidP="00A13072">
            <w:pPr>
              <w:jc w:val="center"/>
              <w:rPr>
                <w:del w:id="2456" w:author="Maribel" w:date="2018-05-27T12:57:00Z"/>
                <w:lang w:val="es-ES"/>
              </w:rPr>
            </w:pPr>
            <w:del w:id="2457" w:author="Maribel" w:date="2018-05-27T12:57:00Z">
              <w:r w:rsidDel="00D056A9">
                <w:rPr>
                  <w:lang w:val="es-ES"/>
                </w:rPr>
                <w:delText>Elementos básicos de los circuitos digitales (Fuente: FPGA Wars)</w:delText>
              </w:r>
            </w:del>
          </w:p>
        </w:tc>
      </w:tr>
    </w:tbl>
    <w:p w14:paraId="4BBF596C" w14:textId="598D4524" w:rsidR="00EC31B6" w:rsidDel="004B4E29" w:rsidRDefault="00EC31B6" w:rsidP="00A32E5B">
      <w:pPr>
        <w:rPr>
          <w:del w:id="2458" w:author="Maribel" w:date="2018-05-27T12:57:00Z"/>
          <w:lang w:val="es-ES"/>
        </w:rPr>
      </w:pPr>
    </w:p>
    <w:p w14:paraId="1BA25876" w14:textId="77777777" w:rsidR="004B4E29" w:rsidRDefault="004B4E29" w:rsidP="00A32E5B">
      <w:pPr>
        <w:rPr>
          <w:ins w:id="2459" w:author="Maribel" w:date="2018-05-27T13:04:00Z"/>
          <w:lang w:val="es-ES"/>
        </w:rPr>
      </w:pPr>
    </w:p>
    <w:p w14:paraId="06D6560F" w14:textId="658AA9DE" w:rsidR="00AD756C" w:rsidRPr="00853C51" w:rsidDel="00E1141C" w:rsidRDefault="00090361" w:rsidP="00853C51">
      <w:pPr>
        <w:rPr>
          <w:del w:id="2460" w:author="Maribel" w:date="2018-05-27T11:25:00Z"/>
          <w:b/>
          <w:lang w:val="es-ES"/>
        </w:rPr>
      </w:pPr>
      <w:del w:id="2461" w:author="Maribel" w:date="2018-05-27T11:25:00Z">
        <w:r w:rsidRPr="00853C51" w:rsidDel="00E1141C">
          <w:rPr>
            <w:b/>
            <w:sz w:val="28"/>
            <w:lang w:val="es-ES"/>
          </w:rPr>
          <w:fldChar w:fldCharType="begin"/>
        </w:r>
        <w:r w:rsidRPr="00853C51" w:rsidDel="00E1141C">
          <w:rPr>
            <w:lang w:val="es-ES"/>
          </w:rPr>
          <w:delInstrText xml:space="preserve"> XE "</w:delInstrText>
        </w:r>
        <w:r w:rsidRPr="00853C51" w:rsidDel="00E1141C">
          <w:rPr>
            <w:b/>
            <w:sz w:val="28"/>
            <w:lang w:val="es-ES"/>
          </w:rPr>
          <w:delInstrText>Historia de la Lógica Digital</w:delInstrText>
        </w:r>
        <w:r w:rsidR="00382A4B" w:rsidRPr="00853C51" w:rsidDel="00E1141C">
          <w:rPr>
            <w:b/>
            <w:sz w:val="28"/>
            <w:lang w:val="es-ES"/>
          </w:rPr>
          <w:delInstrText>;09</w:delInstrText>
        </w:r>
        <w:r w:rsidRPr="00853C51" w:rsidDel="00E1141C">
          <w:rPr>
            <w:lang w:val="es-ES"/>
          </w:rPr>
          <w:delInstrText xml:space="preserve">" </w:delInstrText>
        </w:r>
        <w:r w:rsidRPr="00853C51" w:rsidDel="00E1141C">
          <w:rPr>
            <w:b/>
            <w:sz w:val="28"/>
            <w:lang w:val="es-ES"/>
          </w:rPr>
          <w:fldChar w:fldCharType="end"/>
        </w:r>
      </w:del>
    </w:p>
    <w:p w14:paraId="67B03E69" w14:textId="577F412B" w:rsidR="00C21B07" w:rsidRDefault="00C21B07" w:rsidP="00A32E5B">
      <w:pPr>
        <w:rPr>
          <w:lang w:val="es-ES"/>
        </w:rPr>
      </w:pPr>
      <w:r>
        <w:rPr>
          <w:lang w:val="es-ES"/>
        </w:rPr>
        <w:t xml:space="preserve">En su forma más simple, la </w:t>
      </w:r>
      <w:r w:rsidRPr="00AA7D69">
        <w:rPr>
          <w:b/>
          <w:lang w:val="es-ES"/>
          <w:rPrChange w:id="2462" w:author="Maribel" w:date="2018-05-27T11:27:00Z">
            <w:rPr>
              <w:lang w:val="es-ES"/>
            </w:rPr>
          </w:rPrChange>
        </w:rPr>
        <w:t>lógica</w:t>
      </w:r>
      <w:r>
        <w:rPr>
          <w:lang w:val="es-ES"/>
        </w:rPr>
        <w:t xml:space="preserve">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Pr>
          <w:lang w:val="es-ES"/>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w:t>
      </w:r>
      <w:ins w:id="2463" w:author="Maribel" w:date="2018-05-27T11:28:00Z">
        <w:r w:rsidR="00AA7D69">
          <w:rPr>
            <w:lang w:val="es-ES"/>
          </w:rPr>
          <w:t xml:space="preserve">e </w:t>
        </w:r>
      </w:ins>
      <w:del w:id="2464" w:author="Maribel" w:date="2018-05-27T11:28:00Z">
        <w:r w:rsidR="008E517E" w:rsidDel="00AA7D69">
          <w:rPr>
            <w:lang w:val="es-ES"/>
          </w:rPr>
          <w:delText xml:space="preserve">e. (*** </w:delText>
        </w:r>
        <w:r w:rsidR="0099401C" w:rsidDel="00AA7D69">
          <w:rPr>
            <w:lang w:val="es-ES"/>
          </w:rPr>
          <w:delText>sacar</w:delText>
        </w:r>
        <w:r w:rsidR="008E517E" w:rsidDel="00AA7D69">
          <w:rPr>
            <w:lang w:val="es-ES"/>
          </w:rPr>
          <w:delText xml:space="preserve"> esto </w:delText>
        </w:r>
        <w:r w:rsidR="0099401C" w:rsidDel="00AA7D69">
          <w:rPr>
            <w:lang w:val="es-ES"/>
          </w:rPr>
          <w:delText>de CODE</w:delText>
        </w:r>
        <w:r w:rsidR="008E517E" w:rsidDel="00AA7D69">
          <w:rPr>
            <w:lang w:val="es-ES"/>
          </w:rPr>
          <w:delText>)</w:delText>
        </w:r>
        <w:r w:rsidR="0099401C" w:rsidDel="00AA7D69">
          <w:rPr>
            <w:lang w:val="es-ES"/>
          </w:rPr>
          <w:delText xml:space="preserve">. </w:delText>
        </w:r>
      </w:del>
      <w:r w:rsidR="0099401C">
        <w:rPr>
          <w:lang w:val="es-ES"/>
        </w:rPr>
        <w:t>[23]</w:t>
      </w:r>
      <w:ins w:id="2465" w:author="Maribel" w:date="2018-05-27T11:28:00Z">
        <w:r w:rsidR="00AA7D69">
          <w:rPr>
            <w:lang w:val="es-ES"/>
          </w:rPr>
          <w:t>.</w:t>
        </w:r>
      </w:ins>
    </w:p>
    <w:p w14:paraId="6F572E7D" w14:textId="2E26553A" w:rsidR="00AD756C" w:rsidRDefault="00FA6CE0" w:rsidP="00A32E5B">
      <w:pPr>
        <w:rPr>
          <w:lang w:val="es-ES"/>
        </w:rPr>
      </w:pPr>
      <w:r w:rsidRPr="00A647D4">
        <w:rPr>
          <w:b/>
          <w:lang w:val="es-ES"/>
          <w:rPrChange w:id="2466" w:author="Maribel" w:date="2018-05-27T11:39:00Z">
            <w:rPr>
              <w:lang w:val="es-ES"/>
            </w:rPr>
          </w:rPrChange>
        </w:rPr>
        <w:t>Los primeros circuitos electrónicos eran analógicos</w:t>
      </w:r>
      <w:r w:rsidRPr="00816C9C">
        <w:rPr>
          <w:lang w:val="es-ES"/>
        </w:rPr>
        <w:t>, y el procesamiento de señales era llevado a cabo por ellos. La invención del transistor semiconductor en 1947 en los Laboratorios Bell, la mejora de estos, la llegada de los circuitos integrados</w:t>
      </w:r>
      <w:ins w:id="2467" w:author="Maribel" w:date="2018-05-27T17:14:00Z">
        <w:r w:rsidR="007E7596">
          <w:rPr>
            <w:lang w:val="es-ES"/>
          </w:rPr>
          <w:t xml:space="preserve"> o </w:t>
        </w:r>
        <w:proofErr w:type="spellStart"/>
        <w:r w:rsidR="007E7596">
          <w:rPr>
            <w:lang w:val="es-ES"/>
          </w:rPr>
          <w:t>CIs</w:t>
        </w:r>
      </w:ins>
      <w:proofErr w:type="spellEnd"/>
      <w:r w:rsidRPr="00816C9C">
        <w:rPr>
          <w:lang w:val="es-ES"/>
        </w:rPr>
        <w:t xml:space="preserve"> (</w:t>
      </w:r>
      <w:proofErr w:type="spellStart"/>
      <w:ins w:id="2468" w:author="Maribel" w:date="2018-05-27T11:34:00Z">
        <w:r w:rsidR="00052832" w:rsidRPr="00052832">
          <w:rPr>
            <w:i/>
            <w:lang w:val="es-ES"/>
            <w:rPrChange w:id="2469" w:author="Maribel" w:date="2018-05-27T11:38:00Z">
              <w:rPr>
                <w:lang w:val="es-ES"/>
              </w:rPr>
            </w:rPrChange>
          </w:rPr>
          <w:t>integrated</w:t>
        </w:r>
        <w:proofErr w:type="spellEnd"/>
        <w:r w:rsidR="00052832" w:rsidRPr="00052832">
          <w:rPr>
            <w:i/>
            <w:lang w:val="es-ES"/>
            <w:rPrChange w:id="2470" w:author="Maribel" w:date="2018-05-27T11:38:00Z">
              <w:rPr>
                <w:lang w:val="es-ES"/>
              </w:rPr>
            </w:rPrChange>
          </w:rPr>
          <w:t xml:space="preserve"> </w:t>
        </w:r>
        <w:proofErr w:type="spellStart"/>
        <w:r w:rsidR="00052832" w:rsidRPr="00052832">
          <w:rPr>
            <w:i/>
            <w:lang w:val="es-ES"/>
            <w:rPrChange w:id="2471" w:author="Maribel" w:date="2018-05-27T11:38:00Z">
              <w:rPr>
                <w:lang w:val="es-ES"/>
              </w:rPr>
            </w:rPrChange>
          </w:rPr>
          <w:t>circuits</w:t>
        </w:r>
        <w:proofErr w:type="spellEnd"/>
        <w:r w:rsidR="00052832">
          <w:rPr>
            <w:lang w:val="es-ES"/>
          </w:rPr>
          <w:t xml:space="preserve">, </w:t>
        </w:r>
      </w:ins>
      <w:del w:id="2472" w:author="Maribel" w:date="2018-05-27T11:28:00Z">
        <w:r w:rsidRPr="00052832" w:rsidDel="001C0034">
          <w:rPr>
            <w:i/>
            <w:lang w:val="es-ES"/>
            <w:rPrChange w:id="2473" w:author="Maribel" w:date="2018-05-27T11:38:00Z">
              <w:rPr>
                <w:lang w:val="es-ES"/>
              </w:rPr>
            </w:rPrChange>
          </w:rPr>
          <w:delText>C</w:delText>
        </w:r>
      </w:del>
      <w:proofErr w:type="spellStart"/>
      <w:r w:rsidR="00800E44" w:rsidRPr="00052832">
        <w:rPr>
          <w:i/>
          <w:lang w:val="es-ES"/>
          <w:rPrChange w:id="2474" w:author="Maribel" w:date="2018-05-27T11:38:00Z">
            <w:rPr>
              <w:lang w:val="es-ES"/>
            </w:rPr>
          </w:rPrChange>
        </w:rPr>
        <w:t>I</w:t>
      </w:r>
      <w:ins w:id="2475" w:author="Maribel" w:date="2018-05-27T11:28:00Z">
        <w:r w:rsidR="001C0034" w:rsidRPr="00052832">
          <w:rPr>
            <w:i/>
            <w:lang w:val="es-ES"/>
            <w:rPrChange w:id="2476" w:author="Maribel" w:date="2018-05-27T11:38:00Z">
              <w:rPr>
                <w:lang w:val="es-ES"/>
              </w:rPr>
            </w:rPrChange>
          </w:rPr>
          <w:t>C</w:t>
        </w:r>
      </w:ins>
      <w:r w:rsidRPr="00052832">
        <w:rPr>
          <w:i/>
          <w:lang w:val="es-ES"/>
          <w:rPrChange w:id="2477" w:author="Maribel" w:date="2018-05-27T11:38:00Z">
            <w:rPr>
              <w:lang w:val="es-ES"/>
            </w:rPr>
          </w:rPrChange>
        </w:rPr>
        <w:t>s</w:t>
      </w:r>
      <w:proofErr w:type="spellEnd"/>
      <w:r w:rsidRPr="00816C9C">
        <w:rPr>
          <w:lang w:val="es-ES"/>
        </w:rPr>
        <w:t xml:space="preserve">) lineales (analógicos), los primeros </w:t>
      </w:r>
      <w:del w:id="2478" w:author="Maribel" w:date="2018-05-27T11:29:00Z">
        <w:r w:rsidRPr="00816C9C" w:rsidDel="001C0034">
          <w:rPr>
            <w:lang w:val="es-ES"/>
          </w:rPr>
          <w:delText>C</w:delText>
        </w:r>
      </w:del>
      <w:del w:id="2479" w:author="Maribel" w:date="2018-05-27T17:15:00Z">
        <w:r w:rsidR="00800E44" w:rsidDel="007E7596">
          <w:rPr>
            <w:lang w:val="es-ES"/>
          </w:rPr>
          <w:delText>I</w:delText>
        </w:r>
      </w:del>
      <w:proofErr w:type="spellStart"/>
      <w:ins w:id="2480" w:author="Maribel" w:date="2018-05-27T11:29:00Z">
        <w:r w:rsidR="001C0034">
          <w:rPr>
            <w:lang w:val="es-ES"/>
          </w:rPr>
          <w:t>C</w:t>
        </w:r>
      </w:ins>
      <w:ins w:id="2481" w:author="Maribel" w:date="2018-05-27T17:15:00Z">
        <w:r w:rsidR="007E7596">
          <w:rPr>
            <w:lang w:val="es-ES"/>
          </w:rPr>
          <w:t>I</w:t>
        </w:r>
      </w:ins>
      <w:r w:rsidRPr="00816C9C">
        <w:rPr>
          <w:lang w:val="es-ES"/>
        </w:rPr>
        <w:t>s</w:t>
      </w:r>
      <w:proofErr w:type="spellEnd"/>
      <w:r w:rsidRPr="00816C9C">
        <w:rPr>
          <w:lang w:val="es-ES"/>
        </w:rPr>
        <w:t xml:space="preserve"> digitales basados en TTL (</w:t>
      </w:r>
      <w:r w:rsidRPr="00731747">
        <w:rPr>
          <w:i/>
          <w:lang w:val="es-ES"/>
          <w:rPrChange w:id="2482" w:author="Maribel" w:date="2018-05-27T11:33:00Z">
            <w:rPr>
              <w:lang w:val="es-ES"/>
            </w:rPr>
          </w:rPrChange>
        </w:rPr>
        <w:t xml:space="preserve">transistor-transistor </w:t>
      </w:r>
      <w:proofErr w:type="spellStart"/>
      <w:r w:rsidRPr="00731747">
        <w:rPr>
          <w:i/>
          <w:lang w:val="es-ES"/>
          <w:rPrChange w:id="2483" w:author="Maribel" w:date="2018-05-27T11:33:00Z">
            <w:rPr>
              <w:lang w:val="es-ES"/>
            </w:rPr>
          </w:rPrChange>
        </w:rPr>
        <w:t>logic</w:t>
      </w:r>
      <w:proofErr w:type="spellEnd"/>
      <w:r w:rsidRPr="00816C9C">
        <w:rPr>
          <w:lang w:val="es-ES"/>
        </w:rPr>
        <w:t>)</w:t>
      </w:r>
      <w:r w:rsidR="005A0ECE" w:rsidRPr="00816C9C">
        <w:rPr>
          <w:lang w:val="es-ES"/>
        </w:rPr>
        <w:t xml:space="preserve"> en los años 60, seguidos pronto por los</w:t>
      </w:r>
      <w:del w:id="2484" w:author="Maribel" w:date="2018-05-27T11:29:00Z">
        <w:r w:rsidR="005A0ECE" w:rsidRPr="00816C9C" w:rsidDel="001C0034">
          <w:rPr>
            <w:lang w:val="es-ES"/>
          </w:rPr>
          <w:delText xml:space="preserve"> </w:delText>
        </w:r>
      </w:del>
      <w:ins w:id="2485" w:author="Maribel" w:date="2018-05-27T11:29:00Z">
        <w:r w:rsidR="001C0034">
          <w:rPr>
            <w:lang w:val="es-ES"/>
          </w:rPr>
          <w:t xml:space="preserve"> </w:t>
        </w:r>
      </w:ins>
      <w:del w:id="2486" w:author="Maribel" w:date="2018-05-27T11:29:00Z">
        <w:r w:rsidR="005A0ECE" w:rsidRPr="00816C9C" w:rsidDel="001C0034">
          <w:rPr>
            <w:lang w:val="es-ES"/>
          </w:rPr>
          <w:delText>C</w:delText>
        </w:r>
      </w:del>
      <w:del w:id="2487" w:author="Maribel" w:date="2018-05-27T17:15:00Z">
        <w:r w:rsidR="00800E44" w:rsidDel="007E7596">
          <w:rPr>
            <w:lang w:val="es-ES"/>
          </w:rPr>
          <w:delText>I</w:delText>
        </w:r>
      </w:del>
      <w:proofErr w:type="spellStart"/>
      <w:ins w:id="2488" w:author="Maribel" w:date="2018-05-27T11:29:00Z">
        <w:r w:rsidR="001C0034">
          <w:rPr>
            <w:lang w:val="es-ES"/>
          </w:rPr>
          <w:t>C</w:t>
        </w:r>
      </w:ins>
      <w:ins w:id="2489" w:author="Maribel" w:date="2018-05-27T17:15:00Z">
        <w:r w:rsidR="007E7596">
          <w:rPr>
            <w:lang w:val="es-ES"/>
          </w:rPr>
          <w:t>I</w:t>
        </w:r>
      </w:ins>
      <w:r w:rsidR="005A0ECE" w:rsidRPr="00816C9C">
        <w:rPr>
          <w:lang w:val="es-ES"/>
        </w:rPr>
        <w:t>s</w:t>
      </w:r>
      <w:proofErr w:type="spellEnd"/>
      <w:ins w:id="2490" w:author="Maribel" w:date="2018-05-27T11:29:00Z">
        <w:r w:rsidR="001C0034">
          <w:rPr>
            <w:lang w:val="es-ES"/>
          </w:rPr>
          <w:t xml:space="preserve"> con tecnología</w:t>
        </w:r>
      </w:ins>
      <w:r w:rsidR="005A0ECE" w:rsidRPr="00816C9C">
        <w:rPr>
          <w:lang w:val="es-ES"/>
        </w:rPr>
        <w:t xml:space="preserve"> CMOS</w:t>
      </w:r>
      <w:ins w:id="2491" w:author="Maribel" w:date="2018-05-27T11:34:00Z">
        <w:r w:rsidR="00052832">
          <w:rPr>
            <w:lang w:val="es-ES"/>
          </w:rPr>
          <w:t xml:space="preserve"> (</w:t>
        </w:r>
        <w:proofErr w:type="spellStart"/>
        <w:r w:rsidR="00052832" w:rsidRPr="00052832">
          <w:rPr>
            <w:i/>
            <w:lang w:val="es-ES"/>
            <w:rPrChange w:id="2492" w:author="Maribel" w:date="2018-05-27T11:34:00Z">
              <w:rPr>
                <w:rFonts w:ascii="Arial" w:hAnsi="Arial" w:cs="Arial"/>
                <w:color w:val="545454"/>
                <w:shd w:val="clear" w:color="auto" w:fill="FFFFFF"/>
              </w:rPr>
            </w:rPrChange>
          </w:rPr>
          <w:t>complementary</w:t>
        </w:r>
        <w:proofErr w:type="spellEnd"/>
        <w:r w:rsidR="00052832" w:rsidRPr="00052832">
          <w:rPr>
            <w:i/>
            <w:lang w:val="es-ES"/>
            <w:rPrChange w:id="2493" w:author="Maribel" w:date="2018-05-27T11:34:00Z">
              <w:rPr>
                <w:rFonts w:ascii="Arial" w:hAnsi="Arial" w:cs="Arial"/>
                <w:color w:val="545454"/>
                <w:shd w:val="clear" w:color="auto" w:fill="FFFFFF"/>
              </w:rPr>
            </w:rPrChange>
          </w:rPr>
          <w:t xml:space="preserve"> metal-oxide-semiconductor</w:t>
        </w:r>
        <w:r w:rsidR="00052832">
          <w:rPr>
            <w:lang w:val="es-ES"/>
          </w:rPr>
          <w:t>)</w:t>
        </w:r>
      </w:ins>
      <w:r w:rsidR="005A0ECE" w:rsidRPr="00816C9C">
        <w:rPr>
          <w:lang w:val="es-ES"/>
        </w:rPr>
        <w:t>. Los primeros dispositivos incorporaban un número pequeño de puertas lógicas</w:t>
      </w:r>
      <w:r w:rsidR="00544107">
        <w:rPr>
          <w:lang w:val="es-ES"/>
        </w:rPr>
        <w:t xml:space="preserve"> (nivel de </w:t>
      </w:r>
      <w:del w:id="2494" w:author="Maribel" w:date="2018-05-27T11:29:00Z">
        <w:r w:rsidR="00544107" w:rsidDel="001C0034">
          <w:rPr>
            <w:lang w:val="es-ES"/>
          </w:rPr>
          <w:delText xml:space="preserve">expansión </w:delText>
        </w:r>
      </w:del>
      <w:ins w:id="2495" w:author="Maribel" w:date="2018-05-27T11:29:00Z">
        <w:r w:rsidR="001C0034">
          <w:rPr>
            <w:lang w:val="es-ES"/>
          </w:rPr>
          <w:t xml:space="preserve">densidad </w:t>
        </w:r>
      </w:ins>
      <w:r w:rsidR="00544107">
        <w:rPr>
          <w:lang w:val="es-ES"/>
        </w:rPr>
        <w:t>bajo)</w:t>
      </w:r>
      <w:r w:rsidR="005A0ECE" w:rsidRPr="00816C9C">
        <w:rPr>
          <w:lang w:val="es-ES"/>
        </w:rPr>
        <w:t>, pero el crecimiento de este número llevó al microprocesador en los años 70.</w:t>
      </w:r>
      <w:r w:rsidR="00C347A1" w:rsidRPr="00816C9C">
        <w:rPr>
          <w:lang w:val="es-ES"/>
        </w:rPr>
        <w:t xml:space="preserve"> Además, la habilidad para crear </w:t>
      </w:r>
      <w:proofErr w:type="spellStart"/>
      <w:ins w:id="2496" w:author="Maribel" w:date="2018-05-27T11:29:00Z">
        <w:r w:rsidR="001C0034">
          <w:rPr>
            <w:lang w:val="es-ES"/>
          </w:rPr>
          <w:t>C</w:t>
        </w:r>
      </w:ins>
      <w:ins w:id="2497" w:author="Maribel" w:date="2018-05-27T17:15:00Z">
        <w:r w:rsidR="007E7596">
          <w:rPr>
            <w:lang w:val="es-ES"/>
          </w:rPr>
          <w:t>I</w:t>
        </w:r>
      </w:ins>
      <w:del w:id="2498" w:author="Maribel" w:date="2018-05-27T11:29:00Z">
        <w:r w:rsidR="00800E44" w:rsidDel="001C0034">
          <w:rPr>
            <w:lang w:val="es-ES"/>
          </w:rPr>
          <w:delText>CI</w:delText>
        </w:r>
      </w:del>
      <w:r w:rsidR="00C347A1" w:rsidRPr="00816C9C">
        <w:rPr>
          <w:lang w:val="es-ES"/>
        </w:rPr>
        <w:t>s</w:t>
      </w:r>
      <w:proofErr w:type="spellEnd"/>
      <w:r w:rsidR="00C347A1" w:rsidRPr="00816C9C">
        <w:rPr>
          <w:lang w:val="es-ES"/>
        </w:rPr>
        <w:t xml:space="preserve"> con características de memoria llevó a la expansión en la industria de los ordenadores y a los tipos de sistemas digitales </w:t>
      </w:r>
      <w:r w:rsidR="00C347A1" w:rsidRPr="00816C9C">
        <w:rPr>
          <w:lang w:val="es-ES"/>
        </w:rPr>
        <w:lastRenderedPageBreak/>
        <w:t>complejos basado</w:t>
      </w:r>
      <w:r w:rsidR="00651984">
        <w:rPr>
          <w:lang w:val="es-ES"/>
        </w:rPr>
        <w:t>s</w:t>
      </w:r>
      <w:r w:rsidR="00C347A1" w:rsidRPr="00816C9C">
        <w:rPr>
          <w:lang w:val="es-ES"/>
        </w:rPr>
        <w:t xml:space="preserve"> en la arquitectura de los ordenadores que tenemos disponibles hoy en día. Los últimos sesenta años han visto una revolución en la industria de la electrónica.</w:t>
      </w:r>
    </w:p>
    <w:p w14:paraId="7E9F6446" w14:textId="77777777" w:rsidR="00AA48A2" w:rsidRDefault="00AA48A2" w:rsidP="00A32E5B">
      <w:pPr>
        <w:rPr>
          <w:lang w:val="es-ES"/>
        </w:rPr>
      </w:pPr>
      <w:r w:rsidRPr="0080034E">
        <w:rPr>
          <w:lang w:val="es-ES"/>
        </w:rPr>
        <w:t>Básicamente, un</w:t>
      </w:r>
      <w:r>
        <w:rPr>
          <w:lang w:val="es-ES"/>
        </w:rPr>
        <w:t xml:space="preserve"> circuito digital se puede clasificar en tres tipos generales:</w:t>
      </w:r>
    </w:p>
    <w:p w14:paraId="43D6BCCD" w14:textId="77777777" w:rsidR="00AA48A2" w:rsidRDefault="00AA48A2" w:rsidP="00AA48A2">
      <w:pPr>
        <w:pStyle w:val="Prrafodelista"/>
        <w:numPr>
          <w:ilvl w:val="0"/>
          <w:numId w:val="1"/>
        </w:numPr>
        <w:rPr>
          <w:lang w:val="es-ES"/>
        </w:rPr>
      </w:pPr>
      <w:r w:rsidRPr="001616BF">
        <w:rPr>
          <w:b/>
          <w:lang w:val="es-ES"/>
        </w:rPr>
        <w:t>Lógica combinacional</w:t>
      </w:r>
      <w:r>
        <w:rPr>
          <w:lang w:val="es-ES"/>
        </w:rPr>
        <w:t xml:space="preserve">, en </w:t>
      </w:r>
      <w:r w:rsidR="001616BF">
        <w:rPr>
          <w:lang w:val="es-ES"/>
        </w:rPr>
        <w:t>la</w:t>
      </w:r>
      <w:r>
        <w:rPr>
          <w:lang w:val="es-ES"/>
        </w:rPr>
        <w:t xml:space="preserve"> que la respuesta del circuito está basada solo en una expresión lógica booleana de la entrada y el circuito responde inmediatamente a un cambio en la entrada.</w:t>
      </w:r>
    </w:p>
    <w:p w14:paraId="2015E98E" w14:textId="77777777" w:rsidR="00AA48A2" w:rsidRDefault="00AA48A2" w:rsidP="00AA48A2">
      <w:pPr>
        <w:pStyle w:val="Prrafodelista"/>
        <w:numPr>
          <w:ilvl w:val="0"/>
          <w:numId w:val="1"/>
        </w:numPr>
        <w:rPr>
          <w:lang w:val="es-ES"/>
        </w:rPr>
      </w:pPr>
      <w:r w:rsidRPr="0080034E">
        <w:rPr>
          <w:b/>
          <w:lang w:val="es-ES"/>
        </w:rPr>
        <w:t>Lógica secuencial</w:t>
      </w:r>
      <w:r>
        <w:rPr>
          <w:lang w:val="es-ES"/>
        </w:rPr>
        <w:t xml:space="preserve">, en la que la respuesta del circuito está basada en el estado actual del circuito y algunas veces en la entrada actual. A su vez, puede ser </w:t>
      </w:r>
      <w:r w:rsidRPr="007045CB">
        <w:rPr>
          <w:b/>
          <w:lang w:val="es-ES"/>
          <w:rPrChange w:id="2499" w:author="Maribel" w:date="2018-05-27T11:40:00Z">
            <w:rPr>
              <w:lang w:val="es-ES"/>
            </w:rPr>
          </w:rPrChange>
        </w:rPr>
        <w:t>síncrono o asíncrono</w:t>
      </w:r>
      <w:r>
        <w:rPr>
          <w:lang w:val="es-ES"/>
        </w:rPr>
        <w:t>, dependiendo de si los cambios en el estado se producen a causa de una señal de reloj o si el circuito no utiliza un reloj, respectivamente.</w:t>
      </w:r>
    </w:p>
    <w:p w14:paraId="03ADA157" w14:textId="79F13AA5" w:rsidR="00B87651" w:rsidRDefault="00B87651" w:rsidP="00AA48A2">
      <w:pPr>
        <w:pStyle w:val="Prrafodelista"/>
        <w:numPr>
          <w:ilvl w:val="0"/>
          <w:numId w:val="1"/>
        </w:numPr>
        <w:rPr>
          <w:lang w:val="es-ES"/>
        </w:rPr>
      </w:pPr>
      <w:r w:rsidRPr="0080034E">
        <w:rPr>
          <w:b/>
          <w:lang w:val="es-ES"/>
        </w:rPr>
        <w:t>Memoria</w:t>
      </w:r>
      <w:r>
        <w:rPr>
          <w:lang w:val="es-ES"/>
        </w:rPr>
        <w:t>, en la que los valores digitales pu</w:t>
      </w:r>
      <w:r w:rsidR="00760A29">
        <w:rPr>
          <w:lang w:val="es-ES"/>
        </w:rPr>
        <w:t>e</w:t>
      </w:r>
      <w:r>
        <w:rPr>
          <w:lang w:val="es-ES"/>
        </w:rPr>
        <w:t>den ser almacenados y accedi</w:t>
      </w:r>
      <w:r w:rsidR="00760A29">
        <w:rPr>
          <w:lang w:val="es-ES"/>
        </w:rPr>
        <w:t>d</w:t>
      </w:r>
      <w:r>
        <w:rPr>
          <w:lang w:val="es-ES"/>
        </w:rPr>
        <w:t>o</w:t>
      </w:r>
      <w:r w:rsidR="00760A29">
        <w:rPr>
          <w:lang w:val="es-ES"/>
        </w:rPr>
        <w:t>s</w:t>
      </w:r>
      <w:r>
        <w:rPr>
          <w:lang w:val="es-ES"/>
        </w:rPr>
        <w:t xml:space="preserve"> algún tiempo después.</w:t>
      </w:r>
      <w:r w:rsidR="001616BF">
        <w:rPr>
          <w:lang w:val="es-ES"/>
        </w:rPr>
        <w:t xml:space="preserve"> Puede ser de </w:t>
      </w:r>
      <w:r w:rsidR="001616BF" w:rsidRPr="001616BF">
        <w:rPr>
          <w:i/>
          <w:lang w:val="es-ES"/>
        </w:rPr>
        <w:t>solo lectura</w:t>
      </w:r>
      <w:r w:rsidR="001616BF">
        <w:rPr>
          <w:lang w:val="es-ES"/>
        </w:rPr>
        <w:t xml:space="preserve"> (</w:t>
      </w:r>
      <w:proofErr w:type="spellStart"/>
      <w:del w:id="2500" w:author="Maribel" w:date="2018-05-27T11:41:00Z">
        <w:r w:rsidR="001616BF" w:rsidRPr="007045CB" w:rsidDel="007045CB">
          <w:rPr>
            <w:i/>
            <w:lang w:val="es-ES"/>
            <w:rPrChange w:id="2501" w:author="Maribel" w:date="2018-05-27T11:41:00Z">
              <w:rPr>
                <w:lang w:val="es-ES"/>
              </w:rPr>
            </w:rPrChange>
          </w:rPr>
          <w:delText xml:space="preserve">ROM, </w:delText>
        </w:r>
      </w:del>
      <w:r w:rsidR="001616BF" w:rsidRPr="007045CB">
        <w:rPr>
          <w:i/>
          <w:lang w:val="es-ES"/>
          <w:rPrChange w:id="2502" w:author="Maribel" w:date="2018-05-27T11:41:00Z">
            <w:rPr>
              <w:lang w:val="es-ES"/>
            </w:rPr>
          </w:rPrChange>
        </w:rPr>
        <w:t>read-only</w:t>
      </w:r>
      <w:proofErr w:type="spellEnd"/>
      <w:ins w:id="2503" w:author="Maribel" w:date="2018-05-27T11:41:00Z">
        <w:r w:rsidR="007045CB">
          <w:rPr>
            <w:i/>
            <w:lang w:val="es-ES"/>
          </w:rPr>
          <w:t xml:space="preserve"> </w:t>
        </w:r>
        <w:proofErr w:type="spellStart"/>
        <w:r w:rsidR="007045CB">
          <w:rPr>
            <w:i/>
            <w:lang w:val="es-ES"/>
          </w:rPr>
          <w:t>memory</w:t>
        </w:r>
        <w:proofErr w:type="spellEnd"/>
        <w:r w:rsidR="007045CB">
          <w:rPr>
            <w:lang w:val="es-ES"/>
          </w:rPr>
          <w:t xml:space="preserve">, </w:t>
        </w:r>
        <w:r w:rsidR="007045CB" w:rsidRPr="007045CB">
          <w:rPr>
            <w:i/>
            <w:lang w:val="es-ES"/>
            <w:rPrChange w:id="2504" w:author="Maribel" w:date="2018-05-27T11:41:00Z">
              <w:rPr>
                <w:lang w:val="es-ES"/>
              </w:rPr>
            </w:rPrChange>
          </w:rPr>
          <w:t>ROM</w:t>
        </w:r>
      </w:ins>
      <w:r w:rsidR="001616BF">
        <w:rPr>
          <w:lang w:val="es-ES"/>
        </w:rPr>
        <w:t xml:space="preserve">) o de </w:t>
      </w:r>
      <w:r w:rsidR="001616BF" w:rsidRPr="001616BF">
        <w:rPr>
          <w:i/>
          <w:lang w:val="es-ES"/>
        </w:rPr>
        <w:t>acceso aleatorio</w:t>
      </w:r>
      <w:r w:rsidR="001616BF">
        <w:rPr>
          <w:lang w:val="es-ES"/>
        </w:rPr>
        <w:t xml:space="preserve"> (</w:t>
      </w:r>
      <w:proofErr w:type="spellStart"/>
      <w:del w:id="2505" w:author="Maribel" w:date="2018-05-27T11:41:00Z">
        <w:r w:rsidR="001616BF" w:rsidDel="007045CB">
          <w:rPr>
            <w:lang w:val="es-ES"/>
          </w:rPr>
          <w:delText xml:space="preserve">RAM, </w:delText>
        </w:r>
      </w:del>
      <w:r w:rsidR="001616BF" w:rsidRPr="007045CB">
        <w:rPr>
          <w:i/>
          <w:lang w:val="es-ES"/>
          <w:rPrChange w:id="2506" w:author="Maribel" w:date="2018-05-27T11:41:00Z">
            <w:rPr>
              <w:lang w:val="es-ES"/>
            </w:rPr>
          </w:rPrChange>
        </w:rPr>
        <w:t>random</w:t>
      </w:r>
      <w:proofErr w:type="spellEnd"/>
      <w:r w:rsidR="001616BF" w:rsidRPr="007045CB">
        <w:rPr>
          <w:i/>
          <w:lang w:val="es-ES"/>
          <w:rPrChange w:id="2507" w:author="Maribel" w:date="2018-05-27T11:41:00Z">
            <w:rPr>
              <w:lang w:val="es-ES"/>
            </w:rPr>
          </w:rPrChange>
        </w:rPr>
        <w:t xml:space="preserve"> </w:t>
      </w:r>
      <w:del w:id="2508" w:author="Maribel" w:date="2018-05-27T11:41:00Z">
        <w:r w:rsidR="001616BF" w:rsidRPr="007045CB" w:rsidDel="007045CB">
          <w:rPr>
            <w:i/>
            <w:lang w:val="es-ES"/>
            <w:rPrChange w:id="2509" w:author="Maribel" w:date="2018-05-27T11:41:00Z">
              <w:rPr>
                <w:lang w:val="es-ES"/>
              </w:rPr>
            </w:rPrChange>
          </w:rPr>
          <w:delText>access</w:delText>
        </w:r>
      </w:del>
      <w:proofErr w:type="spellStart"/>
      <w:ins w:id="2510" w:author="Maribel" w:date="2018-05-27T11:41:00Z">
        <w:r w:rsidR="007045CB">
          <w:rPr>
            <w:i/>
            <w:lang w:val="es-ES"/>
          </w:rPr>
          <w:t>access</w:t>
        </w:r>
        <w:proofErr w:type="spellEnd"/>
        <w:r w:rsidR="007045CB" w:rsidRPr="007045CB">
          <w:rPr>
            <w:i/>
            <w:lang w:val="es-ES"/>
            <w:rPrChange w:id="2511" w:author="Maribel" w:date="2018-05-27T11:41:00Z">
              <w:rPr>
                <w:lang w:val="es-ES"/>
              </w:rPr>
            </w:rPrChange>
          </w:rPr>
          <w:t xml:space="preserve"> </w:t>
        </w:r>
        <w:proofErr w:type="spellStart"/>
        <w:r w:rsidR="007045CB" w:rsidRPr="007045CB">
          <w:rPr>
            <w:i/>
            <w:lang w:val="es-ES"/>
            <w:rPrChange w:id="2512" w:author="Maribel" w:date="2018-05-27T11:41:00Z">
              <w:rPr>
                <w:lang w:val="es-ES"/>
              </w:rPr>
            </w:rPrChange>
          </w:rPr>
          <w:t>memory</w:t>
        </w:r>
        <w:proofErr w:type="spellEnd"/>
        <w:r w:rsidR="007045CB">
          <w:rPr>
            <w:lang w:val="es-ES"/>
          </w:rPr>
          <w:t xml:space="preserve">, </w:t>
        </w:r>
        <w:r w:rsidR="007045CB" w:rsidRPr="007045CB">
          <w:rPr>
            <w:i/>
            <w:lang w:val="es-ES"/>
            <w:rPrChange w:id="2513" w:author="Maribel" w:date="2018-05-27T11:41:00Z">
              <w:rPr>
                <w:lang w:val="es-ES"/>
              </w:rPr>
            </w:rPrChange>
          </w:rPr>
          <w:t>RAM</w:t>
        </w:r>
      </w:ins>
      <w:r w:rsidR="001616BF">
        <w:rPr>
          <w:lang w:val="es-ES"/>
        </w:rPr>
        <w:t>).</w:t>
      </w:r>
      <w:r w:rsidR="00C87EC3">
        <w:rPr>
          <w:lang w:val="es-ES"/>
        </w:rPr>
        <w:t xml:space="preserve"> [20]</w:t>
      </w:r>
    </w:p>
    <w:p w14:paraId="37133549" w14:textId="77777777" w:rsidR="003350F5" w:rsidRDefault="003350F5" w:rsidP="0097403E">
      <w:pPr>
        <w:rPr>
          <w:lang w:val="es-ES"/>
        </w:rPr>
      </w:pPr>
    </w:p>
    <w:p w14:paraId="76F01193" w14:textId="31BBD10C" w:rsidR="00C84BE7" w:rsidDel="0065470F" w:rsidRDefault="00C84BE7" w:rsidP="00894929">
      <w:pPr>
        <w:pStyle w:val="Prrafodelista"/>
        <w:numPr>
          <w:ilvl w:val="1"/>
          <w:numId w:val="5"/>
        </w:numPr>
        <w:rPr>
          <w:del w:id="2514" w:author="Maribel" w:date="2018-05-27T11:42:00Z"/>
          <w:b/>
          <w:lang w:val="es-ES"/>
        </w:rPr>
      </w:pPr>
      <w:del w:id="2515" w:author="Maribel" w:date="2018-05-27T11:42:00Z">
        <w:r w:rsidRPr="00C84BE7" w:rsidDel="0065470F">
          <w:rPr>
            <w:b/>
            <w:sz w:val="28"/>
            <w:lang w:val="es-ES"/>
          </w:rPr>
          <w:delText>Tipos de circuitos digitales</w:delText>
        </w:r>
      </w:del>
    </w:p>
    <w:p w14:paraId="72DF2F5B" w14:textId="14035160" w:rsidR="000C1AD7" w:rsidDel="0065470F" w:rsidRDefault="00C84BE7" w:rsidP="00C84BE7">
      <w:pPr>
        <w:ind w:left="360"/>
        <w:rPr>
          <w:del w:id="2516" w:author="Maribel" w:date="2018-05-27T11:42:00Z"/>
          <w:lang w:val="es-ES"/>
        </w:rPr>
      </w:pPr>
      <w:del w:id="2517" w:author="Maribel" w:date="2018-05-27T11:42:00Z">
        <w:r w:rsidRPr="00C84BE7" w:rsidDel="0065470F">
          <w:rPr>
            <w:lang w:val="es-ES"/>
          </w:rPr>
          <w:delText>Los circuitos integrados digitales se dividen en dos categorías: lógica para funciones fijas y lógica programable.</w:delText>
        </w:r>
      </w:del>
    </w:p>
    <w:p w14:paraId="7728B91B" w14:textId="5C0E4F8C" w:rsidR="000C1AD7" w:rsidRPr="000C1AD7" w:rsidDel="0065470F" w:rsidRDefault="000C1AD7" w:rsidP="000C1AD7">
      <w:pPr>
        <w:pStyle w:val="Prrafodelista"/>
        <w:numPr>
          <w:ilvl w:val="2"/>
          <w:numId w:val="5"/>
        </w:numPr>
        <w:rPr>
          <w:del w:id="2518" w:author="Maribel" w:date="2018-05-27T11:42:00Z"/>
          <w:b/>
          <w:sz w:val="28"/>
          <w:lang w:val="es-ES"/>
        </w:rPr>
      </w:pPr>
      <w:del w:id="2519" w:author="Maribel" w:date="2018-05-27T11:42:00Z">
        <w:r w:rsidRPr="000C1AD7" w:rsidDel="0065470F">
          <w:rPr>
            <w:b/>
            <w:sz w:val="28"/>
            <w:lang w:val="es-ES"/>
          </w:rPr>
          <w:delText>L</w:delText>
        </w:r>
        <w:r w:rsidRPr="000C1AD7" w:rsidDel="0065470F">
          <w:rPr>
            <w:b/>
            <w:sz w:val="28"/>
          </w:rPr>
          <w:delText>ógica</w:delText>
        </w:r>
        <w:r w:rsidR="004B5AE6" w:rsidDel="0065470F">
          <w:rPr>
            <w:b/>
            <w:sz w:val="28"/>
          </w:rPr>
          <w:delText xml:space="preserve"> para funciones</w:delText>
        </w:r>
        <w:r w:rsidRPr="000C1AD7" w:rsidDel="0065470F">
          <w:rPr>
            <w:b/>
            <w:sz w:val="28"/>
          </w:rPr>
          <w:delText xml:space="preserve"> fija</w:delText>
        </w:r>
        <w:r w:rsidR="004B5AE6" w:rsidDel="0065470F">
          <w:rPr>
            <w:b/>
            <w:sz w:val="28"/>
          </w:rPr>
          <w:delText>s</w:delText>
        </w:r>
      </w:del>
    </w:p>
    <w:p w14:paraId="7052352B" w14:textId="6885CF45" w:rsidR="00C84BE7" w:rsidDel="00401E48" w:rsidRDefault="00C84BE7" w:rsidP="00C84BE7">
      <w:pPr>
        <w:ind w:left="360"/>
        <w:rPr>
          <w:del w:id="2520" w:author="Maribel" w:date="2018-05-27T11:42:00Z"/>
          <w:lang w:val="es-ES"/>
        </w:rPr>
      </w:pPr>
      <w:del w:id="2521" w:author="Maribel" w:date="2018-05-27T11:42:00Z">
        <w:r w:rsidRPr="00C84BE7" w:rsidDel="00401E48">
          <w:rPr>
            <w:lang w:val="es-ES"/>
          </w:rPr>
          <w:delText>En lógica fija, las funciones lógicas son definidas por el fabricante y no se pueden modificar.</w:delText>
        </w:r>
      </w:del>
    </w:p>
    <w:p w14:paraId="3FAE8F59" w14:textId="77777777" w:rsidR="00401E48" w:rsidRPr="00401E48" w:rsidRDefault="004B5AE6" w:rsidP="0065470F">
      <w:pPr>
        <w:pStyle w:val="Prrafodelista"/>
        <w:numPr>
          <w:ilvl w:val="1"/>
          <w:numId w:val="5"/>
        </w:numPr>
        <w:rPr>
          <w:ins w:id="2522" w:author="Maribel" w:date="2018-05-27T11:42:00Z"/>
          <w:b/>
          <w:lang w:val="es-ES"/>
          <w:rPrChange w:id="2523" w:author="Maribel" w:date="2018-05-27T11:42:00Z">
            <w:rPr>
              <w:ins w:id="2524" w:author="Maribel" w:date="2018-05-27T11:42:00Z"/>
              <w:b/>
              <w:sz w:val="28"/>
              <w:lang w:val="es-ES"/>
            </w:rPr>
          </w:rPrChange>
        </w:rPr>
      </w:pPr>
      <w:r w:rsidRPr="004B5AE6">
        <w:rPr>
          <w:b/>
          <w:sz w:val="28"/>
          <w:lang w:val="es-ES"/>
        </w:rPr>
        <w:t>Lógica programable</w:t>
      </w:r>
    </w:p>
    <w:p w14:paraId="1CCEB646" w14:textId="651DCA29" w:rsidR="009D0D86" w:rsidRPr="00401E48" w:rsidRDefault="00401E48">
      <w:pPr>
        <w:rPr>
          <w:lang w:val="es-ES"/>
        </w:rPr>
        <w:pPrChange w:id="2525" w:author="Maribel" w:date="2018-05-27T11:42:00Z">
          <w:pPr>
            <w:pStyle w:val="Prrafodelista"/>
            <w:numPr>
              <w:ilvl w:val="1"/>
              <w:numId w:val="5"/>
            </w:numPr>
            <w:ind w:left="1080" w:hanging="720"/>
          </w:pPr>
        </w:pPrChange>
      </w:pPr>
      <w:ins w:id="2526" w:author="Maribel" w:date="2018-05-27T11:42:00Z">
        <w:r w:rsidRPr="00401E48">
          <w:rPr>
            <w:lang w:val="es-ES"/>
          </w:rPr>
          <w:t>En lógica fija, las funciones lógicas son definidas por el fabricante y no se pueden modifica</w:t>
        </w:r>
      </w:ins>
      <w:ins w:id="2527" w:author="Maribel" w:date="2018-05-27T12:03:00Z">
        <w:r w:rsidR="00D75B46">
          <w:rPr>
            <w:lang w:val="es-ES"/>
          </w:rPr>
          <w:t>r.</w:t>
        </w:r>
      </w:ins>
      <w:ins w:id="2528" w:author="Maribel" w:date="2018-05-27T12:07:00Z">
        <w:r w:rsidR="00534734">
          <w:rPr>
            <w:lang w:val="es-ES"/>
          </w:rPr>
          <w:t xml:space="preserve"> </w:t>
        </w:r>
      </w:ins>
      <w:ins w:id="2529" w:author="Maribel" w:date="2018-05-27T12:03:00Z">
        <w:r w:rsidR="00D75B46">
          <w:rPr>
            <w:lang w:val="es-ES"/>
          </w:rPr>
          <w:t>P</w:t>
        </w:r>
      </w:ins>
      <w:ins w:id="2530" w:author="Maribel" w:date="2018-05-27T12:02:00Z">
        <w:r w:rsidR="00556D50">
          <w:rPr>
            <w:lang w:val="es-ES"/>
          </w:rPr>
          <w:t xml:space="preserve">or ejemplo, el microprocesador que </w:t>
        </w:r>
      </w:ins>
      <w:ins w:id="2531" w:author="Maribel" w:date="2018-05-27T12:03:00Z">
        <w:r w:rsidR="00D75B46">
          <w:rPr>
            <w:lang w:val="es-ES"/>
          </w:rPr>
          <w:t>incluye cualquier ordenador convencional se basa en lógica fija porque no podemos cambiar su arquitec</w:t>
        </w:r>
      </w:ins>
      <w:ins w:id="2532" w:author="Maribel" w:date="2018-05-27T12:04:00Z">
        <w:r w:rsidR="00D75B46">
          <w:rPr>
            <w:lang w:val="es-ES"/>
          </w:rPr>
          <w:t>tura ni funcionamiento interno por nuestra cuenta.</w:t>
        </w:r>
      </w:ins>
      <w:ins w:id="2533" w:author="Maribel" w:date="2018-05-27T16:26:00Z">
        <w:r w:rsidR="008527BA">
          <w:rPr>
            <w:lang w:val="es-ES"/>
          </w:rPr>
          <w:t xml:space="preserve"> Cuando el hardware es de tipo específico, se denomina ASIC (</w:t>
        </w:r>
        <w:proofErr w:type="spellStart"/>
        <w:r w:rsidR="008527BA" w:rsidRPr="008527BA">
          <w:rPr>
            <w:i/>
            <w:lang w:val="es-ES"/>
            <w:rPrChange w:id="2534" w:author="Maribel" w:date="2018-05-27T16:26:00Z">
              <w:rPr>
                <w:lang w:val="es-ES"/>
              </w:rPr>
            </w:rPrChange>
          </w:rPr>
          <w:t>Application</w:t>
        </w:r>
        <w:proofErr w:type="spellEnd"/>
        <w:r w:rsidR="008527BA" w:rsidRPr="008527BA">
          <w:rPr>
            <w:i/>
            <w:lang w:val="es-ES"/>
            <w:rPrChange w:id="2535" w:author="Maribel" w:date="2018-05-27T16:26:00Z">
              <w:rPr>
                <w:lang w:val="es-ES"/>
              </w:rPr>
            </w:rPrChange>
          </w:rPr>
          <w:t xml:space="preserve"> </w:t>
        </w:r>
        <w:proofErr w:type="spellStart"/>
        <w:r w:rsidR="008527BA" w:rsidRPr="008527BA">
          <w:rPr>
            <w:i/>
            <w:lang w:val="es-ES"/>
            <w:rPrChange w:id="2536" w:author="Maribel" w:date="2018-05-27T16:26:00Z">
              <w:rPr>
                <w:lang w:val="es-ES"/>
              </w:rPr>
            </w:rPrChange>
          </w:rPr>
          <w:t>Specific</w:t>
        </w:r>
        <w:proofErr w:type="spellEnd"/>
        <w:r w:rsidR="008527BA" w:rsidRPr="008527BA">
          <w:rPr>
            <w:i/>
            <w:lang w:val="es-ES"/>
            <w:rPrChange w:id="2537" w:author="Maribel" w:date="2018-05-27T16:26:00Z">
              <w:rPr>
                <w:lang w:val="es-ES"/>
              </w:rPr>
            </w:rPrChange>
          </w:rPr>
          <w:t xml:space="preserve"> </w:t>
        </w:r>
        <w:proofErr w:type="spellStart"/>
        <w:r w:rsidR="008527BA" w:rsidRPr="008527BA">
          <w:rPr>
            <w:i/>
            <w:lang w:val="es-ES"/>
            <w:rPrChange w:id="2538" w:author="Maribel" w:date="2018-05-27T16:26:00Z">
              <w:rPr>
                <w:lang w:val="es-ES"/>
              </w:rPr>
            </w:rPrChange>
          </w:rPr>
          <w:t>Integrated</w:t>
        </w:r>
        <w:proofErr w:type="spellEnd"/>
        <w:r w:rsidR="008527BA" w:rsidRPr="008527BA">
          <w:rPr>
            <w:i/>
            <w:lang w:val="es-ES"/>
            <w:rPrChange w:id="2539" w:author="Maribel" w:date="2018-05-27T16:26:00Z">
              <w:rPr>
                <w:lang w:val="es-ES"/>
              </w:rPr>
            </w:rPrChange>
          </w:rPr>
          <w:t xml:space="preserve"> </w:t>
        </w:r>
        <w:proofErr w:type="spellStart"/>
        <w:r w:rsidR="008527BA" w:rsidRPr="008527BA">
          <w:rPr>
            <w:i/>
            <w:lang w:val="es-ES"/>
            <w:rPrChange w:id="2540" w:author="Maribel" w:date="2018-05-27T16:26:00Z">
              <w:rPr>
                <w:lang w:val="es-ES"/>
              </w:rPr>
            </w:rPrChange>
          </w:rPr>
          <w:t>Circuit</w:t>
        </w:r>
        <w:proofErr w:type="spellEnd"/>
        <w:r w:rsidR="008527BA">
          <w:rPr>
            <w:lang w:val="es-ES"/>
          </w:rPr>
          <w:t>)</w:t>
        </w:r>
      </w:ins>
      <w:ins w:id="2541" w:author="Maribel" w:date="2018-05-27T16:28:00Z">
        <w:r w:rsidR="008527BA">
          <w:rPr>
            <w:lang w:val="es-ES"/>
          </w:rPr>
          <w:t>.</w:t>
        </w:r>
      </w:ins>
      <w:r w:rsidR="00090361" w:rsidRPr="00401E48">
        <w:rPr>
          <w:b/>
          <w:sz w:val="28"/>
          <w:lang w:val="es-ES"/>
          <w:rPrChange w:id="2542" w:author="Maribel" w:date="2018-05-27T11:42:00Z">
            <w:rPr>
              <w:lang w:val="es-ES"/>
            </w:rPr>
          </w:rPrChange>
        </w:rPr>
        <w:fldChar w:fldCharType="begin"/>
      </w:r>
      <w:r w:rsidR="00090361" w:rsidRPr="00401E48">
        <w:rPr>
          <w:lang w:val="es-ES"/>
        </w:rPr>
        <w:instrText xml:space="preserve"> XE "</w:instrText>
      </w:r>
      <w:r w:rsidR="00090361" w:rsidRPr="00401E48">
        <w:rPr>
          <w:b/>
          <w:sz w:val="28"/>
          <w:lang w:val="es-ES"/>
          <w:rPrChange w:id="2543" w:author="Maribel" w:date="2018-05-27T11:42:00Z">
            <w:rPr>
              <w:lang w:val="es-ES"/>
            </w:rPr>
          </w:rPrChange>
        </w:rPr>
        <w:instrText>Lógica programable versus Lógica Discreta</w:instrText>
      </w:r>
      <w:r w:rsidR="00382A4B" w:rsidRPr="00401E48">
        <w:rPr>
          <w:b/>
          <w:sz w:val="28"/>
          <w:lang w:val="es-ES"/>
          <w:rPrChange w:id="2544" w:author="Maribel" w:date="2018-05-27T11:42:00Z">
            <w:rPr>
              <w:lang w:val="es-ES"/>
            </w:rPr>
          </w:rPrChange>
        </w:rPr>
        <w:instrText>;10</w:instrText>
      </w:r>
      <w:r w:rsidR="00090361" w:rsidRPr="00401E48">
        <w:rPr>
          <w:lang w:val="es-ES"/>
        </w:rPr>
        <w:instrText xml:space="preserve">" </w:instrText>
      </w:r>
      <w:r w:rsidR="00090361" w:rsidRPr="00401E48">
        <w:rPr>
          <w:b/>
          <w:sz w:val="28"/>
          <w:lang w:val="es-ES"/>
          <w:rPrChange w:id="2545" w:author="Maribel" w:date="2018-05-27T11:42:00Z">
            <w:rPr>
              <w:lang w:val="es-ES"/>
            </w:rPr>
          </w:rPrChange>
        </w:rPr>
        <w:fldChar w:fldCharType="end"/>
      </w:r>
    </w:p>
    <w:p w14:paraId="41335473" w14:textId="093845E5" w:rsidR="00652BA5" w:rsidRPr="00652BA5" w:rsidRDefault="00652BA5" w:rsidP="00652BA5">
      <w:pPr>
        <w:rPr>
          <w:b/>
          <w:lang w:val="es-ES"/>
        </w:rPr>
      </w:pPr>
      <w:del w:id="2546" w:author="Maribel" w:date="2018-05-27T11:42:00Z">
        <w:r w:rsidRPr="00652BA5" w:rsidDel="00401E48">
          <w:rPr>
            <w:lang w:val="es-ES"/>
          </w:rPr>
          <w:delText xml:space="preserve">(6:24) </w:delText>
        </w:r>
      </w:del>
      <w:r w:rsidRPr="00652BA5">
        <w:rPr>
          <w:b/>
          <w:lang w:val="es-ES"/>
        </w:rPr>
        <w:t>El problema hasta ahora era la implementación.</w:t>
      </w:r>
      <w:r w:rsidRPr="00652BA5">
        <w:rPr>
          <w:lang w:val="es-ES"/>
        </w:rPr>
        <w:t xml:space="preserve"> </w:t>
      </w:r>
      <w:ins w:id="2547" w:author="Maribel" w:date="2018-05-27T12:04:00Z">
        <w:r w:rsidR="00D75B46">
          <w:rPr>
            <w:lang w:val="es-ES"/>
          </w:rPr>
          <w:t xml:space="preserve">Se diseñaba un circuito en papel </w:t>
        </w:r>
      </w:ins>
      <w:ins w:id="2548" w:author="Maribel" w:date="2018-05-27T12:05:00Z">
        <w:r w:rsidR="00D75B46">
          <w:rPr>
            <w:lang w:val="es-ES"/>
          </w:rPr>
          <w:t>u ordenador</w:t>
        </w:r>
      </w:ins>
      <w:del w:id="2549" w:author="Maribel" w:date="2018-05-27T12:05:00Z">
        <w:r w:rsidRPr="00652BA5" w:rsidDel="00D75B46">
          <w:rPr>
            <w:lang w:val="es-ES"/>
          </w:rPr>
          <w:delText>Tú diseñabas un circuito digital en papel o en el ordenador</w:delText>
        </w:r>
      </w:del>
      <w:r w:rsidRPr="00652BA5">
        <w:rPr>
          <w:lang w:val="es-ES"/>
        </w:rPr>
        <w:t xml:space="preserve">, </w:t>
      </w:r>
      <w:del w:id="2550" w:author="Maribel" w:date="2018-05-27T12:05:00Z">
        <w:r w:rsidRPr="00652BA5" w:rsidDel="00D75B46">
          <w:rPr>
            <w:lang w:val="es-ES"/>
          </w:rPr>
          <w:delText>lo</w:delText>
        </w:r>
      </w:del>
      <w:ins w:id="2551" w:author="Maribel" w:date="2018-05-27T12:05:00Z">
        <w:r w:rsidR="00D75B46">
          <w:rPr>
            <w:lang w:val="es-ES"/>
          </w:rPr>
          <w:t>se</w:t>
        </w:r>
      </w:ins>
      <w:r w:rsidRPr="00652BA5">
        <w:rPr>
          <w:lang w:val="es-ES"/>
        </w:rPr>
        <w:t xml:space="preserve"> simulaba</w:t>
      </w:r>
      <w:del w:id="2552" w:author="Maribel" w:date="2018-05-27T12:05:00Z">
        <w:r w:rsidRPr="00652BA5" w:rsidDel="00D75B46">
          <w:rPr>
            <w:lang w:val="es-ES"/>
          </w:rPr>
          <w:delText>s</w:delText>
        </w:r>
      </w:del>
      <w:r w:rsidRPr="00652BA5">
        <w:rPr>
          <w:lang w:val="es-ES"/>
        </w:rPr>
        <w:t xml:space="preserve">, pero </w:t>
      </w:r>
      <w:del w:id="2553" w:author="Maribel" w:date="2018-05-27T12:05:00Z">
        <w:r w:rsidRPr="00652BA5" w:rsidDel="00D75B46">
          <w:rPr>
            <w:lang w:val="es-ES"/>
          </w:rPr>
          <w:delText>luego a la hora de implementarlo</w:delText>
        </w:r>
      </w:del>
      <w:ins w:id="2554" w:author="Maribel" w:date="2018-05-27T12:05:00Z">
        <w:r w:rsidR="00D75B46">
          <w:rPr>
            <w:lang w:val="es-ES"/>
          </w:rPr>
          <w:t>en el momento de crearlo</w:t>
        </w:r>
      </w:ins>
      <w:r w:rsidRPr="00652BA5">
        <w:rPr>
          <w:lang w:val="es-ES"/>
        </w:rPr>
        <w:t xml:space="preserve"> </w:t>
      </w:r>
      <w:r w:rsidRPr="00652BA5">
        <w:rPr>
          <w:b/>
          <w:lang w:val="es-ES"/>
        </w:rPr>
        <w:t>físicamente</w:t>
      </w:r>
      <w:r w:rsidRPr="00652BA5">
        <w:rPr>
          <w:lang w:val="es-ES"/>
        </w:rPr>
        <w:t xml:space="preserve"> con </w:t>
      </w:r>
      <w:del w:id="2555" w:author="Maribel" w:date="2018-05-27T12:05:00Z">
        <w:r w:rsidRPr="00652BA5" w:rsidDel="00D75B46">
          <w:rPr>
            <w:lang w:val="es-ES"/>
          </w:rPr>
          <w:delText xml:space="preserve">piecezitas </w:delText>
        </w:r>
      </w:del>
      <w:ins w:id="2556" w:author="Maribel" w:date="2018-05-27T12:05:00Z">
        <w:r w:rsidR="00D75B46">
          <w:rPr>
            <w:lang w:val="es-ES"/>
          </w:rPr>
          <w:t>piezas</w:t>
        </w:r>
        <w:r w:rsidR="00D75B46" w:rsidRPr="00652BA5">
          <w:rPr>
            <w:lang w:val="es-ES"/>
          </w:rPr>
          <w:t xml:space="preserve"> </w:t>
        </w:r>
      </w:ins>
      <w:del w:id="2557" w:author="Maribel" w:date="2018-05-27T12:05:00Z">
        <w:r w:rsidRPr="00652BA5" w:rsidDel="00D75B46">
          <w:rPr>
            <w:lang w:val="es-ES"/>
          </w:rPr>
          <w:delText>reales pues era un latazo</w:delText>
        </w:r>
      </w:del>
      <w:ins w:id="2558" w:author="Maribel" w:date="2018-05-27T12:05:00Z">
        <w:r w:rsidR="00D75B46">
          <w:rPr>
            <w:lang w:val="es-ES"/>
          </w:rPr>
          <w:t>reales, dependiendo de su complejidad, se podía convertir en una tarea ardua</w:t>
        </w:r>
      </w:ins>
      <w:r w:rsidRPr="00652BA5">
        <w:rPr>
          <w:lang w:val="es-ES"/>
        </w:rPr>
        <w:t xml:space="preserve">. </w:t>
      </w:r>
      <w:del w:id="2559" w:author="Maribel" w:date="2018-05-27T12:06:00Z">
        <w:r w:rsidRPr="00652BA5" w:rsidDel="00D75B46">
          <w:rPr>
            <w:b/>
            <w:lang w:val="es-ES"/>
          </w:rPr>
          <w:delText>Y para</w:delText>
        </w:r>
      </w:del>
      <w:ins w:id="2560" w:author="Maribel" w:date="2018-05-27T12:06:00Z">
        <w:r w:rsidR="00D75B46">
          <w:rPr>
            <w:b/>
            <w:lang w:val="es-ES"/>
          </w:rPr>
          <w:t>Por esto</w:t>
        </w:r>
      </w:ins>
      <w:del w:id="2561" w:author="Maribel" w:date="2018-05-27T12:06:00Z">
        <w:r w:rsidRPr="00652BA5" w:rsidDel="00D75B46">
          <w:rPr>
            <w:b/>
            <w:lang w:val="es-ES"/>
          </w:rPr>
          <w:delText xml:space="preserve"> eso v</w:delText>
        </w:r>
      </w:del>
      <w:ins w:id="2562" w:author="Maribel" w:date="2018-05-27T12:06:00Z">
        <w:r w:rsidR="00D75B46">
          <w:rPr>
            <w:b/>
            <w:lang w:val="es-ES"/>
          </w:rPr>
          <w:t xml:space="preserve"> surgió </w:t>
        </w:r>
      </w:ins>
      <w:del w:id="2563" w:author="Maribel" w:date="2018-05-27T12:06:00Z">
        <w:r w:rsidRPr="00652BA5" w:rsidDel="00D75B46">
          <w:rPr>
            <w:b/>
            <w:lang w:val="es-ES"/>
          </w:rPr>
          <w:delText>ienen l</w:delText>
        </w:r>
      </w:del>
      <w:ins w:id="2564" w:author="Maribel" w:date="2018-05-27T12:06:00Z">
        <w:r w:rsidR="00D75B46">
          <w:rPr>
            <w:b/>
            <w:lang w:val="es-ES"/>
          </w:rPr>
          <w:t>l</w:t>
        </w:r>
      </w:ins>
      <w:r w:rsidR="00411F88">
        <w:rPr>
          <w:b/>
          <w:lang w:val="es-ES"/>
        </w:rPr>
        <w:t xml:space="preserve">a </w:t>
      </w:r>
      <w:r>
        <w:rPr>
          <w:b/>
          <w:lang w:val="es-ES"/>
        </w:rPr>
        <w:t>lógic</w:t>
      </w:r>
      <w:r w:rsidR="00411F88">
        <w:rPr>
          <w:b/>
          <w:lang w:val="es-ES"/>
        </w:rPr>
        <w:t>a</w:t>
      </w:r>
      <w:r>
        <w:rPr>
          <w:b/>
          <w:lang w:val="es-ES"/>
        </w:rPr>
        <w:t xml:space="preserve"> programabl</w:t>
      </w:r>
      <w:ins w:id="2565" w:author="Maribel" w:date="2018-05-27T12:06:00Z">
        <w:r w:rsidR="00D75B46">
          <w:rPr>
            <w:b/>
            <w:lang w:val="es-ES"/>
          </w:rPr>
          <w:t>e</w:t>
        </w:r>
        <w:r w:rsidR="00D75B46" w:rsidRPr="00D75B46">
          <w:rPr>
            <w:lang w:val="es-ES"/>
            <w:rPrChange w:id="2566" w:author="Maribel" w:date="2018-05-27T12:06:00Z">
              <w:rPr>
                <w:b/>
                <w:lang w:val="es-ES"/>
              </w:rPr>
            </w:rPrChange>
          </w:rPr>
          <w:t>.</w:t>
        </w:r>
      </w:ins>
      <w:del w:id="2567" w:author="Maribel" w:date="2018-05-27T12:06:00Z">
        <w:r w:rsidDel="00D75B46">
          <w:rPr>
            <w:b/>
            <w:lang w:val="es-ES"/>
          </w:rPr>
          <w:delText>es</w:delText>
        </w:r>
        <w:r w:rsidRPr="00652BA5" w:rsidDel="00D75B46">
          <w:rPr>
            <w:b/>
            <w:lang w:val="es-ES"/>
          </w:rPr>
          <w:delText>, que nos lo van a hacer muy fácil.</w:delText>
        </w:r>
      </w:del>
    </w:p>
    <w:p w14:paraId="693BA261" w14:textId="3B467225" w:rsidR="00652BA5" w:rsidDel="00F007EC" w:rsidRDefault="00652BA5" w:rsidP="00652BA5">
      <w:pPr>
        <w:rPr>
          <w:del w:id="2568" w:author="Maribel" w:date="2018-05-27T13:06:00Z"/>
          <w:lang w:val="es-ES"/>
        </w:rPr>
      </w:pPr>
      <w:r>
        <w:rPr>
          <w:lang w:val="es-ES"/>
        </w:rPr>
        <w:t>E</w:t>
      </w:r>
      <w:r w:rsidRPr="00652BA5">
        <w:rPr>
          <w:lang w:val="es-ES"/>
        </w:rPr>
        <w:t>s una idea muy sencilla: vamos a coger los tres componentes básicos de los circuitos digitales, esto es, las puertas lógicas, los biestables y los cables</w:t>
      </w:r>
      <w:del w:id="2569" w:author="Maribel" w:date="2018-05-27T12:07:00Z">
        <w:r w:rsidRPr="00652BA5" w:rsidDel="00D75B46">
          <w:rPr>
            <w:lang w:val="es-ES"/>
          </w:rPr>
          <w:delText>,</w:delText>
        </w:r>
      </w:del>
      <w:ins w:id="2570" w:author="Maribel" w:date="2018-05-27T12:07:00Z">
        <w:r w:rsidR="00D75B46">
          <w:rPr>
            <w:lang w:val="es-ES"/>
          </w:rPr>
          <w:t>,</w:t>
        </w:r>
      </w:ins>
      <w:r w:rsidRPr="00652BA5">
        <w:rPr>
          <w:lang w:val="es-ES"/>
        </w:rPr>
        <w:t xml:space="preserve"> y los vamos a meter en un chip, sin conectar</w:t>
      </w:r>
      <w:del w:id="2571" w:author="Maribel" w:date="2018-05-27T12:07:00Z">
        <w:r w:rsidRPr="00652BA5" w:rsidDel="00D75B46">
          <w:rPr>
            <w:lang w:val="es-ES"/>
          </w:rPr>
          <w:delText xml:space="preserve"> (*** mostrar imagen de la matriz de componentes)</w:delText>
        </w:r>
      </w:del>
      <w:ins w:id="2572" w:author="Maribel" w:date="2018-05-27T13:06:00Z">
        <w:r w:rsidR="00F007EC">
          <w:rPr>
            <w:lang w:val="es-ES"/>
          </w:rPr>
          <w:t xml:space="preserve">. </w:t>
        </w:r>
        <w:proofErr w:type="spellStart"/>
        <w:r w:rsidR="00F007EC">
          <w:rPr>
            <w:lang w:val="es-ES"/>
          </w:rPr>
          <w:t>Entonce</w:t>
        </w:r>
        <w:proofErr w:type="spellEnd"/>
        <w:r w:rsidR="00F007EC">
          <w:rPr>
            <w:lang w:val="es-ES"/>
          </w:rPr>
          <w:t xml:space="preserve">, </w:t>
        </w:r>
      </w:ins>
      <w:del w:id="2573" w:author="Maribel" w:date="2018-05-27T13:06:00Z">
        <w:r w:rsidRPr="00652BA5" w:rsidDel="00F007EC">
          <w:rPr>
            <w:lang w:val="es-ES"/>
          </w:rPr>
          <w:delText>, es como “</w:delText>
        </w:r>
      </w:del>
      <w:del w:id="2574" w:author="Maribel" w:date="2018-05-27T12:07:00Z">
        <w:r w:rsidRPr="00652BA5" w:rsidDel="00D75B46">
          <w:rPr>
            <w:lang w:val="es-ES"/>
          </w:rPr>
          <w:delText>C</w:delText>
        </w:r>
      </w:del>
      <w:del w:id="2575" w:author="Maribel" w:date="2018-05-27T13:06:00Z">
        <w:r w:rsidRPr="00652BA5" w:rsidDel="00F007EC">
          <w:rPr>
            <w:lang w:val="es-ES"/>
          </w:rPr>
          <w:delText>onecta tú lo que quieras ahí”.</w:delText>
        </w:r>
      </w:del>
    </w:p>
    <w:p w14:paraId="2FD164F1" w14:textId="42ABC36B" w:rsidR="007F29C8" w:rsidRDefault="00411F88" w:rsidP="00652BA5">
      <w:pPr>
        <w:rPr>
          <w:ins w:id="2576" w:author="Maribel" w:date="2018-05-27T12:12:00Z"/>
          <w:lang w:val="es-ES"/>
        </w:rPr>
      </w:pPr>
      <w:del w:id="2577" w:author="Maribel" w:date="2018-05-27T12:08:00Z">
        <w:r w:rsidDel="00534734">
          <w:rPr>
            <w:lang w:val="es-ES"/>
          </w:rPr>
          <w:delText>La idea con las es que i</w:delText>
        </w:r>
      </w:del>
      <w:ins w:id="2578" w:author="Maribel" w:date="2018-05-27T13:06:00Z">
        <w:r w:rsidR="00F007EC">
          <w:rPr>
            <w:lang w:val="es-ES"/>
          </w:rPr>
          <w:t>i</w:t>
        </w:r>
      </w:ins>
      <w:r>
        <w:rPr>
          <w:lang w:val="es-ES"/>
        </w:rPr>
        <w:t xml:space="preserve">nicialmente están </w:t>
      </w:r>
      <w:ins w:id="2579" w:author="Maribel" w:date="2018-05-27T12:08:00Z">
        <w:r w:rsidR="00534734" w:rsidRPr="00534734">
          <w:rPr>
            <w:b/>
            <w:lang w:val="es-ES"/>
            <w:rPrChange w:id="2580" w:author="Maribel" w:date="2018-05-27T12:08:00Z">
              <w:rPr>
                <w:lang w:val="es-ES"/>
              </w:rPr>
            </w:rPrChange>
          </w:rPr>
          <w:t>“</w:t>
        </w:r>
      </w:ins>
      <w:r w:rsidRPr="00981D79">
        <w:rPr>
          <w:b/>
          <w:lang w:val="es-ES"/>
        </w:rPr>
        <w:t>en blanco</w:t>
      </w:r>
      <w:ins w:id="2581" w:author="Maribel" w:date="2018-05-27T12:08:00Z">
        <w:r w:rsidR="00534734">
          <w:rPr>
            <w:b/>
            <w:lang w:val="es-ES"/>
          </w:rPr>
          <w:t>”</w:t>
        </w:r>
      </w:ins>
      <w:r>
        <w:rPr>
          <w:lang w:val="es-ES"/>
        </w:rPr>
        <w:t>, entonces decimos que</w:t>
      </w:r>
      <w:ins w:id="2582" w:author="Maribel" w:date="2018-05-27T12:08:00Z">
        <w:r w:rsidR="00534734">
          <w:rPr>
            <w:lang w:val="es-ES"/>
          </w:rPr>
          <w:t xml:space="preserve"> el dispositivo</w:t>
        </w:r>
      </w:ins>
      <w:r>
        <w:rPr>
          <w:lang w:val="es-ES"/>
        </w:rPr>
        <w:t xml:space="preserve"> no está </w:t>
      </w:r>
      <w:r w:rsidRPr="00981D79">
        <w:rPr>
          <w:b/>
          <w:lang w:val="es-ES"/>
        </w:rPr>
        <w:t>“configurad</w:t>
      </w:r>
      <w:r>
        <w:rPr>
          <w:b/>
          <w:lang w:val="es-ES"/>
        </w:rPr>
        <w:t>o</w:t>
      </w:r>
      <w:r w:rsidRPr="00981D79">
        <w:rPr>
          <w:b/>
          <w:lang w:val="es-ES"/>
        </w:rPr>
        <w:t>”</w:t>
      </w:r>
      <w:r>
        <w:rPr>
          <w:lang w:val="es-ES"/>
        </w:rPr>
        <w:t xml:space="preserve">, </w:t>
      </w:r>
      <w:ins w:id="2583" w:author="Maribel" w:date="2018-05-27T12:08:00Z">
        <w:r w:rsidR="00534734">
          <w:rPr>
            <w:lang w:val="es-ES"/>
          </w:rPr>
          <w:t>porque sus elementos internos</w:t>
        </w:r>
      </w:ins>
      <w:del w:id="2584" w:author="Maribel" w:date="2018-05-27T12:08:00Z">
        <w:r w:rsidDel="00534734">
          <w:rPr>
            <w:lang w:val="es-ES"/>
          </w:rPr>
          <w:delText xml:space="preserve">están los elementos ahí </w:delText>
        </w:r>
      </w:del>
      <w:ins w:id="2585" w:author="Maribel" w:date="2018-05-27T12:08:00Z">
        <w:r w:rsidR="00534734">
          <w:rPr>
            <w:lang w:val="es-ES"/>
          </w:rPr>
          <w:t xml:space="preserve"> se encentran descone</w:t>
        </w:r>
      </w:ins>
      <w:ins w:id="2586" w:author="Maribel" w:date="2018-05-27T12:09:00Z">
        <w:r w:rsidR="00534734">
          <w:rPr>
            <w:lang w:val="es-ES"/>
          </w:rPr>
          <w:t>ctados</w:t>
        </w:r>
      </w:ins>
      <w:del w:id="2587" w:author="Maribel" w:date="2018-05-27T12:09:00Z">
        <w:r w:rsidDel="00534734">
          <w:rPr>
            <w:lang w:val="es-ES"/>
          </w:rPr>
          <w:delText>sin conectar sin alimentar ni nada</w:delText>
        </w:r>
      </w:del>
      <w:r>
        <w:rPr>
          <w:lang w:val="es-ES"/>
        </w:rPr>
        <w:t xml:space="preserve">. </w:t>
      </w:r>
      <w:ins w:id="2588" w:author="Maribel" w:date="2018-05-27T12:09:00Z">
        <w:r w:rsidR="00534734">
          <w:rPr>
            <w:lang w:val="es-ES"/>
          </w:rPr>
          <w:t>Pero</w:t>
        </w:r>
      </w:ins>
      <w:del w:id="2589" w:author="Maribel" w:date="2018-05-27T12:09:00Z">
        <w:r w:rsidDel="00534734">
          <w:rPr>
            <w:lang w:val="es-ES"/>
          </w:rPr>
          <w:delText xml:space="preserve">Y </w:delText>
        </w:r>
      </w:del>
      <w:ins w:id="2590" w:author="Maribel" w:date="2018-05-27T12:09:00Z">
        <w:r w:rsidR="00534734">
          <w:rPr>
            <w:lang w:val="es-ES"/>
          </w:rPr>
          <w:t xml:space="preserve">, </w:t>
        </w:r>
      </w:ins>
      <w:r>
        <w:rPr>
          <w:lang w:val="es-ES"/>
        </w:rPr>
        <w:t>de repente</w:t>
      </w:r>
      <w:ins w:id="2591" w:author="Maribel" w:date="2018-05-27T12:09:00Z">
        <w:r w:rsidR="00534734">
          <w:rPr>
            <w:lang w:val="es-ES"/>
          </w:rPr>
          <w:t xml:space="preserve"> podemos decir “queremos hacer estas uniones”, </w:t>
        </w:r>
      </w:ins>
      <w:ins w:id="2592" w:author="Maribel" w:date="2018-05-27T12:10:00Z">
        <w:r w:rsidR="00534734">
          <w:rPr>
            <w:lang w:val="es-ES"/>
          </w:rPr>
          <w:t>como resultado nos</w:t>
        </w:r>
      </w:ins>
      <w:del w:id="2593" w:author="Maribel" w:date="2018-05-27T12:09:00Z">
        <w:r w:rsidDel="00534734">
          <w:rPr>
            <w:lang w:val="es-ES"/>
          </w:rPr>
          <w:delText xml:space="preserve"> dices “Quiero hacer estas uniones” y</w:delText>
        </w:r>
      </w:del>
      <w:del w:id="2594" w:author="Maribel" w:date="2018-05-27T12:10:00Z">
        <w:r w:rsidDel="00534734">
          <w:rPr>
            <w:lang w:val="es-ES"/>
          </w:rPr>
          <w:delText xml:space="preserve"> te </w:delText>
        </w:r>
      </w:del>
      <w:ins w:id="2595" w:author="Maribel" w:date="2018-05-27T12:10:00Z">
        <w:r w:rsidR="00534734">
          <w:rPr>
            <w:lang w:val="es-ES"/>
          </w:rPr>
          <w:t xml:space="preserve"> </w:t>
        </w:r>
      </w:ins>
      <w:r>
        <w:rPr>
          <w:lang w:val="es-ES"/>
        </w:rPr>
        <w:t xml:space="preserve">aparece el circuito. Es decir, </w:t>
      </w:r>
      <w:r w:rsidRPr="00D8033B">
        <w:rPr>
          <w:b/>
          <w:lang w:val="es-ES"/>
        </w:rPr>
        <w:t>tenemos circuitos digitales bajo demanda.</w:t>
      </w:r>
      <w:del w:id="2596" w:author="Maribel" w:date="2018-05-27T12:10:00Z">
        <w:r w:rsidDel="00EF7CA3">
          <w:rPr>
            <w:lang w:val="es-ES"/>
          </w:rPr>
          <w:delText xml:space="preserve"> Es como entrar en modo dios. </w:delText>
        </w:r>
      </w:del>
      <w:ins w:id="2597" w:author="Maribel" w:date="2018-05-27T12:10:00Z">
        <w:r w:rsidR="00EF7CA3">
          <w:rPr>
            <w:lang w:val="es-ES"/>
          </w:rPr>
          <w:t xml:space="preserve"> Ya sea un </w:t>
        </w:r>
      </w:ins>
      <w:ins w:id="2598" w:author="Maribel" w:date="2018-05-27T12:11:00Z">
        <w:r w:rsidR="00EF7CA3">
          <w:rPr>
            <w:lang w:val="es-ES"/>
          </w:rPr>
          <w:t>controlador de VGA, un microprocesador o un ALU lo que queramos implementar, lo podemos hacer, solo tenemos que especificar la conexión entre los diferentes elementos.</w:t>
        </w:r>
      </w:ins>
      <w:del w:id="2599" w:author="Maribel" w:date="2018-05-27T12:11:00Z">
        <w:r w:rsidDel="00EF7CA3">
          <w:rPr>
            <w:lang w:val="es-ES"/>
          </w:rPr>
          <w:delText>“Quiero un controlador de VGA”, te aparece. “Quiero un microprocesador”, te aparece. “Quiero una ALU”, te aparece. Te los bajas o los diseñas tú, pero no has tenido que ir a la tienda a comprarlo, ¡lo tienes en la FPGA implementado físicamente!</w:delText>
        </w:r>
      </w:del>
    </w:p>
    <w:p w14:paraId="31DA44DC" w14:textId="42E17F14" w:rsidR="00BD1BBE" w:rsidRDefault="00154C05" w:rsidP="00652BA5">
      <w:pPr>
        <w:rPr>
          <w:ins w:id="2600" w:author="Maribel" w:date="2018-05-27T17:04:00Z"/>
          <w:b/>
          <w:lang w:val="es-ES"/>
        </w:rPr>
      </w:pPr>
      <w:ins w:id="2601" w:author="Maribel" w:date="2018-05-27T16:39:00Z">
        <w:r>
          <w:rPr>
            <w:lang w:val="es-ES"/>
          </w:rPr>
          <w:t>El hardware usado para implementar circuitos de esta for</w:t>
        </w:r>
      </w:ins>
      <w:ins w:id="2602" w:author="Maribel" w:date="2018-05-27T16:40:00Z">
        <w:r>
          <w:rPr>
            <w:lang w:val="es-ES"/>
          </w:rPr>
          <w:t>ma</w:t>
        </w:r>
      </w:ins>
      <w:ins w:id="2603" w:author="Maribel" w:date="2018-05-27T16:39:00Z">
        <w:r>
          <w:rPr>
            <w:lang w:val="es-ES"/>
          </w:rPr>
          <w:t xml:space="preserve"> se conoce como </w:t>
        </w:r>
      </w:ins>
      <w:ins w:id="2604" w:author="Maribel" w:date="2018-05-27T12:13:00Z">
        <w:r w:rsidR="00BD1BBE" w:rsidRPr="00C07E17">
          <w:rPr>
            <w:b/>
            <w:lang w:val="es-ES"/>
            <w:rPrChange w:id="2605" w:author="Maribel" w:date="2018-05-27T12:18:00Z">
              <w:rPr>
                <w:lang w:val="es-ES"/>
              </w:rPr>
            </w:rPrChange>
          </w:rPr>
          <w:t>dispositivo lógico programables (</w:t>
        </w:r>
      </w:ins>
      <w:ins w:id="2606" w:author="Maribel" w:date="2018-05-27T16:40:00Z">
        <w:r>
          <w:rPr>
            <w:b/>
            <w:i/>
            <w:lang w:val="es-ES"/>
          </w:rPr>
          <w:t>P</w:t>
        </w:r>
      </w:ins>
      <w:ins w:id="2607" w:author="Maribel" w:date="2018-05-27T12:14:00Z">
        <w:r w:rsidR="00BD1BBE" w:rsidRPr="00C07E17">
          <w:rPr>
            <w:b/>
            <w:i/>
            <w:lang w:val="es-ES"/>
            <w:rPrChange w:id="2608" w:author="Maribel" w:date="2018-05-27T12:18:00Z">
              <w:rPr>
                <w:lang w:val="es-ES"/>
              </w:rPr>
            </w:rPrChange>
          </w:rPr>
          <w:t xml:space="preserve">rogramable </w:t>
        </w:r>
      </w:ins>
      <w:proofErr w:type="spellStart"/>
      <w:ins w:id="2609" w:author="Maribel" w:date="2018-05-27T16:40:00Z">
        <w:r>
          <w:rPr>
            <w:b/>
            <w:i/>
            <w:lang w:val="es-ES"/>
          </w:rPr>
          <w:t>L</w:t>
        </w:r>
      </w:ins>
      <w:ins w:id="2610" w:author="Maribel" w:date="2018-05-27T12:14:00Z">
        <w:r w:rsidR="00BD1BBE" w:rsidRPr="00C07E17">
          <w:rPr>
            <w:b/>
            <w:i/>
            <w:lang w:val="es-ES"/>
            <w:rPrChange w:id="2611" w:author="Maribel" w:date="2018-05-27T12:18:00Z">
              <w:rPr>
                <w:lang w:val="es-ES"/>
              </w:rPr>
            </w:rPrChange>
          </w:rPr>
          <w:t>ogic</w:t>
        </w:r>
        <w:proofErr w:type="spellEnd"/>
        <w:r w:rsidR="00BD1BBE" w:rsidRPr="00C07E17">
          <w:rPr>
            <w:b/>
            <w:i/>
            <w:lang w:val="es-ES"/>
            <w:rPrChange w:id="2612" w:author="Maribel" w:date="2018-05-27T12:18:00Z">
              <w:rPr>
                <w:lang w:val="es-ES"/>
              </w:rPr>
            </w:rPrChange>
          </w:rPr>
          <w:t xml:space="preserve"> </w:t>
        </w:r>
      </w:ins>
      <w:proofErr w:type="spellStart"/>
      <w:ins w:id="2613" w:author="Maribel" w:date="2018-05-27T16:40:00Z">
        <w:r>
          <w:rPr>
            <w:b/>
            <w:i/>
            <w:lang w:val="es-ES"/>
          </w:rPr>
          <w:t>D</w:t>
        </w:r>
      </w:ins>
      <w:ins w:id="2614" w:author="Maribel" w:date="2018-05-27T12:14:00Z">
        <w:r w:rsidR="00BD1BBE" w:rsidRPr="00C07E17">
          <w:rPr>
            <w:b/>
            <w:i/>
            <w:lang w:val="es-ES"/>
            <w:rPrChange w:id="2615" w:author="Maribel" w:date="2018-05-27T12:18:00Z">
              <w:rPr>
                <w:lang w:val="es-ES"/>
              </w:rPr>
            </w:rPrChange>
          </w:rPr>
          <w:t>evice</w:t>
        </w:r>
        <w:proofErr w:type="spellEnd"/>
        <w:r w:rsidR="00BD1BBE" w:rsidRPr="00154C05">
          <w:rPr>
            <w:lang w:val="es-ES"/>
          </w:rPr>
          <w:t xml:space="preserve">, </w:t>
        </w:r>
        <w:r w:rsidR="00BD1BBE" w:rsidRPr="00C07E17">
          <w:rPr>
            <w:b/>
            <w:i/>
            <w:lang w:val="es-ES"/>
            <w:rPrChange w:id="2616" w:author="Maribel" w:date="2018-05-27T12:18:00Z">
              <w:rPr>
                <w:lang w:val="es-ES"/>
              </w:rPr>
            </w:rPrChange>
          </w:rPr>
          <w:t>PLD</w:t>
        </w:r>
      </w:ins>
      <w:ins w:id="2617" w:author="Maribel" w:date="2018-05-27T12:13:00Z">
        <w:r w:rsidR="00BD1BBE" w:rsidRPr="00C07E17">
          <w:rPr>
            <w:b/>
            <w:lang w:val="es-ES"/>
            <w:rPrChange w:id="2618" w:author="Maribel" w:date="2018-05-27T12:18:00Z">
              <w:rPr>
                <w:lang w:val="es-ES"/>
              </w:rPr>
            </w:rPrChange>
          </w:rPr>
          <w:t>)</w:t>
        </w:r>
      </w:ins>
      <w:ins w:id="2619" w:author="Maribel" w:date="2018-05-27T12:14:00Z">
        <w:r w:rsidR="00BD1BBE" w:rsidRPr="00C07E17">
          <w:rPr>
            <w:b/>
            <w:lang w:val="es-ES"/>
            <w:rPrChange w:id="2620" w:author="Maribel" w:date="2018-05-27T12:18:00Z">
              <w:rPr>
                <w:lang w:val="es-ES"/>
              </w:rPr>
            </w:rPrChange>
          </w:rPr>
          <w:t>.</w:t>
        </w:r>
      </w:ins>
    </w:p>
    <w:p w14:paraId="5FD50997" w14:textId="277ED57C" w:rsidR="00571580" w:rsidRDefault="00571580" w:rsidP="00652BA5">
      <w:pPr>
        <w:rPr>
          <w:ins w:id="2621" w:author="Maribel" w:date="2018-05-27T16:40:00Z"/>
          <w:b/>
          <w:lang w:val="es-ES"/>
        </w:rPr>
      </w:pPr>
      <w:ins w:id="2622" w:author="Maribel" w:date="2018-05-27T17:04:00Z">
        <w:r w:rsidRPr="00571580">
          <w:rPr>
            <w:lang w:val="es-ES"/>
            <w:rPrChange w:id="2623" w:author="Maribel" w:date="2018-05-27T17:05:00Z">
              <w:rPr>
                <w:b/>
                <w:lang w:val="es-ES"/>
              </w:rPr>
            </w:rPrChange>
          </w:rPr>
          <w:t>Ahora que tenemos el concepto básico de lógica programable</w:t>
        </w:r>
      </w:ins>
      <w:ins w:id="2624" w:author="Maribel" w:date="2018-05-27T17:05:00Z">
        <w:r w:rsidRPr="00571580">
          <w:rPr>
            <w:lang w:val="es-ES"/>
            <w:rPrChange w:id="2625" w:author="Maribel" w:date="2018-05-27T17:05:00Z">
              <w:rPr>
                <w:b/>
                <w:lang w:val="es-ES"/>
              </w:rPr>
            </w:rPrChange>
          </w:rPr>
          <w:t>, podemos hacer una aclaración: a</w:t>
        </w:r>
      </w:ins>
      <w:ins w:id="2626" w:author="Maribel" w:date="2018-05-27T17:04:00Z">
        <w:r w:rsidRPr="00571580">
          <w:rPr>
            <w:lang w:val="es-ES"/>
          </w:rPr>
          <w:t>u</w:t>
        </w:r>
        <w:r>
          <w:rPr>
            <w:lang w:val="es-ES"/>
          </w:rPr>
          <w:t>nque</w:t>
        </w:r>
      </w:ins>
      <w:ins w:id="2627" w:author="Maribel" w:date="2018-05-27T17:05:00Z">
        <w:r>
          <w:rPr>
            <w:lang w:val="es-ES"/>
          </w:rPr>
          <w:t xml:space="preserve"> los </w:t>
        </w:r>
        <w:proofErr w:type="spellStart"/>
        <w:r>
          <w:rPr>
            <w:lang w:val="es-ES"/>
          </w:rPr>
          <w:t>ASICs</w:t>
        </w:r>
        <w:proofErr w:type="spellEnd"/>
        <w:r>
          <w:rPr>
            <w:lang w:val="es-ES"/>
          </w:rPr>
          <w:t xml:space="preserve"> </w:t>
        </w:r>
        <w:proofErr w:type="spellStart"/>
        <w:r>
          <w:rPr>
            <w:lang w:val="es-ES"/>
          </w:rPr>
          <w:t>puden</w:t>
        </w:r>
        <w:proofErr w:type="spellEnd"/>
        <w:r>
          <w:rPr>
            <w:lang w:val="es-ES"/>
          </w:rPr>
          <w:t xml:space="preserve"> entenderse como dispositivos de lógica fija porque vienen configurados de fábrica, </w:t>
        </w:r>
      </w:ins>
      <w:ins w:id="2628" w:author="Maribel" w:date="2018-05-27T17:04:00Z">
        <w:r>
          <w:rPr>
            <w:lang w:val="es-ES"/>
          </w:rPr>
          <w:t xml:space="preserve">también es cierto que existen </w:t>
        </w:r>
        <w:proofErr w:type="spellStart"/>
        <w:r>
          <w:rPr>
            <w:lang w:val="es-ES"/>
          </w:rPr>
          <w:t>ASICs</w:t>
        </w:r>
        <w:proofErr w:type="spellEnd"/>
        <w:r>
          <w:rPr>
            <w:lang w:val="es-ES"/>
          </w:rPr>
          <w:t xml:space="preserve"> que, en muchos casos, no son dispositivos completamente configurados completamente de fábrica (</w:t>
        </w:r>
      </w:ins>
      <w:ins w:id="2629" w:author="Maribel" w:date="2018-05-27T17:05:00Z">
        <w:r>
          <w:rPr>
            <w:lang w:val="es-ES"/>
          </w:rPr>
          <w:t>en cuyo caso</w:t>
        </w:r>
      </w:ins>
      <w:ins w:id="2630" w:author="Maribel" w:date="2018-05-27T17:06:00Z">
        <w:r>
          <w:rPr>
            <w:lang w:val="es-ES"/>
          </w:rPr>
          <w:t xml:space="preserve"> se</w:t>
        </w:r>
      </w:ins>
      <w:ins w:id="2631" w:author="Maribel" w:date="2018-05-27T17:04:00Z">
        <w:r>
          <w:rPr>
            <w:lang w:val="es-ES"/>
          </w:rPr>
          <w:t xml:space="preserve"> </w:t>
        </w:r>
      </w:ins>
      <w:ins w:id="2632" w:author="Maribel" w:date="2018-05-27T17:06:00Z">
        <w:r>
          <w:rPr>
            <w:lang w:val="es-ES"/>
          </w:rPr>
          <w:t>adjetivarían como</w:t>
        </w:r>
      </w:ins>
      <w:ins w:id="2633" w:author="Maribel" w:date="2018-05-27T17:04:00Z">
        <w:r>
          <w:rPr>
            <w:lang w:val="es-ES"/>
          </w:rPr>
          <w:t xml:space="preserve"> </w:t>
        </w:r>
        <w:r w:rsidRPr="00122D64">
          <w:rPr>
            <w:i/>
            <w:lang w:val="es-ES"/>
          </w:rPr>
          <w:t>full-</w:t>
        </w:r>
        <w:proofErr w:type="spellStart"/>
        <w:r w:rsidRPr="00122D64">
          <w:rPr>
            <w:i/>
            <w:lang w:val="es-ES"/>
          </w:rPr>
          <w:t>custo</w:t>
        </w:r>
      </w:ins>
      <w:ins w:id="2634" w:author="Maribel" w:date="2018-05-27T17:06:00Z">
        <w:r>
          <w:rPr>
            <w:i/>
            <w:lang w:val="es-ES"/>
          </w:rPr>
          <w:t>m</w:t>
        </w:r>
      </w:ins>
      <w:proofErr w:type="spellEnd"/>
      <w:ins w:id="2635" w:author="Maribel" w:date="2018-05-27T17:04:00Z">
        <w:r>
          <w:rPr>
            <w:lang w:val="es-ES"/>
          </w:rPr>
          <w:t>), sino que son parcialmente modificables (</w:t>
        </w:r>
        <w:r w:rsidRPr="00122D64">
          <w:rPr>
            <w:i/>
            <w:lang w:val="es-ES"/>
          </w:rPr>
          <w:t>semi-</w:t>
        </w:r>
        <w:proofErr w:type="spellStart"/>
        <w:r w:rsidRPr="00122D64">
          <w:rPr>
            <w:i/>
            <w:lang w:val="es-ES"/>
          </w:rPr>
          <w:t>custom</w:t>
        </w:r>
        <w:proofErr w:type="spellEnd"/>
        <w:r>
          <w:rPr>
            <w:lang w:val="es-ES"/>
          </w:rPr>
          <w:t>) lo que aumenta el número de aplicaciones en que podrían ser usados y justifica su clasificación como dispositivo lógico programable.</w:t>
        </w:r>
      </w:ins>
      <w:ins w:id="2636" w:author="Maribel" w:date="2018-05-27T17:12:00Z">
        <w:r w:rsidR="000F364E">
          <w:rPr>
            <w:lang w:val="es-ES"/>
          </w:rPr>
          <w:t xml:space="preserve"> [</w:t>
        </w:r>
      </w:ins>
      <w:ins w:id="2637" w:author="Maribel" w:date="2018-05-27T17:13:00Z">
        <w:r w:rsidR="003E7622">
          <w:rPr>
            <w:lang w:val="es-ES"/>
          </w:rPr>
          <w:t>37</w:t>
        </w:r>
      </w:ins>
      <w:ins w:id="2638" w:author="Maribel" w:date="2018-05-27T17:12:00Z">
        <w:r w:rsidR="000F364E">
          <w:rPr>
            <w:lang w:val="es-ES"/>
          </w:rPr>
          <w:t>]</w:t>
        </w:r>
      </w:ins>
    </w:p>
    <w:p w14:paraId="66F72F3F" w14:textId="6253A76A" w:rsidR="00CF4E08" w:rsidRDefault="00CF4E08" w:rsidP="00652BA5">
      <w:pPr>
        <w:rPr>
          <w:ins w:id="2639" w:author="Maribel" w:date="2018-05-27T16:50:00Z"/>
          <w:lang w:val="es-ES"/>
        </w:rPr>
      </w:pPr>
      <w:ins w:id="2640" w:author="Maribel" w:date="2018-05-27T16:41:00Z">
        <w:r>
          <w:rPr>
            <w:lang w:val="es-ES"/>
          </w:rPr>
          <w:lastRenderedPageBreak/>
          <w:t xml:space="preserve">También es </w:t>
        </w:r>
      </w:ins>
      <w:ins w:id="2641" w:author="Maribel" w:date="2018-05-27T16:42:00Z">
        <w:r>
          <w:rPr>
            <w:lang w:val="es-ES"/>
          </w:rPr>
          <w:t>frecuente</w:t>
        </w:r>
      </w:ins>
      <w:ins w:id="2642" w:author="Maribel" w:date="2018-05-27T16:41:00Z">
        <w:r>
          <w:rPr>
            <w:lang w:val="es-ES"/>
          </w:rPr>
          <w:t xml:space="preserve"> encontrarnos con sistemas en un chip (</w:t>
        </w:r>
        <w:proofErr w:type="spellStart"/>
        <w:r w:rsidRPr="00CF4E08">
          <w:rPr>
            <w:i/>
            <w:lang w:val="es-ES"/>
            <w:rPrChange w:id="2643" w:author="Maribel" w:date="2018-05-27T16:41:00Z">
              <w:rPr>
                <w:lang w:val="es-ES"/>
              </w:rPr>
            </w:rPrChange>
          </w:rPr>
          <w:t>System</w:t>
        </w:r>
        <w:proofErr w:type="spellEnd"/>
        <w:r w:rsidRPr="00CF4E08">
          <w:rPr>
            <w:i/>
            <w:lang w:val="es-ES"/>
            <w:rPrChange w:id="2644" w:author="Maribel" w:date="2018-05-27T16:41:00Z">
              <w:rPr>
                <w:lang w:val="es-ES"/>
              </w:rPr>
            </w:rPrChange>
          </w:rPr>
          <w:t xml:space="preserve"> </w:t>
        </w:r>
        <w:proofErr w:type="spellStart"/>
        <w:r w:rsidRPr="00CF4E08">
          <w:rPr>
            <w:i/>
            <w:lang w:val="es-ES"/>
            <w:rPrChange w:id="2645" w:author="Maribel" w:date="2018-05-27T16:41:00Z">
              <w:rPr>
                <w:lang w:val="es-ES"/>
              </w:rPr>
            </w:rPrChange>
          </w:rPr>
          <w:t>on</w:t>
        </w:r>
        <w:proofErr w:type="spellEnd"/>
        <w:r w:rsidRPr="00CF4E08">
          <w:rPr>
            <w:i/>
            <w:lang w:val="es-ES"/>
            <w:rPrChange w:id="2646" w:author="Maribel" w:date="2018-05-27T16:41:00Z">
              <w:rPr>
                <w:lang w:val="es-ES"/>
              </w:rPr>
            </w:rPrChange>
          </w:rPr>
          <w:t xml:space="preserve"> a Chip</w:t>
        </w:r>
        <w:r>
          <w:rPr>
            <w:lang w:val="es-ES"/>
          </w:rPr>
          <w:t xml:space="preserve">, </w:t>
        </w:r>
        <w:proofErr w:type="spellStart"/>
        <w:r w:rsidRPr="00CF4E08">
          <w:rPr>
            <w:i/>
            <w:lang w:val="es-ES"/>
            <w:rPrChange w:id="2647" w:author="Maribel" w:date="2018-05-27T16:41:00Z">
              <w:rPr>
                <w:lang w:val="es-ES"/>
              </w:rPr>
            </w:rPrChange>
          </w:rPr>
          <w:t>SoC</w:t>
        </w:r>
        <w:proofErr w:type="spellEnd"/>
        <w:r>
          <w:rPr>
            <w:lang w:val="es-ES"/>
          </w:rPr>
          <w:t>), que combina</w:t>
        </w:r>
      </w:ins>
      <w:ins w:id="2648" w:author="Maribel" w:date="2018-05-27T16:42:00Z">
        <w:r>
          <w:rPr>
            <w:lang w:val="es-ES"/>
          </w:rPr>
          <w:t>n procesador, distintos tipos de memorias e incluso hardware programable como una FPGA</w:t>
        </w:r>
      </w:ins>
      <w:ins w:id="2649" w:author="Maribel" w:date="2018-05-27T16:43:00Z">
        <w:r>
          <w:rPr>
            <w:lang w:val="es-ES"/>
          </w:rPr>
          <w:t xml:space="preserve"> en un único dispositivo. Conseguimos</w:t>
        </w:r>
      </w:ins>
      <w:ins w:id="2650" w:author="Maribel" w:date="2018-05-27T16:49:00Z">
        <w:r w:rsidR="00D85805">
          <w:rPr>
            <w:lang w:val="es-ES"/>
          </w:rPr>
          <w:t xml:space="preserve"> varias mejoras:</w:t>
        </w:r>
      </w:ins>
      <w:ins w:id="2651" w:author="Maribel" w:date="2018-05-27T16:43:00Z">
        <w:r>
          <w:rPr>
            <w:lang w:val="es-ES"/>
          </w:rPr>
          <w:t xml:space="preserve"> una mayor integración, un tamaño físico menor y un ancho de banda mayor entre </w:t>
        </w:r>
      </w:ins>
      <w:ins w:id="2652" w:author="Maribel" w:date="2018-05-27T16:44:00Z">
        <w:r>
          <w:rPr>
            <w:lang w:val="es-ES"/>
          </w:rPr>
          <w:t>el procesador y la FPGA</w:t>
        </w:r>
      </w:ins>
      <w:ins w:id="2653" w:author="Maribel" w:date="2018-05-27T16:49:00Z">
        <w:r w:rsidR="00D85805">
          <w:rPr>
            <w:lang w:val="es-ES"/>
          </w:rPr>
          <w:t xml:space="preserve"> (ver Figura 2)</w:t>
        </w:r>
      </w:ins>
      <w:ins w:id="2654" w:author="Maribel" w:date="2018-05-27T16:44:00Z">
        <w:r>
          <w:rPr>
            <w:lang w:val="es-ES"/>
          </w:rPr>
          <w:t xml:space="preserve">. Un ejemplo de un </w:t>
        </w:r>
        <w:proofErr w:type="spellStart"/>
        <w:r>
          <w:rPr>
            <w:lang w:val="es-ES"/>
          </w:rPr>
          <w:t>SoC</w:t>
        </w:r>
        <w:proofErr w:type="spellEnd"/>
        <w:r>
          <w:rPr>
            <w:lang w:val="es-ES"/>
          </w:rPr>
          <w:t xml:space="preserve"> es el </w:t>
        </w:r>
        <w:proofErr w:type="spellStart"/>
        <w:r w:rsidRPr="00CF4E08">
          <w:rPr>
            <w:i/>
            <w:lang w:val="es-ES"/>
            <w:rPrChange w:id="2655" w:author="Maribel" w:date="2018-05-27T16:46:00Z">
              <w:rPr>
                <w:lang w:val="es-ES"/>
              </w:rPr>
            </w:rPrChange>
          </w:rPr>
          <w:t>Stratix</w:t>
        </w:r>
        <w:proofErr w:type="spellEnd"/>
        <w:r w:rsidRPr="00CF4E08">
          <w:rPr>
            <w:i/>
            <w:lang w:val="es-ES"/>
            <w:rPrChange w:id="2656" w:author="Maribel" w:date="2018-05-27T16:46:00Z">
              <w:rPr>
                <w:lang w:val="es-ES"/>
              </w:rPr>
            </w:rPrChange>
          </w:rPr>
          <w:t xml:space="preserve"> 10</w:t>
        </w:r>
        <w:r>
          <w:rPr>
            <w:lang w:val="es-ES"/>
          </w:rPr>
          <w:t xml:space="preserve"> de Intel en colaboración con Altera (año 2016).</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657" w:author="Maribel" w:date="2018-05-27T16:59:00Z">
          <w:tblPr>
            <w:tblStyle w:val="Tablaconcuadrcula"/>
            <w:tblW w:w="0" w:type="auto"/>
            <w:tblLook w:val="04A0" w:firstRow="1" w:lastRow="0" w:firstColumn="1" w:lastColumn="0" w:noHBand="0" w:noVBand="1"/>
          </w:tblPr>
        </w:tblPrChange>
      </w:tblPr>
      <w:tblGrid>
        <w:gridCol w:w="9350"/>
        <w:tblGridChange w:id="2658">
          <w:tblGrid>
            <w:gridCol w:w="9350"/>
          </w:tblGrid>
        </w:tblGridChange>
      </w:tblGrid>
      <w:tr w:rsidR="00D85805" w14:paraId="482406A8" w14:textId="77777777" w:rsidTr="00BD0ACA">
        <w:trPr>
          <w:ins w:id="2659" w:author="Maribel" w:date="2018-05-27T16:50:00Z"/>
        </w:trPr>
        <w:tc>
          <w:tcPr>
            <w:tcW w:w="9350" w:type="dxa"/>
            <w:tcPrChange w:id="2660" w:author="Maribel" w:date="2018-05-27T16:59:00Z">
              <w:tcPr>
                <w:tcW w:w="9350" w:type="dxa"/>
              </w:tcPr>
            </w:tcPrChange>
          </w:tcPr>
          <w:p w14:paraId="1315D89F" w14:textId="19D2B147" w:rsidR="00D85805" w:rsidRPr="00D85805" w:rsidRDefault="00D85805">
            <w:pPr>
              <w:keepNext/>
              <w:jc w:val="center"/>
              <w:rPr>
                <w:ins w:id="2661" w:author="Maribel" w:date="2018-05-27T16:50:00Z"/>
                <w:rPrChange w:id="2662" w:author="Maribel" w:date="2018-05-27T16:50:00Z">
                  <w:rPr>
                    <w:ins w:id="2663" w:author="Maribel" w:date="2018-05-27T16:50:00Z"/>
                    <w:lang w:val="es-ES"/>
                  </w:rPr>
                </w:rPrChange>
              </w:rPr>
              <w:pPrChange w:id="2664" w:author="Maribel" w:date="2018-05-27T16:50:00Z">
                <w:pPr/>
              </w:pPrChange>
            </w:pPr>
            <w:ins w:id="2665" w:author="Maribel" w:date="2018-05-27T16:50:00Z">
              <w:r>
                <w:rPr>
                  <w:noProof/>
                </w:rPr>
                <w:drawing>
                  <wp:inline distT="0" distB="0" distL="0" distR="0" wp14:anchorId="6EC14D76" wp14:editId="7763FBC2">
                    <wp:extent cx="5138382" cy="219314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38382" cy="2193145"/>
                            </a:xfrm>
                            <a:prstGeom prst="rect">
                              <a:avLst/>
                            </a:prstGeom>
                          </pic:spPr>
                        </pic:pic>
                      </a:graphicData>
                    </a:graphic>
                  </wp:inline>
                </w:drawing>
              </w:r>
            </w:ins>
          </w:p>
        </w:tc>
      </w:tr>
      <w:tr w:rsidR="00D85805" w:rsidRPr="00B937CA" w14:paraId="5245EFF1" w14:textId="77777777" w:rsidTr="00BD0ACA">
        <w:trPr>
          <w:ins w:id="2666" w:author="Maribel" w:date="2018-05-27T16:50:00Z"/>
        </w:trPr>
        <w:tc>
          <w:tcPr>
            <w:tcW w:w="9350" w:type="dxa"/>
            <w:tcPrChange w:id="2667" w:author="Maribel" w:date="2018-05-27T16:59:00Z">
              <w:tcPr>
                <w:tcW w:w="9350" w:type="dxa"/>
              </w:tcPr>
            </w:tcPrChange>
          </w:tcPr>
          <w:p w14:paraId="29202C08" w14:textId="3F62F21A" w:rsidR="00D85805" w:rsidRPr="00D0205F" w:rsidRDefault="00D85805">
            <w:pPr>
              <w:jc w:val="center"/>
              <w:rPr>
                <w:ins w:id="2668" w:author="Maribel" w:date="2018-05-27T16:50:00Z"/>
                <w:iCs/>
                <w:color w:val="44546A" w:themeColor="text2"/>
                <w:sz w:val="18"/>
                <w:szCs w:val="18"/>
                <w:lang w:val="es-ES"/>
                <w:rPrChange w:id="2669" w:author="Maribel" w:date="2018-05-27T16:52:00Z">
                  <w:rPr>
                    <w:ins w:id="2670" w:author="Maribel" w:date="2018-05-27T16:50:00Z"/>
                    <w:lang w:val="es-ES"/>
                  </w:rPr>
                </w:rPrChange>
              </w:rPr>
              <w:pPrChange w:id="2671" w:author="Maribel" w:date="2018-05-27T16:52:00Z">
                <w:pPr/>
              </w:pPrChange>
            </w:pPr>
            <w:ins w:id="2672" w:author="Maribel" w:date="2018-05-27T16:50:00Z">
              <w:r w:rsidRPr="00E01BD2">
                <w:rPr>
                  <w:i/>
                  <w:iCs/>
                  <w:color w:val="44546A" w:themeColor="text2"/>
                  <w:sz w:val="18"/>
                  <w:szCs w:val="18"/>
                  <w:lang w:val="es-ES"/>
                  <w:rPrChange w:id="2673" w:author="Maribel" w:date="2018-05-27T16:57:00Z">
                    <w:rPr/>
                  </w:rPrChange>
                </w:rPr>
                <w:t xml:space="preserve">Figura </w:t>
              </w:r>
              <w:r w:rsidRPr="00E01BD2">
                <w:rPr>
                  <w:i/>
                  <w:iCs/>
                  <w:color w:val="44546A" w:themeColor="text2"/>
                  <w:sz w:val="18"/>
                  <w:szCs w:val="18"/>
                  <w:lang w:val="es-ES"/>
                  <w:rPrChange w:id="2674" w:author="Maribel" w:date="2018-05-27T16:57:00Z">
                    <w:rPr/>
                  </w:rPrChange>
                </w:rPr>
                <w:fldChar w:fldCharType="begin"/>
              </w:r>
              <w:r w:rsidRPr="00E01BD2">
                <w:rPr>
                  <w:i/>
                  <w:iCs/>
                  <w:color w:val="44546A" w:themeColor="text2"/>
                  <w:sz w:val="18"/>
                  <w:szCs w:val="18"/>
                  <w:lang w:val="es-ES"/>
                  <w:rPrChange w:id="2675" w:author="Maribel" w:date="2018-05-27T16:57:00Z">
                    <w:rPr/>
                  </w:rPrChange>
                </w:rPr>
                <w:instrText xml:space="preserve"> SEQ Figura \* ARABIC </w:instrText>
              </w:r>
              <w:r w:rsidRPr="00E01BD2">
                <w:rPr>
                  <w:i/>
                  <w:iCs/>
                  <w:color w:val="44546A" w:themeColor="text2"/>
                  <w:sz w:val="18"/>
                  <w:szCs w:val="18"/>
                  <w:lang w:val="es-ES"/>
                  <w:rPrChange w:id="2676" w:author="Maribel" w:date="2018-05-27T16:57:00Z">
                    <w:rPr/>
                  </w:rPrChange>
                </w:rPr>
                <w:fldChar w:fldCharType="separate"/>
              </w:r>
            </w:ins>
            <w:ins w:id="2677" w:author="Maribel" w:date="2018-05-29T01:55:00Z">
              <w:r w:rsidR="00791217">
                <w:rPr>
                  <w:i/>
                  <w:iCs/>
                  <w:noProof/>
                  <w:color w:val="44546A" w:themeColor="text2"/>
                  <w:sz w:val="18"/>
                  <w:szCs w:val="18"/>
                  <w:lang w:val="es-ES"/>
                </w:rPr>
                <w:t>2</w:t>
              </w:r>
            </w:ins>
            <w:ins w:id="2678" w:author="Maribel" w:date="2018-05-27T16:50:00Z">
              <w:r w:rsidRPr="00E01BD2">
                <w:rPr>
                  <w:i/>
                  <w:iCs/>
                  <w:color w:val="44546A" w:themeColor="text2"/>
                  <w:sz w:val="18"/>
                  <w:szCs w:val="18"/>
                  <w:lang w:val="es-ES"/>
                  <w:rPrChange w:id="2679" w:author="Maribel" w:date="2018-05-27T16:57:00Z">
                    <w:rPr/>
                  </w:rPrChange>
                </w:rPr>
                <w:fldChar w:fldCharType="end"/>
              </w:r>
            </w:ins>
            <w:ins w:id="2680" w:author="Maribel" w:date="2018-05-27T16:52:00Z">
              <w:r w:rsidR="00D0205F" w:rsidRPr="00E01BD2">
                <w:rPr>
                  <w:i/>
                  <w:iCs/>
                  <w:color w:val="44546A" w:themeColor="text2"/>
                  <w:sz w:val="18"/>
                  <w:szCs w:val="18"/>
                  <w:lang w:val="es-ES"/>
                  <w:rPrChange w:id="2681" w:author="Maribel" w:date="2018-05-27T16:57:00Z">
                    <w:rPr>
                      <w:iCs/>
                      <w:color w:val="44546A" w:themeColor="text2"/>
                      <w:sz w:val="18"/>
                      <w:szCs w:val="18"/>
                      <w:lang w:val="es-ES"/>
                    </w:rPr>
                  </w:rPrChange>
                </w:rPr>
                <w:t>.</w:t>
              </w:r>
              <w:r w:rsidR="00D0205F">
                <w:rPr>
                  <w:iCs/>
                  <w:color w:val="44546A" w:themeColor="text2"/>
                  <w:sz w:val="18"/>
                  <w:szCs w:val="18"/>
                  <w:lang w:val="es-ES"/>
                </w:rPr>
                <w:t xml:space="preserve"> Comparación </w:t>
              </w:r>
            </w:ins>
            <w:ins w:id="2682" w:author="Maribel" w:date="2018-05-27T16:53:00Z">
              <w:r w:rsidR="00D0205F">
                <w:rPr>
                  <w:iCs/>
                  <w:color w:val="44546A" w:themeColor="text2"/>
                  <w:sz w:val="18"/>
                  <w:szCs w:val="18"/>
                  <w:lang w:val="es-ES"/>
                </w:rPr>
                <w:t>entre</w:t>
              </w:r>
            </w:ins>
            <w:ins w:id="2683" w:author="Maribel" w:date="2018-05-27T16:52:00Z">
              <w:r w:rsidR="00D0205F">
                <w:rPr>
                  <w:iCs/>
                  <w:color w:val="44546A" w:themeColor="text2"/>
                  <w:sz w:val="18"/>
                  <w:szCs w:val="18"/>
                  <w:lang w:val="es-ES"/>
                </w:rPr>
                <w:t xml:space="preserve"> una conexión entre un procesador </w:t>
              </w:r>
              <w:proofErr w:type="spellStart"/>
              <w:r w:rsidR="00D0205F" w:rsidRPr="00154A64">
                <w:rPr>
                  <w:i/>
                  <w:iCs/>
                  <w:color w:val="44546A" w:themeColor="text2"/>
                  <w:sz w:val="18"/>
                  <w:szCs w:val="18"/>
                  <w:lang w:val="es-ES"/>
                  <w:rPrChange w:id="2684" w:author="Maribel" w:date="2018-05-27T16:56:00Z">
                    <w:rPr>
                      <w:iCs/>
                      <w:color w:val="44546A" w:themeColor="text2"/>
                      <w:sz w:val="18"/>
                      <w:szCs w:val="18"/>
                      <w:lang w:val="es-ES"/>
                    </w:rPr>
                  </w:rPrChange>
                </w:rPr>
                <w:t>standalone</w:t>
              </w:r>
            </w:ins>
            <w:proofErr w:type="spellEnd"/>
            <w:ins w:id="2685" w:author="Maribel" w:date="2018-05-27T16:53:00Z">
              <w:r w:rsidR="00D0205F">
                <w:rPr>
                  <w:iCs/>
                  <w:color w:val="44546A" w:themeColor="text2"/>
                  <w:sz w:val="18"/>
                  <w:szCs w:val="18"/>
                  <w:lang w:val="es-ES"/>
                </w:rPr>
                <w:t xml:space="preserve">, celdas de memoria y una FPGA, y un </w:t>
              </w:r>
              <w:proofErr w:type="spellStart"/>
              <w:r w:rsidR="00D0205F">
                <w:rPr>
                  <w:iCs/>
                  <w:color w:val="44546A" w:themeColor="text2"/>
                  <w:sz w:val="18"/>
                  <w:szCs w:val="18"/>
                  <w:lang w:val="es-ES"/>
                </w:rPr>
                <w:t>SoC</w:t>
              </w:r>
              <w:proofErr w:type="spellEnd"/>
              <w:r w:rsidR="00D0205F">
                <w:rPr>
                  <w:iCs/>
                  <w:color w:val="44546A" w:themeColor="text2"/>
                  <w:sz w:val="18"/>
                  <w:szCs w:val="18"/>
                  <w:lang w:val="es-ES"/>
                </w:rPr>
                <w:t xml:space="preserve"> con el procesador y la FPGA </w:t>
              </w:r>
            </w:ins>
            <w:ins w:id="2686" w:author="Maribel" w:date="2018-05-27T16:54:00Z">
              <w:r w:rsidR="00D0205F">
                <w:rPr>
                  <w:iCs/>
                  <w:color w:val="44546A" w:themeColor="text2"/>
                  <w:sz w:val="18"/>
                  <w:szCs w:val="18"/>
                  <w:lang w:val="es-ES"/>
                </w:rPr>
                <w:t>emplazados en un único chip, con las respectivas ventajas de est</w:t>
              </w:r>
            </w:ins>
            <w:ins w:id="2687" w:author="Maribel" w:date="2018-05-27T16:56:00Z">
              <w:r w:rsidR="00154A64">
                <w:rPr>
                  <w:iCs/>
                  <w:color w:val="44546A" w:themeColor="text2"/>
                  <w:sz w:val="18"/>
                  <w:szCs w:val="18"/>
                  <w:lang w:val="es-ES"/>
                </w:rPr>
                <w:t>a</w:t>
              </w:r>
            </w:ins>
            <w:ins w:id="2688" w:author="Maribel" w:date="2018-05-27T16:54:00Z">
              <w:r w:rsidR="00D0205F">
                <w:rPr>
                  <w:iCs/>
                  <w:color w:val="44546A" w:themeColor="text2"/>
                  <w:sz w:val="18"/>
                  <w:szCs w:val="18"/>
                  <w:lang w:val="es-ES"/>
                </w:rPr>
                <w:t xml:space="preserve"> </w:t>
              </w:r>
            </w:ins>
            <w:ins w:id="2689" w:author="Maribel" w:date="2018-05-27T16:56:00Z">
              <w:r w:rsidR="00154A64">
                <w:rPr>
                  <w:iCs/>
                  <w:color w:val="44546A" w:themeColor="text2"/>
                  <w:sz w:val="18"/>
                  <w:szCs w:val="18"/>
                  <w:lang w:val="es-ES"/>
                </w:rPr>
                <w:t>arquitectura</w:t>
              </w:r>
            </w:ins>
            <w:ins w:id="2690" w:author="Maribel" w:date="2018-05-27T16:54:00Z">
              <w:r w:rsidR="00D0205F">
                <w:rPr>
                  <w:iCs/>
                  <w:color w:val="44546A" w:themeColor="text2"/>
                  <w:sz w:val="18"/>
                  <w:szCs w:val="18"/>
                  <w:lang w:val="es-ES"/>
                </w:rPr>
                <w:t>. Nota.</w:t>
              </w:r>
            </w:ins>
            <w:ins w:id="2691" w:author="Maribel" w:date="2018-05-27T16:55:00Z">
              <w:r w:rsidR="00D0205F">
                <w:rPr>
                  <w:iCs/>
                  <w:color w:val="44546A" w:themeColor="text2"/>
                  <w:sz w:val="18"/>
                  <w:szCs w:val="18"/>
                  <w:lang w:val="es-ES"/>
                </w:rPr>
                <w:t xml:space="preserve"> </w:t>
              </w:r>
              <w:proofErr w:type="gramStart"/>
              <w:r w:rsidR="00D0205F">
                <w:rPr>
                  <w:iCs/>
                  <w:color w:val="44546A" w:themeColor="text2"/>
                  <w:sz w:val="18"/>
                  <w:szCs w:val="18"/>
                  <w:lang w:val="es-ES"/>
                </w:rPr>
                <w:t>R</w:t>
              </w:r>
            </w:ins>
            <w:ins w:id="2692" w:author="Maribel" w:date="2018-05-27T16:54:00Z">
              <w:r w:rsidR="00D0205F">
                <w:rPr>
                  <w:iCs/>
                  <w:color w:val="44546A" w:themeColor="text2"/>
                  <w:sz w:val="18"/>
                  <w:szCs w:val="18"/>
                  <w:lang w:val="es-ES"/>
                </w:rPr>
                <w:t xml:space="preserve">ecuperado de </w:t>
              </w:r>
              <w:r w:rsidR="00D0205F" w:rsidRPr="00730105">
                <w:rPr>
                  <w:i/>
                  <w:iCs/>
                  <w:color w:val="44546A" w:themeColor="text2"/>
                  <w:sz w:val="18"/>
                  <w:szCs w:val="18"/>
                  <w:lang w:val="es-ES"/>
                  <w:rPrChange w:id="2693" w:author="Maribel" w:date="2018-05-27T16:55:00Z">
                    <w:rPr>
                      <w:iCs/>
                      <w:color w:val="44546A" w:themeColor="text2"/>
                      <w:sz w:val="18"/>
                      <w:szCs w:val="18"/>
                      <w:lang w:val="es-ES"/>
                    </w:rPr>
                  </w:rPrChange>
                </w:rPr>
                <w:t>“</w:t>
              </w:r>
              <w:proofErr w:type="spellStart"/>
              <w:r w:rsidR="00D0205F" w:rsidRPr="00730105">
                <w:rPr>
                  <w:i/>
                  <w:iCs/>
                  <w:color w:val="44546A" w:themeColor="text2"/>
                  <w:sz w:val="18"/>
                  <w:szCs w:val="18"/>
                  <w:lang w:val="es-ES"/>
                  <w:rPrChange w:id="2694" w:author="Maribel" w:date="2018-05-27T16:55:00Z">
                    <w:rPr>
                      <w:iCs/>
                      <w:color w:val="44546A" w:themeColor="text2"/>
                      <w:sz w:val="18"/>
                      <w:szCs w:val="18"/>
                      <w:lang w:val="es-ES"/>
                    </w:rPr>
                  </w:rPrChange>
                </w:rPr>
                <w:t>What</w:t>
              </w:r>
              <w:proofErr w:type="spellEnd"/>
              <w:r w:rsidR="00D0205F" w:rsidRPr="00730105">
                <w:rPr>
                  <w:i/>
                  <w:iCs/>
                  <w:color w:val="44546A" w:themeColor="text2"/>
                  <w:sz w:val="18"/>
                  <w:szCs w:val="18"/>
                  <w:lang w:val="es-ES"/>
                  <w:rPrChange w:id="2695"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2696" w:author="Maribel" w:date="2018-05-27T16:55:00Z">
                    <w:rPr>
                      <w:iCs/>
                      <w:color w:val="44546A" w:themeColor="text2"/>
                      <w:sz w:val="18"/>
                      <w:szCs w:val="18"/>
                      <w:lang w:val="es-ES"/>
                    </w:rPr>
                  </w:rPrChange>
                </w:rPr>
                <w:t>is</w:t>
              </w:r>
              <w:proofErr w:type="spellEnd"/>
              <w:r w:rsidR="00D0205F" w:rsidRPr="00730105">
                <w:rPr>
                  <w:i/>
                  <w:iCs/>
                  <w:color w:val="44546A" w:themeColor="text2"/>
                  <w:sz w:val="18"/>
                  <w:szCs w:val="18"/>
                  <w:lang w:val="es-ES"/>
                  <w:rPrChange w:id="2697"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2698" w:author="Maribel" w:date="2018-05-27T16:55:00Z">
                    <w:rPr>
                      <w:iCs/>
                      <w:color w:val="44546A" w:themeColor="text2"/>
                      <w:sz w:val="18"/>
                      <w:szCs w:val="18"/>
                      <w:lang w:val="es-ES"/>
                    </w:rPr>
                  </w:rPrChange>
                </w:rPr>
                <w:t>an</w:t>
              </w:r>
              <w:proofErr w:type="spellEnd"/>
              <w:r w:rsidR="00D0205F" w:rsidRPr="00730105">
                <w:rPr>
                  <w:i/>
                  <w:iCs/>
                  <w:color w:val="44546A" w:themeColor="text2"/>
                  <w:sz w:val="18"/>
                  <w:szCs w:val="18"/>
                  <w:lang w:val="es-ES"/>
                  <w:rPrChange w:id="2699"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2700" w:author="Maribel" w:date="2018-05-27T16:55:00Z">
                    <w:rPr>
                      <w:iCs/>
                      <w:color w:val="44546A" w:themeColor="text2"/>
                      <w:sz w:val="18"/>
                      <w:szCs w:val="18"/>
                      <w:lang w:val="es-ES"/>
                    </w:rPr>
                  </w:rPrChange>
                </w:rPr>
                <w:t>SoC</w:t>
              </w:r>
              <w:proofErr w:type="spellEnd"/>
              <w:r w:rsidR="00D0205F" w:rsidRPr="00730105">
                <w:rPr>
                  <w:i/>
                  <w:iCs/>
                  <w:color w:val="44546A" w:themeColor="text2"/>
                  <w:sz w:val="18"/>
                  <w:szCs w:val="18"/>
                  <w:lang w:val="es-ES"/>
                  <w:rPrChange w:id="2701" w:author="Maribel" w:date="2018-05-27T16:55:00Z">
                    <w:rPr>
                      <w:iCs/>
                      <w:color w:val="44546A" w:themeColor="text2"/>
                      <w:sz w:val="18"/>
                      <w:szCs w:val="18"/>
                      <w:lang w:val="es-ES"/>
                    </w:rPr>
                  </w:rPrChange>
                </w:rPr>
                <w:t xml:space="preserve"> FPGA?</w:t>
              </w:r>
              <w:proofErr w:type="gramEnd"/>
              <w:r w:rsidR="00D0205F" w:rsidRPr="00730105">
                <w:rPr>
                  <w:i/>
                  <w:iCs/>
                  <w:color w:val="44546A" w:themeColor="text2"/>
                  <w:sz w:val="18"/>
                  <w:szCs w:val="18"/>
                  <w:lang w:val="es-ES"/>
                  <w:rPrChange w:id="2702" w:author="Maribel" w:date="2018-05-27T16:55:00Z">
                    <w:rPr>
                      <w:iCs/>
                      <w:color w:val="44546A" w:themeColor="text2"/>
                      <w:sz w:val="18"/>
                      <w:szCs w:val="18"/>
                      <w:lang w:val="es-ES"/>
                    </w:rPr>
                  </w:rPrChange>
                </w:rPr>
                <w:t>”</w:t>
              </w:r>
            </w:ins>
            <w:ins w:id="2703" w:author="Maribel" w:date="2018-05-27T16:55:00Z">
              <w:r w:rsidR="00D0205F">
                <w:rPr>
                  <w:iCs/>
                  <w:color w:val="44546A" w:themeColor="text2"/>
                  <w:sz w:val="18"/>
                  <w:szCs w:val="18"/>
                  <w:lang w:val="es-ES"/>
                </w:rPr>
                <w:t xml:space="preserve">, </w:t>
              </w:r>
            </w:ins>
            <w:ins w:id="2704" w:author="Maribel" w:date="2018-05-27T16:57:00Z">
              <w:r w:rsidR="00E01BD2">
                <w:rPr>
                  <w:iCs/>
                  <w:color w:val="44546A" w:themeColor="text2"/>
                  <w:sz w:val="18"/>
                  <w:szCs w:val="18"/>
                  <w:lang w:val="es-ES"/>
                </w:rPr>
                <w:t xml:space="preserve">de </w:t>
              </w:r>
            </w:ins>
            <w:ins w:id="2705" w:author="Maribel" w:date="2018-05-27T16:55:00Z">
              <w:r w:rsidR="00D0205F">
                <w:rPr>
                  <w:iCs/>
                  <w:color w:val="44546A" w:themeColor="text2"/>
                  <w:sz w:val="18"/>
                  <w:szCs w:val="18"/>
                  <w:lang w:val="es-ES"/>
                </w:rPr>
                <w:t>Altera</w:t>
              </w:r>
            </w:ins>
            <w:ins w:id="2706" w:author="Maribel" w:date="2018-05-27T16:58:00Z">
              <w:r w:rsidR="009B6941">
                <w:rPr>
                  <w:iCs/>
                  <w:color w:val="44546A" w:themeColor="text2"/>
                  <w:sz w:val="18"/>
                  <w:szCs w:val="18"/>
                  <w:lang w:val="es-ES"/>
                </w:rPr>
                <w:t>, 2014</w:t>
              </w:r>
            </w:ins>
            <w:ins w:id="2707" w:author="Maribel" w:date="2018-05-27T16:55:00Z">
              <w:r w:rsidR="00D0205F">
                <w:rPr>
                  <w:iCs/>
                  <w:color w:val="44546A" w:themeColor="text2"/>
                  <w:sz w:val="18"/>
                  <w:szCs w:val="18"/>
                  <w:lang w:val="es-ES"/>
                </w:rPr>
                <w:t>.</w:t>
              </w:r>
            </w:ins>
            <w:ins w:id="2708" w:author="Maribel" w:date="2018-05-27T16:53:00Z">
              <w:r w:rsidR="00D0205F">
                <w:rPr>
                  <w:iCs/>
                  <w:color w:val="44546A" w:themeColor="text2"/>
                  <w:sz w:val="18"/>
                  <w:szCs w:val="18"/>
                  <w:lang w:val="es-ES"/>
                </w:rPr>
                <w:t xml:space="preserve"> </w:t>
              </w:r>
            </w:ins>
            <w:ins w:id="2709" w:author="Maribel" w:date="2018-05-27T16:57:00Z">
              <w:r w:rsidR="00E01BD2">
                <w:rPr>
                  <w:iCs/>
                  <w:color w:val="44546A" w:themeColor="text2"/>
                  <w:sz w:val="18"/>
                  <w:szCs w:val="18"/>
                  <w:lang w:val="es-ES"/>
                </w:rPr>
                <w:t xml:space="preserve">Recuperado de </w:t>
              </w:r>
              <w:r w:rsidR="00E01BD2" w:rsidRPr="00E01BD2">
                <w:rPr>
                  <w:iCs/>
                  <w:color w:val="44546A" w:themeColor="text2"/>
                  <w:sz w:val="18"/>
                  <w:szCs w:val="18"/>
                  <w:lang w:val="es-ES"/>
                </w:rPr>
                <w:t>https://www.altera.com/ja_JP/pdfs/literature/ab/ab1_soc_fpga.pdf</w:t>
              </w:r>
            </w:ins>
          </w:p>
        </w:tc>
      </w:tr>
    </w:tbl>
    <w:p w14:paraId="3E4A8937" w14:textId="4C7ED88C" w:rsidR="00D85805" w:rsidRDefault="00D85805" w:rsidP="00652BA5">
      <w:pPr>
        <w:rPr>
          <w:ins w:id="2710" w:author="Maribel" w:date="2018-05-27T16:50:00Z"/>
          <w:lang w:val="es-ES"/>
        </w:rPr>
      </w:pPr>
    </w:p>
    <w:p w14:paraId="39465D55" w14:textId="77777777" w:rsidR="00D85805" w:rsidRDefault="00D85805" w:rsidP="00652BA5">
      <w:pPr>
        <w:rPr>
          <w:ins w:id="2711" w:author="Maribel" w:date="2018-05-27T12:14:00Z"/>
          <w:lang w:val="es-ES"/>
        </w:rPr>
      </w:pPr>
    </w:p>
    <w:p w14:paraId="4C66730F" w14:textId="09A15C8B" w:rsidR="00EF7CA3" w:rsidRDefault="00EF7CA3" w:rsidP="00652BA5">
      <w:pPr>
        <w:rPr>
          <w:lang w:val="es-ES"/>
        </w:rPr>
      </w:pPr>
      <w:ins w:id="2712" w:author="Maribel" w:date="2018-05-27T12:12:00Z">
        <w:r>
          <w:rPr>
            <w:lang w:val="es-ES"/>
          </w:rPr>
          <w:t>En las siguientes figuras</w:t>
        </w:r>
      </w:ins>
      <w:ins w:id="2713" w:author="Maribel" w:date="2018-05-27T12:14:00Z">
        <w:r w:rsidR="00BD1BBE">
          <w:rPr>
            <w:lang w:val="es-ES"/>
          </w:rPr>
          <w:t xml:space="preserve"> </w:t>
        </w:r>
      </w:ins>
      <w:ins w:id="2714" w:author="Maribel" w:date="2018-05-27T13:07:00Z">
        <w:r w:rsidR="001C1EF0">
          <w:rPr>
            <w:lang w:val="es-ES"/>
          </w:rPr>
          <w:t>2 y 3</w:t>
        </w:r>
      </w:ins>
      <w:ins w:id="2715" w:author="Maribel" w:date="2018-05-27T12:12:00Z">
        <w:r>
          <w:rPr>
            <w:lang w:val="es-ES"/>
          </w:rPr>
          <w:t xml:space="preserve"> podemos </w:t>
        </w:r>
      </w:ins>
      <w:ins w:id="2716" w:author="Maribel" w:date="2018-05-27T16:38:00Z">
        <w:r w:rsidR="00154C05">
          <w:rPr>
            <w:lang w:val="es-ES"/>
          </w:rPr>
          <w:t xml:space="preserve">ver </w:t>
        </w:r>
      </w:ins>
      <w:ins w:id="2717" w:author="Maribel" w:date="2018-05-27T12:12:00Z">
        <w:r>
          <w:rPr>
            <w:lang w:val="es-ES"/>
          </w:rPr>
          <w:t xml:space="preserve">nuestro </w:t>
        </w:r>
      </w:ins>
      <w:ins w:id="2718" w:author="Maribel" w:date="2018-05-27T12:14:00Z">
        <w:r w:rsidR="00BD1BBE">
          <w:rPr>
            <w:lang w:val="es-ES"/>
          </w:rPr>
          <w:t>PLD</w:t>
        </w:r>
      </w:ins>
      <w:ins w:id="2719" w:author="Maribel" w:date="2018-05-27T13:06:00Z">
        <w:r w:rsidR="00D82DEF">
          <w:rPr>
            <w:lang w:val="es-ES"/>
          </w:rPr>
          <w:t xml:space="preserve"> configurado de dos formas distintas</w:t>
        </w:r>
      </w:ins>
      <w:ins w:id="2720" w:author="Maribel" w:date="2018-05-27T12:14:00Z">
        <w:r w:rsidR="00BD1BBE">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721" w:author="Maribel" w:date="2018-05-27T14:50: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2722">
          <w:tblGrid>
            <w:gridCol w:w="5"/>
            <w:gridCol w:w="4670"/>
            <w:gridCol w:w="5"/>
            <w:gridCol w:w="4670"/>
            <w:gridCol w:w="5"/>
          </w:tblGrid>
        </w:tblGridChange>
      </w:tblGrid>
      <w:tr w:rsidR="00AE3AD7" w14:paraId="5F0DB8DC" w14:textId="77777777" w:rsidTr="00D5662D">
        <w:trPr>
          <w:trPrChange w:id="2723" w:author="Maribel" w:date="2018-05-27T14:50:00Z">
            <w:trPr>
              <w:gridAfter w:val="0"/>
            </w:trPr>
          </w:trPrChange>
        </w:trPr>
        <w:tc>
          <w:tcPr>
            <w:tcW w:w="4675" w:type="dxa"/>
            <w:tcPrChange w:id="2724" w:author="Maribel" w:date="2018-05-27T14:50:00Z">
              <w:tcPr>
                <w:tcW w:w="4675" w:type="dxa"/>
                <w:gridSpan w:val="2"/>
              </w:tcPr>
            </w:tcPrChange>
          </w:tcPr>
          <w:p w14:paraId="0F1A3524" w14:textId="75A5C7CA" w:rsidR="00AE3AD7" w:rsidRPr="00ED22B1" w:rsidRDefault="00AE3AD7">
            <w:pPr>
              <w:keepNext/>
              <w:jc w:val="center"/>
              <w:rPr>
                <w:rPrChange w:id="2725" w:author="Maribel" w:date="2018-05-27T14:49:00Z">
                  <w:rPr>
                    <w:lang w:val="es-ES"/>
                  </w:rPr>
                </w:rPrChange>
              </w:rPr>
              <w:pPrChange w:id="2726" w:author="Maribel" w:date="2018-05-27T14:49:00Z">
                <w:pPr>
                  <w:jc w:val="center"/>
                </w:pPr>
              </w:pPrChange>
            </w:pPr>
            <w:r>
              <w:rPr>
                <w:noProof/>
              </w:rPr>
              <w:drawing>
                <wp:inline distT="0" distB="0" distL="0" distR="0" wp14:anchorId="4A24C9BE" wp14:editId="6DDFB5E4">
                  <wp:extent cx="2522684" cy="133569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3343" b="-4108"/>
                          <a:stretch/>
                        </pic:blipFill>
                        <pic:spPr bwMode="auto">
                          <a:xfrm>
                            <a:off x="0" y="0"/>
                            <a:ext cx="2523744" cy="1336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Change w:id="2727" w:author="Maribel" w:date="2018-05-27T14:50:00Z">
              <w:tcPr>
                <w:tcW w:w="4675" w:type="dxa"/>
                <w:gridSpan w:val="2"/>
              </w:tcPr>
            </w:tcPrChange>
          </w:tcPr>
          <w:p w14:paraId="7B755368" w14:textId="52478141" w:rsidR="00AE3AD7" w:rsidRPr="005A1121" w:rsidRDefault="00AE3AD7">
            <w:pPr>
              <w:keepNext/>
              <w:jc w:val="center"/>
              <w:rPr>
                <w:rPrChange w:id="2728" w:author="Maribel" w:date="2018-05-27T14:49:00Z">
                  <w:rPr>
                    <w:lang w:val="es-ES"/>
                  </w:rPr>
                </w:rPrChange>
              </w:rPr>
              <w:pPrChange w:id="2729" w:author="Maribel" w:date="2018-05-27T14:49:00Z">
                <w:pPr>
                  <w:jc w:val="center"/>
                </w:pPr>
              </w:pPrChange>
            </w:pPr>
            <w:r>
              <w:rPr>
                <w:noProof/>
              </w:rPr>
              <w:drawing>
                <wp:inline distT="0" distB="0" distL="0" distR="0" wp14:anchorId="74D1065B" wp14:editId="40219B6D">
                  <wp:extent cx="2505075" cy="1335694"/>
                  <wp:effectExtent l="0" t="0" r="0" b="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3369" b="-4852"/>
                          <a:stretch/>
                        </pic:blipFill>
                        <pic:spPr bwMode="auto">
                          <a:xfrm>
                            <a:off x="0" y="0"/>
                            <a:ext cx="2505456" cy="1335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B58" w:rsidRPr="00B937CA" w14:paraId="0AF4B61B" w14:textId="77777777" w:rsidTr="00D5662D">
        <w:tblPrEx>
          <w:tblPrExChange w:id="2730"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31" w:author="Maribel" w:date="2018-05-27T14:49:00Z"/>
          <w:trPrChange w:id="2732" w:author="Maribel" w:date="2018-05-27T14:50:00Z">
            <w:trPr>
              <w:gridBefore w:val="1"/>
            </w:trPr>
          </w:trPrChange>
        </w:trPr>
        <w:tc>
          <w:tcPr>
            <w:tcW w:w="4675" w:type="dxa"/>
            <w:tcPrChange w:id="2733" w:author="Maribel" w:date="2018-05-27T14:50:00Z">
              <w:tcPr>
                <w:tcW w:w="4675" w:type="dxa"/>
                <w:gridSpan w:val="2"/>
              </w:tcPr>
            </w:tcPrChange>
          </w:tcPr>
          <w:p w14:paraId="327C9D40" w14:textId="14C59CF8" w:rsidR="00290B58" w:rsidRPr="00290B58" w:rsidRDefault="00290B58" w:rsidP="00ED22B1">
            <w:pPr>
              <w:keepNext/>
              <w:jc w:val="center"/>
              <w:rPr>
                <w:ins w:id="2734" w:author="Maribel" w:date="2018-05-27T14:49:00Z"/>
                <w:b/>
                <w:sz w:val="18"/>
                <w:lang w:val="es-ES"/>
                <w:rPrChange w:id="2735" w:author="Maribel" w:date="2018-05-27T14:50:00Z">
                  <w:rPr>
                    <w:ins w:id="2736" w:author="Maribel" w:date="2018-05-27T14:49:00Z"/>
                    <w:noProof/>
                  </w:rPr>
                </w:rPrChange>
              </w:rPr>
            </w:pPr>
            <w:ins w:id="2737" w:author="Maribel" w:date="2018-05-27T14:49:00Z">
              <w:r w:rsidRPr="00290B58">
                <w:rPr>
                  <w:b/>
                  <w:sz w:val="18"/>
                  <w:lang w:val="es-ES"/>
                  <w:rPrChange w:id="2738" w:author="Maribel" w:date="2018-05-27T14:50:00Z">
                    <w:rPr>
                      <w:noProof/>
                    </w:rPr>
                  </w:rPrChange>
                </w:rPr>
                <w:t xml:space="preserve">Una primera configuración del </w:t>
              </w:r>
              <w:r w:rsidRPr="00290B58">
                <w:rPr>
                  <w:b/>
                  <w:sz w:val="18"/>
                  <w:lang w:val="es-ES"/>
                  <w:rPrChange w:id="2739" w:author="Maribel" w:date="2018-05-27T14:50:00Z">
                    <w:rPr>
                      <w:noProof/>
                      <w:lang w:val="es-ES"/>
                    </w:rPr>
                  </w:rPrChange>
                </w:rPr>
                <w:t>PLD</w:t>
              </w:r>
            </w:ins>
          </w:p>
        </w:tc>
        <w:tc>
          <w:tcPr>
            <w:tcW w:w="4675" w:type="dxa"/>
            <w:tcPrChange w:id="2740" w:author="Maribel" w:date="2018-05-27T14:50:00Z">
              <w:tcPr>
                <w:tcW w:w="4675" w:type="dxa"/>
                <w:gridSpan w:val="2"/>
              </w:tcPr>
            </w:tcPrChange>
          </w:tcPr>
          <w:p w14:paraId="71A96781" w14:textId="4A11F7AF" w:rsidR="00290B58" w:rsidRPr="00290B58" w:rsidRDefault="00290B58" w:rsidP="005A1121">
            <w:pPr>
              <w:keepNext/>
              <w:jc w:val="center"/>
              <w:rPr>
                <w:ins w:id="2741" w:author="Maribel" w:date="2018-05-27T14:49:00Z"/>
                <w:b/>
                <w:sz w:val="18"/>
                <w:lang w:val="es-ES"/>
                <w:rPrChange w:id="2742" w:author="Maribel" w:date="2018-05-27T14:50:00Z">
                  <w:rPr>
                    <w:ins w:id="2743" w:author="Maribel" w:date="2018-05-27T14:49:00Z"/>
                    <w:noProof/>
                  </w:rPr>
                </w:rPrChange>
              </w:rPr>
            </w:pPr>
            <w:ins w:id="2744" w:author="Maribel" w:date="2018-05-27T14:50:00Z">
              <w:r w:rsidRPr="00290B58">
                <w:rPr>
                  <w:b/>
                  <w:sz w:val="18"/>
                  <w:lang w:val="es-ES"/>
                  <w:rPrChange w:id="2745" w:author="Maribel" w:date="2018-05-27T14:50:00Z">
                    <w:rPr>
                      <w:noProof/>
                      <w:lang w:val="es-ES"/>
                    </w:rPr>
                  </w:rPrChange>
                </w:rPr>
                <w:t>Una segunda configuración del PLD</w:t>
              </w:r>
            </w:ins>
          </w:p>
        </w:tc>
      </w:tr>
      <w:tr w:rsidR="00D5662D" w:rsidRPr="00B937CA" w14:paraId="76F8C5A8" w14:textId="77777777" w:rsidTr="00D5662D">
        <w:tblPrEx>
          <w:tblPrExChange w:id="2746"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47" w:author="Maribel" w:date="2018-05-27T14:50:00Z"/>
          <w:trPrChange w:id="2748" w:author="Maribel" w:date="2018-05-27T14:50:00Z">
            <w:trPr>
              <w:gridBefore w:val="1"/>
            </w:trPr>
          </w:trPrChange>
        </w:trPr>
        <w:tc>
          <w:tcPr>
            <w:tcW w:w="4675" w:type="dxa"/>
            <w:tcPrChange w:id="2749" w:author="Maribel" w:date="2018-05-27T14:50:00Z">
              <w:tcPr>
                <w:tcW w:w="4675" w:type="dxa"/>
                <w:gridSpan w:val="2"/>
              </w:tcPr>
            </w:tcPrChange>
          </w:tcPr>
          <w:p w14:paraId="6C548113" w14:textId="77777777" w:rsidR="00D5662D" w:rsidRPr="00290B58" w:rsidRDefault="00D5662D" w:rsidP="00ED22B1">
            <w:pPr>
              <w:keepNext/>
              <w:jc w:val="center"/>
              <w:rPr>
                <w:ins w:id="2750" w:author="Maribel" w:date="2018-05-27T14:50:00Z"/>
                <w:b/>
                <w:sz w:val="18"/>
                <w:lang w:val="es-ES"/>
              </w:rPr>
            </w:pPr>
          </w:p>
        </w:tc>
        <w:tc>
          <w:tcPr>
            <w:tcW w:w="4675" w:type="dxa"/>
            <w:tcPrChange w:id="2751" w:author="Maribel" w:date="2018-05-27T14:50:00Z">
              <w:tcPr>
                <w:tcW w:w="4675" w:type="dxa"/>
                <w:gridSpan w:val="2"/>
              </w:tcPr>
            </w:tcPrChange>
          </w:tcPr>
          <w:p w14:paraId="00E89DC2" w14:textId="77777777" w:rsidR="00D5662D" w:rsidRPr="00290B58" w:rsidRDefault="00D5662D" w:rsidP="005A1121">
            <w:pPr>
              <w:keepNext/>
              <w:jc w:val="center"/>
              <w:rPr>
                <w:ins w:id="2752" w:author="Maribel" w:date="2018-05-27T14:50:00Z"/>
                <w:b/>
                <w:sz w:val="18"/>
                <w:lang w:val="es-ES"/>
              </w:rPr>
            </w:pPr>
          </w:p>
        </w:tc>
      </w:tr>
      <w:tr w:rsidR="005A1121" w:rsidRPr="00B937CA" w14:paraId="0861A568" w14:textId="77777777" w:rsidTr="00D5662D">
        <w:tblPrEx>
          <w:tblPrExChange w:id="2753"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2754" w:author="Maribel" w:date="2018-05-27T14:48:00Z"/>
          <w:trPrChange w:id="2755" w:author="Maribel" w:date="2018-05-27T14:50:00Z">
            <w:trPr>
              <w:gridBefore w:val="1"/>
            </w:trPr>
          </w:trPrChange>
        </w:trPr>
        <w:tc>
          <w:tcPr>
            <w:tcW w:w="9350" w:type="dxa"/>
            <w:gridSpan w:val="2"/>
            <w:tcPrChange w:id="2756" w:author="Maribel" w:date="2018-05-27T14:50:00Z">
              <w:tcPr>
                <w:tcW w:w="9350" w:type="dxa"/>
                <w:gridSpan w:val="4"/>
              </w:tcPr>
            </w:tcPrChange>
          </w:tcPr>
          <w:p w14:paraId="38D96E1A" w14:textId="75919BC1" w:rsidR="005A1121" w:rsidRPr="005A1121" w:rsidRDefault="005A1121" w:rsidP="004B4E29">
            <w:pPr>
              <w:keepNext/>
              <w:jc w:val="center"/>
              <w:rPr>
                <w:ins w:id="2757" w:author="Maribel" w:date="2018-05-27T14:48:00Z"/>
                <w:iCs/>
                <w:color w:val="44546A" w:themeColor="text2"/>
                <w:sz w:val="18"/>
                <w:szCs w:val="18"/>
                <w:lang w:val="es-ES"/>
                <w:rPrChange w:id="2758" w:author="Maribel" w:date="2018-05-27T14:49:00Z">
                  <w:rPr>
                    <w:ins w:id="2759" w:author="Maribel" w:date="2018-05-27T14:48:00Z"/>
                    <w:noProof/>
                  </w:rPr>
                </w:rPrChange>
              </w:rPr>
            </w:pPr>
            <w:ins w:id="2760" w:author="Maribel" w:date="2018-05-27T14:48:00Z">
              <w:r w:rsidRPr="005A1121">
                <w:rPr>
                  <w:iCs/>
                  <w:color w:val="44546A" w:themeColor="text2"/>
                  <w:sz w:val="18"/>
                  <w:szCs w:val="18"/>
                  <w:lang w:val="es-ES"/>
                  <w:rPrChange w:id="2761" w:author="Maribel" w:date="2018-05-27T14:49:00Z">
                    <w:rPr>
                      <w:lang w:val="es-ES"/>
                    </w:rPr>
                  </w:rPrChange>
                </w:rPr>
                <w:t xml:space="preserve">Figura </w:t>
              </w:r>
              <w:r w:rsidRPr="005A1121">
                <w:rPr>
                  <w:iCs/>
                  <w:color w:val="44546A" w:themeColor="text2"/>
                  <w:sz w:val="18"/>
                  <w:szCs w:val="18"/>
                  <w:lang w:val="es-ES"/>
                  <w:rPrChange w:id="2762" w:author="Maribel" w:date="2018-05-27T14:49:00Z">
                    <w:rPr/>
                  </w:rPrChange>
                </w:rPr>
                <w:fldChar w:fldCharType="begin"/>
              </w:r>
              <w:r w:rsidRPr="005A1121">
                <w:rPr>
                  <w:iCs/>
                  <w:color w:val="44546A" w:themeColor="text2"/>
                  <w:sz w:val="18"/>
                  <w:szCs w:val="18"/>
                  <w:lang w:val="es-ES"/>
                  <w:rPrChange w:id="2763" w:author="Maribel" w:date="2018-05-27T14:49:00Z">
                    <w:rPr>
                      <w:lang w:val="es-ES"/>
                    </w:rPr>
                  </w:rPrChange>
                </w:rPr>
                <w:instrText xml:space="preserve"> SEQ Figura \* ARABIC </w:instrText>
              </w:r>
              <w:r w:rsidRPr="005A1121">
                <w:rPr>
                  <w:iCs/>
                  <w:color w:val="44546A" w:themeColor="text2"/>
                  <w:sz w:val="18"/>
                  <w:szCs w:val="18"/>
                  <w:lang w:val="es-ES"/>
                  <w:rPrChange w:id="2764" w:author="Maribel" w:date="2018-05-27T14:49:00Z">
                    <w:rPr/>
                  </w:rPrChange>
                </w:rPr>
                <w:fldChar w:fldCharType="separate"/>
              </w:r>
            </w:ins>
            <w:ins w:id="2765" w:author="Maribel" w:date="2018-05-29T01:55:00Z">
              <w:r w:rsidR="00791217">
                <w:rPr>
                  <w:iCs/>
                  <w:noProof/>
                  <w:color w:val="44546A" w:themeColor="text2"/>
                  <w:sz w:val="18"/>
                  <w:szCs w:val="18"/>
                  <w:lang w:val="es-ES"/>
                </w:rPr>
                <w:t>3</w:t>
              </w:r>
            </w:ins>
            <w:ins w:id="2766" w:author="Maribel" w:date="2018-05-27T14:48:00Z">
              <w:r w:rsidRPr="005A1121">
                <w:rPr>
                  <w:iCs/>
                  <w:color w:val="44546A" w:themeColor="text2"/>
                  <w:sz w:val="18"/>
                  <w:szCs w:val="18"/>
                  <w:lang w:val="es-ES"/>
                  <w:rPrChange w:id="2767" w:author="Maribel" w:date="2018-05-27T14:49:00Z">
                    <w:rPr/>
                  </w:rPrChange>
                </w:rPr>
                <w:fldChar w:fldCharType="end"/>
              </w:r>
              <w:r w:rsidRPr="005A1121">
                <w:rPr>
                  <w:iCs/>
                  <w:color w:val="44546A" w:themeColor="text2"/>
                  <w:sz w:val="18"/>
                  <w:szCs w:val="18"/>
                  <w:lang w:val="es-ES"/>
                  <w:rPrChange w:id="2768" w:author="Maribel" w:date="2018-05-27T14:49:00Z">
                    <w:rPr>
                      <w:lang w:val="es-ES"/>
                    </w:rPr>
                  </w:rPrChange>
                </w:rPr>
                <w:t xml:space="preserve">. </w:t>
              </w:r>
            </w:ins>
            <w:ins w:id="2769" w:author="Maribel" w:date="2018-05-27T14:49:00Z">
              <w:r>
                <w:rPr>
                  <w:iCs/>
                  <w:color w:val="44546A" w:themeColor="text2"/>
                  <w:sz w:val="18"/>
                  <w:szCs w:val="18"/>
                  <w:lang w:val="es-ES"/>
                </w:rPr>
                <w:t>Dos</w:t>
              </w:r>
            </w:ins>
            <w:ins w:id="2770" w:author="Maribel" w:date="2018-05-27T14:48:00Z">
              <w:r w:rsidRPr="005A1121">
                <w:rPr>
                  <w:iCs/>
                  <w:color w:val="44546A" w:themeColor="text2"/>
                  <w:sz w:val="18"/>
                  <w:szCs w:val="18"/>
                  <w:lang w:val="es-ES"/>
                  <w:rPrChange w:id="2771" w:author="Maribel" w:date="2018-05-27T14:49:00Z">
                    <w:rPr>
                      <w:lang w:val="es-ES"/>
                    </w:rPr>
                  </w:rPrChange>
                </w:rPr>
                <w:t xml:space="preserve"> configuraci</w:t>
              </w:r>
            </w:ins>
            <w:ins w:id="2772" w:author="Maribel" w:date="2018-05-27T14:49:00Z">
              <w:r>
                <w:rPr>
                  <w:iCs/>
                  <w:color w:val="44546A" w:themeColor="text2"/>
                  <w:sz w:val="18"/>
                  <w:szCs w:val="18"/>
                  <w:lang w:val="es-ES"/>
                </w:rPr>
                <w:t>ones diferentes</w:t>
              </w:r>
            </w:ins>
            <w:ins w:id="2773" w:author="Maribel" w:date="2018-05-27T14:48:00Z">
              <w:r w:rsidRPr="005A1121">
                <w:rPr>
                  <w:iCs/>
                  <w:color w:val="44546A" w:themeColor="text2"/>
                  <w:sz w:val="18"/>
                  <w:szCs w:val="18"/>
                  <w:lang w:val="es-ES"/>
                  <w:rPrChange w:id="2774" w:author="Maribel" w:date="2018-05-27T14:49:00Z">
                    <w:rPr>
                      <w:lang w:val="es-ES"/>
                    </w:rPr>
                  </w:rPrChange>
                </w:rPr>
                <w:t xml:space="preserve"> del PLD. Nota. Recuperado de </w:t>
              </w:r>
              <w:r w:rsidRPr="005A1121">
                <w:rPr>
                  <w:i/>
                  <w:iCs/>
                  <w:color w:val="44546A" w:themeColor="text2"/>
                  <w:sz w:val="18"/>
                  <w:szCs w:val="18"/>
                  <w:lang w:val="es-ES"/>
                  <w:rPrChange w:id="2775" w:author="Maribel" w:date="2018-05-27T14:49:00Z">
                    <w:rPr>
                      <w:lang w:val="es-ES"/>
                    </w:rPr>
                  </w:rPrChange>
                </w:rPr>
                <w:t>“Introducción”</w:t>
              </w:r>
              <w:r w:rsidRPr="005A1121">
                <w:rPr>
                  <w:iCs/>
                  <w:color w:val="44546A" w:themeColor="text2"/>
                  <w:sz w:val="18"/>
                  <w:szCs w:val="18"/>
                  <w:lang w:val="es-ES"/>
                  <w:rPrChange w:id="2776" w:author="Maribel" w:date="2018-05-27T14:49:00Z">
                    <w:rPr>
                      <w:lang w:val="es-ES"/>
                    </w:rPr>
                  </w:rPrChange>
                </w:rPr>
                <w:t xml:space="preserve">, de FPGA </w:t>
              </w:r>
              <w:proofErr w:type="spellStart"/>
              <w:r w:rsidRPr="005A1121">
                <w:rPr>
                  <w:iCs/>
                  <w:color w:val="44546A" w:themeColor="text2"/>
                  <w:sz w:val="18"/>
                  <w:szCs w:val="18"/>
                  <w:lang w:val="es-ES"/>
                  <w:rPrChange w:id="2777" w:author="Maribel" w:date="2018-05-27T14:49:00Z">
                    <w:rPr>
                      <w:lang w:val="es-ES"/>
                    </w:rPr>
                  </w:rPrChange>
                </w:rPr>
                <w:t>Wars</w:t>
              </w:r>
              <w:proofErr w:type="spellEnd"/>
              <w:r w:rsidRPr="005A1121">
                <w:rPr>
                  <w:iCs/>
                  <w:color w:val="44546A" w:themeColor="text2"/>
                  <w:sz w:val="18"/>
                  <w:szCs w:val="18"/>
                  <w:lang w:val="es-ES"/>
                  <w:rPrChange w:id="2778" w:author="Maribel" w:date="2018-05-27T14:49:00Z">
                    <w:rPr>
                      <w:lang w:val="es-ES"/>
                    </w:rPr>
                  </w:rPrChange>
                </w:rPr>
                <w:t>. Recuperado de http://obijuan.github.io/intro-fpga.html</w:t>
              </w:r>
            </w:ins>
          </w:p>
        </w:tc>
      </w:tr>
      <w:tr w:rsidR="00AE3AD7" w:rsidRPr="00B937CA" w:rsidDel="00A04478" w14:paraId="4B65915F" w14:textId="3659F709" w:rsidTr="00D5662D">
        <w:trPr>
          <w:del w:id="2779" w:author="Maribel" w:date="2018-05-27T13:05:00Z"/>
          <w:trPrChange w:id="2780" w:author="Maribel" w:date="2018-05-27T14:50:00Z">
            <w:trPr>
              <w:gridAfter w:val="0"/>
            </w:trPr>
          </w:trPrChange>
        </w:trPr>
        <w:tc>
          <w:tcPr>
            <w:tcW w:w="4675" w:type="dxa"/>
            <w:tcPrChange w:id="2781" w:author="Maribel" w:date="2018-05-27T14:50:00Z">
              <w:tcPr>
                <w:tcW w:w="4675" w:type="dxa"/>
                <w:gridSpan w:val="2"/>
              </w:tcPr>
            </w:tcPrChange>
          </w:tcPr>
          <w:p w14:paraId="2C79C855" w14:textId="77A5E196" w:rsidR="00AE3AD7" w:rsidDel="00A04478" w:rsidRDefault="00AE3AD7" w:rsidP="00A13072">
            <w:pPr>
              <w:jc w:val="center"/>
              <w:rPr>
                <w:del w:id="2782" w:author="Maribel" w:date="2018-05-27T13:05:00Z"/>
                <w:lang w:val="es-ES"/>
              </w:rPr>
            </w:pPr>
            <w:del w:id="2783" w:author="Maribel" w:date="2018-05-27T13:05:00Z">
              <w:r w:rsidDel="00A04478">
                <w:rPr>
                  <w:lang w:val="es-ES"/>
                </w:rPr>
                <w:delText>Primera configuración de</w:delText>
              </w:r>
              <w:r w:rsidR="007F29C8" w:rsidDel="00A04478">
                <w:rPr>
                  <w:lang w:val="es-ES"/>
                </w:rPr>
                <w:delText xml:space="preserve">l PLD </w:delText>
              </w:r>
              <w:r w:rsidDel="00A04478">
                <w:rPr>
                  <w:lang w:val="es-ES"/>
                </w:rPr>
                <w:delText>(Fuente: FPGA Wars)</w:delText>
              </w:r>
            </w:del>
          </w:p>
        </w:tc>
        <w:tc>
          <w:tcPr>
            <w:tcW w:w="4675" w:type="dxa"/>
            <w:tcPrChange w:id="2784" w:author="Maribel" w:date="2018-05-27T14:50:00Z">
              <w:tcPr>
                <w:tcW w:w="4675" w:type="dxa"/>
                <w:gridSpan w:val="2"/>
              </w:tcPr>
            </w:tcPrChange>
          </w:tcPr>
          <w:p w14:paraId="57073ABF" w14:textId="3505B0BC" w:rsidR="00AE3AD7" w:rsidDel="00A04478" w:rsidRDefault="00AE3AD7" w:rsidP="00A13072">
            <w:pPr>
              <w:jc w:val="center"/>
              <w:rPr>
                <w:del w:id="2785" w:author="Maribel" w:date="2018-05-27T13:05:00Z"/>
                <w:lang w:val="es-ES"/>
              </w:rPr>
            </w:pPr>
            <w:del w:id="2786" w:author="Maribel" w:date="2018-05-27T13:05:00Z">
              <w:r w:rsidDel="00A04478">
                <w:rPr>
                  <w:lang w:val="es-ES"/>
                </w:rPr>
                <w:delText>Nuestr</w:delText>
              </w:r>
              <w:r w:rsidR="007F29C8" w:rsidDel="00A04478">
                <w:rPr>
                  <w:lang w:val="es-ES"/>
                </w:rPr>
                <w:delText xml:space="preserve">o PLD </w:delText>
              </w:r>
              <w:r w:rsidDel="00A04478">
                <w:rPr>
                  <w:lang w:val="es-ES"/>
                </w:rPr>
                <w:delText>reconfigurad</w:delText>
              </w:r>
            </w:del>
            <w:del w:id="2787" w:author="Maribel" w:date="2018-05-27T12:12:00Z">
              <w:r w:rsidDel="00EF7CA3">
                <w:rPr>
                  <w:lang w:val="es-ES"/>
                </w:rPr>
                <w:delText>a</w:delText>
              </w:r>
            </w:del>
            <w:del w:id="2788" w:author="Maribel" w:date="2018-05-27T13:05:00Z">
              <w:r w:rsidDel="00A04478">
                <w:rPr>
                  <w:lang w:val="es-ES"/>
                </w:rPr>
                <w:delText xml:space="preserve"> con un circuito diferente (Fuente: FPGA Wars</w:delText>
              </w:r>
            </w:del>
            <w:del w:id="2789" w:author="Maribel" w:date="2018-05-27T12:12:00Z">
              <w:r w:rsidDel="00EF7CA3">
                <w:rPr>
                  <w:lang w:val="es-ES"/>
                </w:rPr>
                <w:delText>)</w:delText>
              </w:r>
              <w:r w:rsidR="007F29C8" w:rsidDel="00EF7CA3">
                <w:rPr>
                  <w:lang w:val="es-ES"/>
                </w:rPr>
                <w:delText xml:space="preserve"> (*** si te metes en la página, la imagen se refiere a FPGA, hmm… xD)</w:delText>
              </w:r>
            </w:del>
          </w:p>
        </w:tc>
      </w:tr>
    </w:tbl>
    <w:p w14:paraId="1286B724" w14:textId="14413C81" w:rsidR="00411F88" w:rsidRPr="00652BA5" w:rsidRDefault="00411F88" w:rsidP="00652BA5">
      <w:pPr>
        <w:rPr>
          <w:lang w:val="es-ES"/>
        </w:rPr>
      </w:pPr>
      <w:r>
        <w:rPr>
          <w:lang w:val="es-ES"/>
        </w:rPr>
        <w:t xml:space="preserve">Igual que en software </w:t>
      </w:r>
      <w:r w:rsidR="00F91CEF">
        <w:rPr>
          <w:lang w:val="es-ES"/>
        </w:rPr>
        <w:t>podemos cambiar</w:t>
      </w:r>
      <w:r>
        <w:rPr>
          <w:lang w:val="es-ES"/>
        </w:rPr>
        <w:t xml:space="preserve"> unas líneas de código por otras y </w:t>
      </w:r>
      <w:del w:id="2790" w:author="Maribel" w:date="2018-05-27T13:07:00Z">
        <w:r w:rsidDel="006B3802">
          <w:rPr>
            <w:lang w:val="es-ES"/>
          </w:rPr>
          <w:delText>ya tenemo</w:delText>
        </w:r>
      </w:del>
      <w:ins w:id="2791" w:author="Maribel" w:date="2018-05-27T13:07:00Z">
        <w:r w:rsidR="006B3802">
          <w:rPr>
            <w:lang w:val="es-ES"/>
          </w:rPr>
          <w:t>obtenemos</w:t>
        </w:r>
      </w:ins>
      <w:del w:id="2792" w:author="Maribel" w:date="2018-05-27T13:07:00Z">
        <w:r w:rsidDel="006B3802">
          <w:rPr>
            <w:lang w:val="es-ES"/>
          </w:rPr>
          <w:delText>s</w:delText>
        </w:r>
      </w:del>
      <w:r>
        <w:rPr>
          <w:lang w:val="es-ES"/>
        </w:rPr>
        <w:t xml:space="preserve"> un programa completamente diferente, podemos cambiar las conexiones que </w:t>
      </w:r>
      <w:ins w:id="2793" w:author="Maribel" w:date="2018-05-27T13:07:00Z">
        <w:r w:rsidR="006B3802">
          <w:rPr>
            <w:lang w:val="es-ES"/>
          </w:rPr>
          <w:t xml:space="preserve">existen </w:t>
        </w:r>
      </w:ins>
      <w:del w:id="2794" w:author="Maribel" w:date="2018-05-27T13:07:00Z">
        <w:r w:rsidDel="006B3802">
          <w:rPr>
            <w:lang w:val="es-ES"/>
          </w:rPr>
          <w:delText xml:space="preserve">se hacen </w:delText>
        </w:r>
      </w:del>
      <w:r>
        <w:rPr>
          <w:lang w:val="es-ES"/>
        </w:rPr>
        <w:t>dentro de un circuito para tener un componente total</w:t>
      </w:r>
      <w:del w:id="2795" w:author="Maribel" w:date="2018-05-27T13:07:00Z">
        <w:r w:rsidDel="006B3802">
          <w:rPr>
            <w:lang w:val="es-ES"/>
          </w:rPr>
          <w:delText>e</w:delText>
        </w:r>
      </w:del>
      <w:r>
        <w:rPr>
          <w:lang w:val="es-ES"/>
        </w:rPr>
        <w:t xml:space="preserve">mente diferente. Para ello, como veremos, haremos uso de un software </w:t>
      </w:r>
      <w:ins w:id="2796" w:author="Maribel" w:date="2018-05-27T13:08:00Z">
        <w:r w:rsidR="006B3802">
          <w:rPr>
            <w:lang w:val="es-ES"/>
          </w:rPr>
          <w:t xml:space="preserve">especial </w:t>
        </w:r>
      </w:ins>
      <w:r>
        <w:rPr>
          <w:lang w:val="es-ES"/>
        </w:rPr>
        <w:t>conectado a</w:t>
      </w:r>
      <w:r w:rsidR="00987235">
        <w:rPr>
          <w:lang w:val="es-ES"/>
        </w:rPr>
        <w:t xml:space="preserve"> n</w:t>
      </w:r>
      <w:r>
        <w:rPr>
          <w:lang w:val="es-ES"/>
        </w:rPr>
        <w:t xml:space="preserve">uestro </w:t>
      </w:r>
      <w:del w:id="2797" w:author="Maribel" w:date="2018-05-27T13:08:00Z">
        <w:r w:rsidDel="006B3802">
          <w:rPr>
            <w:lang w:val="es-ES"/>
          </w:rPr>
          <w:delText>“hardware</w:delText>
        </w:r>
      </w:del>
      <w:ins w:id="2798" w:author="Maribel" w:date="2018-05-27T13:08:00Z">
        <w:r w:rsidR="006B3802">
          <w:rPr>
            <w:lang w:val="es-ES"/>
          </w:rPr>
          <w:t>dispositivo</w:t>
        </w:r>
      </w:ins>
      <w:r>
        <w:rPr>
          <w:lang w:val="es-ES"/>
        </w:rPr>
        <w:t xml:space="preserve"> programable</w:t>
      </w:r>
      <w:del w:id="2799" w:author="Maribel" w:date="2018-05-27T13:08:00Z">
        <w:r w:rsidDel="006B3802">
          <w:rPr>
            <w:lang w:val="es-ES"/>
          </w:rPr>
          <w:delText>”</w:delText>
        </w:r>
      </w:del>
      <w:ins w:id="2800" w:author="Maribel" w:date="2018-05-27T13:08:00Z">
        <w:r w:rsidR="006B3802">
          <w:rPr>
            <w:lang w:val="es-ES"/>
          </w:rPr>
          <w:t>.</w:t>
        </w:r>
      </w:ins>
      <w:del w:id="2801" w:author="Maribel" w:date="2018-05-27T13:08:00Z">
        <w:r w:rsidR="00517CD4" w:rsidDel="006B3802">
          <w:rPr>
            <w:lang w:val="es-ES"/>
          </w:rPr>
          <w:delText xml:space="preserve">, conocido como </w:delText>
        </w:r>
        <w:r w:rsidR="00517CD4" w:rsidRPr="0013574B" w:rsidDel="006B3802">
          <w:rPr>
            <w:b/>
            <w:lang w:val="es-ES"/>
          </w:rPr>
          <w:delText>Dispositivo Lógico Programable (PLD)</w:delText>
        </w:r>
        <w:r w:rsidDel="006B3802">
          <w:rPr>
            <w:lang w:val="es-ES"/>
          </w:rPr>
          <w:delText>.</w:delText>
        </w:r>
      </w:del>
    </w:p>
    <w:p w14:paraId="552C9A72" w14:textId="178D0434" w:rsidR="00517CD4" w:rsidRDefault="00517CD4" w:rsidP="0097403E">
      <w:pPr>
        <w:rPr>
          <w:lang w:val="es-ES"/>
        </w:rPr>
      </w:pPr>
      <w:r w:rsidRPr="00C84BE7">
        <w:rPr>
          <w:lang w:val="es-ES"/>
        </w:rPr>
        <w:t xml:space="preserve">Sin embargo, la lógica programable permite que el fabricante (por ejemplo, para prototipar antes de pasar a producción) o el usuario en su casa puedan implementar sus diseños lógicos y modificarlos fácilmente sin tener que </w:t>
      </w:r>
      <w:del w:id="2802" w:author="Maribel" w:date="2018-05-27T13:09:00Z">
        <w:r w:rsidRPr="00C84BE7" w:rsidDel="006B3802">
          <w:rPr>
            <w:lang w:val="es-ES"/>
          </w:rPr>
          <w:delText xml:space="preserve">recablear </w:delText>
        </w:r>
      </w:del>
      <w:ins w:id="2803" w:author="Maribel" w:date="2018-05-27T13:09:00Z">
        <w:r w:rsidR="006B3802">
          <w:rPr>
            <w:lang w:val="es-ES"/>
          </w:rPr>
          <w:t>volver a cablear</w:t>
        </w:r>
        <w:r w:rsidR="006B3802" w:rsidRPr="00C84BE7">
          <w:rPr>
            <w:lang w:val="es-ES"/>
          </w:rPr>
          <w:t xml:space="preserve"> </w:t>
        </w:r>
      </w:ins>
      <w:r w:rsidRPr="00C84BE7">
        <w:rPr>
          <w:lang w:val="es-ES"/>
        </w:rPr>
        <w:t>o reemplazar componentes.</w:t>
      </w:r>
    </w:p>
    <w:p w14:paraId="2B2DF45D" w14:textId="331C2396" w:rsidR="00910DCA" w:rsidRPr="005B3E39" w:rsidRDefault="007D7632" w:rsidP="00910DCA">
      <w:pPr>
        <w:rPr>
          <w:lang w:val="es-ES"/>
        </w:rPr>
      </w:pPr>
      <w:r w:rsidRPr="007D7632">
        <w:rPr>
          <w:lang w:val="es-ES"/>
        </w:rPr>
        <w:lastRenderedPageBreak/>
        <w:t>Como desventaja, l</w:t>
      </w:r>
      <w:r w:rsidR="00910DCA">
        <w:rPr>
          <w:lang w:val="es-ES"/>
        </w:rPr>
        <w:t>o que podemos implementar en un PLD está limitado por el espacio, realmente</w:t>
      </w:r>
      <w:del w:id="2804" w:author="Maribel" w:date="2018-05-27T13:09:00Z">
        <w:r w:rsidR="00910DCA" w:rsidDel="006B3802">
          <w:rPr>
            <w:lang w:val="es-ES"/>
          </w:rPr>
          <w:delText>,</w:delText>
        </w:r>
      </w:del>
      <w:r w:rsidR="00910DCA">
        <w:rPr>
          <w:lang w:val="es-ES"/>
        </w:rPr>
        <w:t xml:space="preserve"> </w:t>
      </w:r>
      <w:del w:id="2805" w:author="Maribel" w:date="2018-05-27T13:12:00Z">
        <w:r w:rsidR="00910DCA" w:rsidDel="00CF2DCF">
          <w:rPr>
            <w:lang w:val="es-ES"/>
          </w:rPr>
          <w:delText>por  el</w:delText>
        </w:r>
      </w:del>
      <w:ins w:id="2806" w:author="Maribel" w:date="2018-05-27T13:12:00Z">
        <w:r w:rsidR="00CF2DCF">
          <w:rPr>
            <w:lang w:val="es-ES"/>
          </w:rPr>
          <w:t>por el</w:t>
        </w:r>
      </w:ins>
      <w:r w:rsidR="00910DCA">
        <w:rPr>
          <w:lang w:val="es-ES"/>
        </w:rPr>
        <w:t xml:space="preserve"> tamaño de la matriz de componentes (no podemos hacer un circuito con treinta puertas lógicas si nuestra matriz solo dispone de veinte). Pero al final tenemos un chip con el circuito que queremos.</w:t>
      </w:r>
    </w:p>
    <w:p w14:paraId="1D044B4F" w14:textId="6F38CB76" w:rsidR="00910DCA" w:rsidRDefault="00910DCA" w:rsidP="00910DCA">
      <w:pPr>
        <w:rPr>
          <w:lang w:val="es-ES"/>
        </w:rPr>
      </w:pPr>
      <w:r>
        <w:rPr>
          <w:lang w:val="es-ES"/>
        </w:rPr>
        <w:t>Eso sí, si el circuito lo fabricásemos como un chip específico (</w:t>
      </w:r>
      <w:ins w:id="2807" w:author="Maribel" w:date="2018-05-27T13:10:00Z">
        <w:r w:rsidR="006B3802">
          <w:rPr>
            <w:lang w:val="es-ES"/>
          </w:rPr>
          <w:t xml:space="preserve">lo que se conoce como </w:t>
        </w:r>
      </w:ins>
      <w:r w:rsidRPr="006B3802">
        <w:rPr>
          <w:i/>
          <w:lang w:val="es-ES"/>
          <w:rPrChange w:id="2808" w:author="Maribel" w:date="2018-05-27T13:10:00Z">
            <w:rPr>
              <w:lang w:val="es-ES"/>
            </w:rPr>
          </w:rPrChange>
        </w:rPr>
        <w:t>ASIC</w:t>
      </w:r>
      <w:r>
        <w:rPr>
          <w:lang w:val="es-ES"/>
        </w:rPr>
        <w:t xml:space="preserve">, </w:t>
      </w:r>
      <w:proofErr w:type="spellStart"/>
      <w:r w:rsidR="00CF52C7" w:rsidRPr="006B3802">
        <w:rPr>
          <w:i/>
          <w:lang w:val="es-ES"/>
          <w:rPrChange w:id="2809" w:author="Maribel" w:date="2018-05-27T13:10:00Z">
            <w:rPr>
              <w:lang w:val="es-ES"/>
            </w:rPr>
          </w:rPrChange>
        </w:rPr>
        <w:t>Application</w:t>
      </w:r>
      <w:proofErr w:type="spellEnd"/>
      <w:r w:rsidR="00CF52C7" w:rsidRPr="006B3802">
        <w:rPr>
          <w:i/>
          <w:lang w:val="es-ES"/>
          <w:rPrChange w:id="2810" w:author="Maribel" w:date="2018-05-27T13:10:00Z">
            <w:rPr>
              <w:lang w:val="es-ES"/>
            </w:rPr>
          </w:rPrChange>
        </w:rPr>
        <w:t xml:space="preserve"> </w:t>
      </w:r>
      <w:proofErr w:type="spellStart"/>
      <w:r w:rsidR="00CF52C7" w:rsidRPr="006B3802">
        <w:rPr>
          <w:i/>
          <w:lang w:val="es-ES"/>
          <w:rPrChange w:id="2811" w:author="Maribel" w:date="2018-05-27T13:10:00Z">
            <w:rPr>
              <w:lang w:val="es-ES"/>
            </w:rPr>
          </w:rPrChange>
        </w:rPr>
        <w:t>Specific</w:t>
      </w:r>
      <w:proofErr w:type="spellEnd"/>
      <w:r w:rsidR="00CF52C7" w:rsidRPr="006B3802">
        <w:rPr>
          <w:i/>
          <w:lang w:val="es-ES"/>
          <w:rPrChange w:id="2812" w:author="Maribel" w:date="2018-05-27T13:10:00Z">
            <w:rPr>
              <w:lang w:val="es-ES"/>
            </w:rPr>
          </w:rPrChange>
        </w:rPr>
        <w:t xml:space="preserve"> </w:t>
      </w:r>
      <w:proofErr w:type="spellStart"/>
      <w:r w:rsidR="00CF52C7" w:rsidRPr="006B3802">
        <w:rPr>
          <w:i/>
          <w:lang w:val="es-ES"/>
          <w:rPrChange w:id="2813" w:author="Maribel" w:date="2018-05-27T13:10:00Z">
            <w:rPr>
              <w:lang w:val="es-ES"/>
            </w:rPr>
          </w:rPrChange>
        </w:rPr>
        <w:t>Integrated</w:t>
      </w:r>
      <w:proofErr w:type="spellEnd"/>
      <w:r w:rsidR="00CF52C7" w:rsidRPr="006B3802">
        <w:rPr>
          <w:i/>
          <w:lang w:val="es-ES"/>
          <w:rPrChange w:id="2814" w:author="Maribel" w:date="2018-05-27T13:10:00Z">
            <w:rPr>
              <w:lang w:val="es-ES"/>
            </w:rPr>
          </w:rPrChange>
        </w:rPr>
        <w:t xml:space="preserve"> </w:t>
      </w:r>
      <w:proofErr w:type="spellStart"/>
      <w:r w:rsidR="00CF52C7" w:rsidRPr="006B3802">
        <w:rPr>
          <w:i/>
          <w:lang w:val="es-ES"/>
          <w:rPrChange w:id="2815" w:author="Maribel" w:date="2018-05-27T13:10:00Z">
            <w:rPr>
              <w:lang w:val="es-ES"/>
            </w:rPr>
          </w:rPrChange>
        </w:rPr>
        <w:t>Circuit</w:t>
      </w:r>
      <w:proofErr w:type="spellEnd"/>
      <w:r>
        <w:rPr>
          <w:lang w:val="es-ES"/>
        </w:rPr>
        <w:t xml:space="preserve">) para nuestra aplicación, va a ser </w:t>
      </w:r>
      <w:del w:id="2816" w:author="Maribel" w:date="2018-05-27T13:12:00Z">
        <w:r w:rsidDel="006B3802">
          <w:rPr>
            <w:lang w:val="es-ES"/>
          </w:rPr>
          <w:delText>más óptimo</w:delText>
        </w:r>
      </w:del>
      <w:ins w:id="2817" w:author="Maribel" w:date="2018-05-27T13:12:00Z">
        <w:r w:rsidR="006B3802">
          <w:rPr>
            <w:lang w:val="es-ES"/>
          </w:rPr>
          <w:t>óptimo</w:t>
        </w:r>
      </w:ins>
      <w:ins w:id="2818" w:author="Maribel" w:date="2018-05-27T13:10:00Z">
        <w:r w:rsidR="006B3802">
          <w:rPr>
            <w:lang w:val="es-ES"/>
          </w:rPr>
          <w:t>, más rápido, más eficiente,</w:t>
        </w:r>
      </w:ins>
      <w:del w:id="2819" w:author="Maribel" w:date="2018-05-27T13:10:00Z">
        <w:r w:rsidDel="006B3802">
          <w:rPr>
            <w:lang w:val="es-ES"/>
          </w:rPr>
          <w:delText xml:space="preserve">, más rápido, </w:delText>
        </w:r>
      </w:del>
      <w:ins w:id="2820" w:author="Maribel" w:date="2018-05-27T13:10:00Z">
        <w:r w:rsidR="006B3802">
          <w:rPr>
            <w:lang w:val="es-ES"/>
          </w:rPr>
          <w:t xml:space="preserve"> </w:t>
        </w:r>
      </w:ins>
      <w:r>
        <w:rPr>
          <w:lang w:val="es-ES"/>
        </w:rPr>
        <w:t xml:space="preserve">etc. La FPGA </w:t>
      </w:r>
      <w:del w:id="2821" w:author="Maribel" w:date="2018-05-27T13:11:00Z">
        <w:r w:rsidDel="006B3802">
          <w:rPr>
            <w:lang w:val="es-ES"/>
          </w:rPr>
          <w:delText>no te va a dar</w:delText>
        </w:r>
      </w:del>
      <w:ins w:id="2822" w:author="Maribel" w:date="2018-05-27T13:11:00Z">
        <w:r w:rsidR="006B3802">
          <w:rPr>
            <w:lang w:val="es-ES"/>
          </w:rPr>
          <w:t>puede que no nos de estas características en ciertas aplicaciones</w:t>
        </w:r>
      </w:ins>
      <w:r>
        <w:rPr>
          <w:lang w:val="es-ES"/>
        </w:rPr>
        <w:t xml:space="preserve"> </w:t>
      </w:r>
      <w:del w:id="2823" w:author="Maribel" w:date="2018-05-27T13:12:00Z">
        <w:r w:rsidDel="006B3802">
          <w:rPr>
            <w:lang w:val="es-ES"/>
          </w:rPr>
          <w:delText>tanto como si lo fabricases</w:delText>
        </w:r>
      </w:del>
      <w:ins w:id="2824" w:author="Maribel" w:date="2018-05-27T13:12:00Z">
        <w:r w:rsidR="006B3802">
          <w:rPr>
            <w:lang w:val="es-ES"/>
          </w:rPr>
          <w:t>como lo haría el ASIC</w:t>
        </w:r>
      </w:ins>
      <w:r>
        <w:rPr>
          <w:lang w:val="es-ES"/>
        </w:rPr>
        <w:t xml:space="preserve">, pero es una </w:t>
      </w:r>
      <w:r w:rsidRPr="009C17CC">
        <w:rPr>
          <w:b/>
          <w:lang w:val="es-ES"/>
        </w:rPr>
        <w:t>aproximación</w:t>
      </w:r>
      <w:r>
        <w:rPr>
          <w:lang w:val="es-ES"/>
        </w:rPr>
        <w:t xml:space="preserve"> muy buena, por lo que también es muy útil para </w:t>
      </w:r>
      <w:r w:rsidRPr="009C17CC">
        <w:rPr>
          <w:b/>
          <w:lang w:val="es-ES"/>
        </w:rPr>
        <w:t>prototipar</w:t>
      </w:r>
      <w:r>
        <w:rPr>
          <w:lang w:val="es-ES"/>
        </w:rPr>
        <w:t>.</w:t>
      </w:r>
    </w:p>
    <w:p w14:paraId="48C9E007" w14:textId="662DD7A3" w:rsidR="00910DCA" w:rsidDel="00EC7F00" w:rsidRDefault="00910DCA" w:rsidP="0097403E">
      <w:pPr>
        <w:rPr>
          <w:del w:id="2825" w:author="Maribel" w:date="2018-05-27T13:12:00Z"/>
          <w:lang w:val="es-ES"/>
        </w:rPr>
      </w:pPr>
    </w:p>
    <w:p w14:paraId="03A44D94" w14:textId="61B25831" w:rsidR="00FE33B0" w:rsidRDefault="00517CD4" w:rsidP="0097403E">
      <w:pPr>
        <w:rPr>
          <w:lang w:val="es-ES"/>
        </w:rPr>
      </w:pPr>
      <w:r>
        <w:rPr>
          <w:lang w:val="es-ES"/>
        </w:rPr>
        <w:t>En resumen, a</w:t>
      </w:r>
      <w:r w:rsidR="00725F0A">
        <w:rPr>
          <w:lang w:val="es-ES"/>
        </w:rPr>
        <w:t xml:space="preserve"> la hora de diseñar un circuito lógico, u</w:t>
      </w:r>
      <w:r w:rsidR="00FE33B0">
        <w:rPr>
          <w:lang w:val="es-ES"/>
        </w:rPr>
        <w:t xml:space="preserve">na de las decisiones </w:t>
      </w:r>
      <w:del w:id="2826" w:author="Maribel" w:date="2018-05-27T13:12:00Z">
        <w:r w:rsidR="00FE33B0" w:rsidDel="00EC7F00">
          <w:rPr>
            <w:lang w:val="es-ES"/>
          </w:rPr>
          <w:delText xml:space="preserve">iniciales </w:delText>
        </w:r>
      </w:del>
      <w:ins w:id="2827" w:author="Maribel" w:date="2018-05-27T13:12:00Z">
        <w:r w:rsidR="00EC7F00">
          <w:rPr>
            <w:lang w:val="es-ES"/>
          </w:rPr>
          <w:t xml:space="preserve">que deberemos tomar </w:t>
        </w:r>
      </w:ins>
      <w:r w:rsidR="00FE33B0">
        <w:rPr>
          <w:lang w:val="es-ES"/>
        </w:rPr>
        <w:t xml:space="preserve">será si usar dispositivos de lógica </w:t>
      </w:r>
      <w:r w:rsidR="00725F0A">
        <w:rPr>
          <w:lang w:val="es-ES"/>
        </w:rPr>
        <w:t>fija</w:t>
      </w:r>
      <w:r w:rsidR="00FE33B0">
        <w:rPr>
          <w:lang w:val="es-ES"/>
        </w:rPr>
        <w:t xml:space="preserve"> (aquellos que tendrán una funcionalidad </w:t>
      </w:r>
      <w:r w:rsidR="00725F0A">
        <w:rPr>
          <w:lang w:val="es-ES"/>
        </w:rPr>
        <w:t>no modificable</w:t>
      </w:r>
      <w:r w:rsidR="00FE33B0">
        <w:rPr>
          <w:lang w:val="es-ES"/>
        </w:rPr>
        <w:t xml:space="preserve">) o usar un </w:t>
      </w:r>
      <w:r w:rsidR="00725F0A">
        <w:rPr>
          <w:lang w:val="es-ES"/>
        </w:rPr>
        <w:t>dispositivo lógico programable (PLD)</w:t>
      </w:r>
      <w:r w:rsidR="00FE33B0">
        <w:rPr>
          <w:lang w:val="es-ES"/>
        </w:rPr>
        <w:t xml:space="preserve">. La elección dependerá de los requisitos del diseño </w:t>
      </w:r>
      <w:r w:rsidR="00725F0A">
        <w:rPr>
          <w:lang w:val="es-ES"/>
        </w:rPr>
        <w:t>en concreto</w:t>
      </w:r>
      <w:r w:rsidR="00FE33B0">
        <w:rPr>
          <w:lang w:val="es-ES"/>
        </w:rPr>
        <w:t xml:space="preserve">. Por ejemplo, si necesitamos un circuito con solo unas cuantas puertas lógicas, una implementación de lógica </w:t>
      </w:r>
      <w:r w:rsidR="00C87EC3">
        <w:rPr>
          <w:lang w:val="es-ES"/>
        </w:rPr>
        <w:t>f</w:t>
      </w:r>
      <w:r w:rsidR="00725F0A">
        <w:rPr>
          <w:lang w:val="es-ES"/>
        </w:rPr>
        <w:t>ija</w:t>
      </w:r>
      <w:r w:rsidR="00FE33B0">
        <w:rPr>
          <w:lang w:val="es-ES"/>
        </w:rPr>
        <w:t xml:space="preserve"> nos puede bastar. Sin embargo, si quisiéramos un circuito digital más complejo como el diseño de un filtro digital, entonces, teniendo en cuenta la complejidad del hardware, un PLD sería </w:t>
      </w:r>
      <w:del w:id="2828" w:author="Maribel" w:date="2018-05-27T13:13:00Z">
        <w:r w:rsidR="00725F0A" w:rsidDel="00EC7F00">
          <w:rPr>
            <w:lang w:val="es-ES"/>
          </w:rPr>
          <w:delText>una opción a tener</w:delText>
        </w:r>
      </w:del>
      <w:ins w:id="2829" w:author="Maribel" w:date="2018-05-27T13:13:00Z">
        <w:r w:rsidR="00EC7F00">
          <w:rPr>
            <w:lang w:val="es-ES"/>
          </w:rPr>
          <w:t>una opción para tener</w:t>
        </w:r>
      </w:ins>
      <w:r w:rsidR="00725F0A">
        <w:rPr>
          <w:lang w:val="es-ES"/>
        </w:rPr>
        <w:t xml:space="preserve"> muy en cuenta</w:t>
      </w:r>
      <w:r w:rsidR="00FE33B0">
        <w:rPr>
          <w:lang w:val="es-ES"/>
        </w:rPr>
        <w:t>.</w:t>
      </w:r>
    </w:p>
    <w:p w14:paraId="5140E2DB" w14:textId="205773FF" w:rsidR="00073F58" w:rsidDel="00247D50" w:rsidRDefault="00451F3F" w:rsidP="006B49F8">
      <w:pPr>
        <w:pStyle w:val="Prrafodelista"/>
        <w:numPr>
          <w:ilvl w:val="1"/>
          <w:numId w:val="5"/>
        </w:numPr>
        <w:rPr>
          <w:del w:id="2830" w:author="Maribel" w:date="2018-05-27T13:13:00Z"/>
          <w:b/>
          <w:sz w:val="28"/>
          <w:lang w:val="es-ES"/>
        </w:rPr>
      </w:pPr>
      <w:del w:id="2831" w:author="Maribel" w:date="2018-05-13T18:19:00Z">
        <w:r w:rsidDel="007A548E">
          <w:rPr>
            <w:b/>
            <w:sz w:val="28"/>
            <w:lang w:val="es-ES"/>
          </w:rPr>
          <w:delText>Lógica programable</w:delText>
        </w:r>
        <w:r w:rsidR="00073F58" w:rsidRPr="006B49F8" w:rsidDel="007A548E">
          <w:rPr>
            <w:b/>
            <w:sz w:val="28"/>
            <w:lang w:val="es-ES"/>
          </w:rPr>
          <w:delText xml:space="preserve"> versus </w:delText>
        </w:r>
        <w:r w:rsidDel="007A548E">
          <w:rPr>
            <w:b/>
            <w:sz w:val="28"/>
            <w:lang w:val="es-ES"/>
          </w:rPr>
          <w:delText>procesadores</w:delText>
        </w:r>
        <w:r w:rsidR="00090361" w:rsidDel="007A548E">
          <w:rPr>
            <w:b/>
            <w:sz w:val="28"/>
            <w:lang w:val="es-ES"/>
          </w:rPr>
          <w:fldChar w:fldCharType="begin"/>
        </w:r>
        <w:r w:rsidR="00090361" w:rsidRPr="00090361" w:rsidDel="007A548E">
          <w:rPr>
            <w:lang w:val="es-ES"/>
          </w:rPr>
          <w:delInstrText xml:space="preserve"> XE "</w:delInstrText>
        </w:r>
        <w:r w:rsidR="00090361" w:rsidRPr="005D53D2" w:rsidDel="007A548E">
          <w:rPr>
            <w:b/>
            <w:sz w:val="28"/>
            <w:lang w:val="es-ES"/>
          </w:rPr>
          <w:delInstrText>Lógica programable versus procesadores</w:delInstrText>
        </w:r>
        <w:r w:rsidR="00382A4B" w:rsidDel="007A548E">
          <w:rPr>
            <w:b/>
            <w:sz w:val="28"/>
            <w:lang w:val="es-ES"/>
          </w:rPr>
          <w:delInstrText>;11</w:delInstrText>
        </w:r>
        <w:r w:rsidR="00090361" w:rsidRPr="00090361" w:rsidDel="007A548E">
          <w:rPr>
            <w:lang w:val="es-ES"/>
          </w:rPr>
          <w:delInstrText xml:space="preserve">" </w:delInstrText>
        </w:r>
        <w:r w:rsidR="00090361" w:rsidDel="007A548E">
          <w:rPr>
            <w:b/>
            <w:sz w:val="28"/>
            <w:lang w:val="es-ES"/>
          </w:rPr>
          <w:fldChar w:fldCharType="end"/>
        </w:r>
        <w:r w:rsidR="00073F58" w:rsidRPr="006B49F8" w:rsidDel="007A548E">
          <w:rPr>
            <w:b/>
            <w:sz w:val="28"/>
            <w:lang w:val="es-ES"/>
          </w:rPr>
          <w:delText xml:space="preserve"> (*** </w:delText>
        </w:r>
      </w:del>
      <w:del w:id="2832" w:author="Maribel" w:date="2018-05-27T13:13:00Z">
        <w:r w:rsidR="00B71012" w:rsidDel="00247D50">
          <w:rPr>
            <w:b/>
            <w:sz w:val="28"/>
            <w:lang w:val="es-ES"/>
          </w:rPr>
          <w:delText>¿En qué se diferencia de un microprocesador normal?</w:delText>
        </w:r>
      </w:del>
      <w:del w:id="2833" w:author="Maribel" w:date="2018-05-13T18:19:00Z">
        <w:r w:rsidR="00073F58" w:rsidRPr="006B49F8" w:rsidDel="00721032">
          <w:rPr>
            <w:b/>
            <w:sz w:val="28"/>
            <w:lang w:val="es-ES"/>
          </w:rPr>
          <w:delText>)</w:delText>
        </w:r>
      </w:del>
    </w:p>
    <w:p w14:paraId="414BDF53" w14:textId="700FE190" w:rsidR="00652A76" w:rsidDel="00247D50" w:rsidRDefault="00652A76" w:rsidP="00B66242">
      <w:pPr>
        <w:rPr>
          <w:del w:id="2834" w:author="Maribel" w:date="2018-05-27T13:13:00Z"/>
          <w:lang w:val="es-ES"/>
        </w:rPr>
      </w:pPr>
      <w:del w:id="2835" w:author="Maribel" w:date="2018-05-27T13:13:00Z">
        <w:r w:rsidDel="00247D50">
          <w:rPr>
            <w:lang w:val="es-ES"/>
          </w:rPr>
          <w:delText>Cuando comencé a leer información por primera vez sobre PLDs y, en concreto, FPGAs, una de las cosas que más me costa entender era la diferencia entre programar un procesador (como haríamos con Arduino (*** comprobar que esto está bien) y “programar” un dispositivo lógico programable. Programar está escrito entre comillas porque, realemente, lo correcto sería “configurar”.</w:delText>
        </w:r>
      </w:del>
    </w:p>
    <w:p w14:paraId="16C33EFC" w14:textId="28B97DA1" w:rsidR="00B66242" w:rsidRPr="00B66242" w:rsidDel="00247D50" w:rsidRDefault="00B66242" w:rsidP="00B66242">
      <w:pPr>
        <w:rPr>
          <w:del w:id="2836" w:author="Maribel" w:date="2018-05-27T13:13:00Z"/>
          <w:lang w:val="es-ES"/>
        </w:rPr>
      </w:pPr>
      <w:del w:id="2837" w:author="Maribel" w:date="2018-05-27T13:13:00Z">
        <w:r w:rsidRPr="00B66242" w:rsidDel="00247D50">
          <w:rPr>
            <w:lang w:val="es-ES"/>
          </w:rPr>
          <w:delText xml:space="preserve">Un procesador es un dispositivo complejo con un conjunto </w:delText>
        </w:r>
        <w:r w:rsidRPr="00B66242" w:rsidDel="00247D50">
          <w:rPr>
            <w:b/>
            <w:lang w:val="es-ES"/>
          </w:rPr>
          <w:delText>fijo</w:delText>
        </w:r>
        <w:r w:rsidRPr="00B66242" w:rsidDel="00247D50">
          <w:rPr>
            <w:lang w:val="es-ES"/>
          </w:rPr>
          <w:delText xml:space="preserve"> de instrucciones</w:delText>
        </w:r>
        <w:r w:rsidR="00652A76" w:rsidDel="00247D50">
          <w:rPr>
            <w:lang w:val="es-ES"/>
          </w:rPr>
          <w:delText xml:space="preserve"> (lógica fija)</w:delText>
        </w:r>
        <w:r w:rsidRPr="00B66242" w:rsidDel="00247D50">
          <w:rPr>
            <w:lang w:val="es-ES"/>
          </w:rPr>
          <w:delText xml:space="preserve">. Cada una de ellas está asociada a un hardware conectado de forma </w:delText>
        </w:r>
        <w:r w:rsidRPr="00B66242" w:rsidDel="00247D50">
          <w:rPr>
            <w:b/>
            <w:lang w:val="es-ES"/>
          </w:rPr>
          <w:delText>fija</w:delText>
        </w:r>
        <w:r w:rsidRPr="00B66242" w:rsidDel="00247D50">
          <w:rPr>
            <w:lang w:val="es-ES"/>
          </w:rPr>
          <w:delText xml:space="preserve"> y el programador no puede usar más instrucciones que las definidas y configuradas por el fabricante. Sin embargo, </w:delText>
        </w:r>
        <w:r w:rsidR="00652A76" w:rsidDel="00247D50">
          <w:rPr>
            <w:lang w:val="es-ES"/>
          </w:rPr>
          <w:delText xml:space="preserve">por ejemplo, </w:delText>
        </w:r>
        <w:r w:rsidRPr="00B66242" w:rsidDel="00247D50">
          <w:rPr>
            <w:lang w:val="es-ES"/>
          </w:rPr>
          <w:delText xml:space="preserve">una FPGA no tiene nada conectado de forma fija, sino que está compuesta por una red o matriz de conexiones que el usuario puede </w:delText>
        </w:r>
        <w:r w:rsidRPr="00B66242" w:rsidDel="00247D50">
          <w:rPr>
            <w:b/>
            <w:lang w:val="es-ES"/>
          </w:rPr>
          <w:delText>reconfigurar</w:delText>
        </w:r>
        <w:r w:rsidRPr="00B66242" w:rsidDel="00247D50">
          <w:rPr>
            <w:lang w:val="es-ES"/>
          </w:rPr>
          <w:delText xml:space="preserve"> uniendo o rompiendo conexiones, determinando el comportamiento lógico del dispositivo.</w:delText>
        </w:r>
      </w:del>
    </w:p>
    <w:p w14:paraId="5B53F621" w14:textId="62623AEA" w:rsidR="00451F3F" w:rsidDel="00247D50" w:rsidRDefault="00453C0C" w:rsidP="00652A76">
      <w:pPr>
        <w:rPr>
          <w:del w:id="2838" w:author="Maribel" w:date="2018-05-27T13:13:00Z"/>
          <w:lang w:val="es-ES"/>
        </w:rPr>
      </w:pPr>
      <w:del w:id="2839" w:author="Maribel" w:date="2018-05-27T13:13:00Z">
        <w:r w:rsidDel="00247D50">
          <w:rPr>
            <w:lang w:val="es-ES"/>
          </w:rPr>
          <w:delText>Además, c</w:delText>
        </w:r>
        <w:r w:rsidR="00B66242" w:rsidRPr="00652A76" w:rsidDel="00247D50">
          <w:rPr>
            <w:lang w:val="es-ES"/>
          </w:rPr>
          <w:delText xml:space="preserve">uando programamos un microprocesador, agrupamos una serie de instrucciones para su ejecución </w:delText>
        </w:r>
        <w:r w:rsidR="00B66242" w:rsidRPr="00652A76" w:rsidDel="00247D50">
          <w:rPr>
            <w:b/>
            <w:lang w:val="es-ES"/>
          </w:rPr>
          <w:delText>secuencial</w:delText>
        </w:r>
        <w:r w:rsidR="00B66242" w:rsidRPr="00652A76" w:rsidDel="00247D50">
          <w:rPr>
            <w:lang w:val="es-ES"/>
          </w:rPr>
          <w:delText xml:space="preserve"> o en serie. Sin embargo, cuando configuramos una FPGA, el circuito resultante contendrá múltiples señales que variarán al mismo tiempo, en una especie de ejecución </w:delText>
        </w:r>
        <w:r w:rsidR="00B66242" w:rsidRPr="00652A76" w:rsidDel="00247D50">
          <w:rPr>
            <w:b/>
            <w:lang w:val="es-ES"/>
          </w:rPr>
          <w:delText>paralela</w:delText>
        </w:r>
        <w:r w:rsidR="00B66242" w:rsidRPr="00652A76" w:rsidDel="00247D50">
          <w:rPr>
            <w:lang w:val="es-ES"/>
          </w:rPr>
          <w:delText>.</w:delText>
        </w:r>
        <w:r w:rsidR="0097347E" w:rsidDel="00247D50">
          <w:rPr>
            <w:lang w:val="es-ES"/>
          </w:rPr>
          <w:delText xml:space="preserve"> [3]</w:delText>
        </w:r>
      </w:del>
    </w:p>
    <w:p w14:paraId="3F162CC0" w14:textId="5B35BAE8" w:rsidR="00652A76" w:rsidDel="00247D50" w:rsidRDefault="00652A76" w:rsidP="00652A76">
      <w:pPr>
        <w:rPr>
          <w:del w:id="2840" w:author="Maribel" w:date="2018-05-27T13:13:00Z"/>
          <w:lang w:val="es-ES"/>
        </w:rPr>
      </w:pPr>
      <w:del w:id="2841" w:author="Maribel" w:date="2018-05-27T13:13:00Z">
        <w:r w:rsidDel="00247D50">
          <w:rPr>
            <w:lang w:val="es-ES"/>
          </w:rPr>
          <w:delText xml:space="preserve">En resumen, </w:delText>
        </w:r>
        <w:r w:rsidR="00453C0C" w:rsidDel="00247D50">
          <w:rPr>
            <w:lang w:val="es-ES"/>
          </w:rPr>
          <w:delText xml:space="preserve">la diferencia principal consiste en que </w:delText>
        </w:r>
        <w:r w:rsidDel="00247D50">
          <w:rPr>
            <w:lang w:val="es-ES"/>
          </w:rPr>
          <w:delText>cuando compramos un microprocesador, este ya tiene en su interior todos los circuitos lógicos “cableados” y nosotros no podemos cambiarlos, y por tanto, tampoco su funcionamiento. Sin embargo, si compramos nuestra FPGA, recibiremos un chip “en blanco” que podremos configurar a nuestro antojo usando software específico para ello y, además, las veces que queramos</w:delText>
        </w:r>
        <w:r w:rsidR="00A67CEC" w:rsidDel="00247D50">
          <w:rPr>
            <w:lang w:val="es-ES"/>
          </w:rPr>
          <w:delText xml:space="preserve"> (para eso es un dispositivo lógico “programable”)</w:delText>
        </w:r>
        <w:r w:rsidDel="00247D50">
          <w:rPr>
            <w:lang w:val="es-ES"/>
          </w:rPr>
          <w:delText>.</w:delText>
        </w:r>
      </w:del>
    </w:p>
    <w:p w14:paraId="50BF96A5" w14:textId="77777777" w:rsidR="00460401" w:rsidRPr="00E86873" w:rsidRDefault="00460401" w:rsidP="00460401">
      <w:pPr>
        <w:pStyle w:val="Prrafodelista"/>
        <w:numPr>
          <w:ilvl w:val="1"/>
          <w:numId w:val="5"/>
        </w:numPr>
        <w:rPr>
          <w:lang w:val="es-ES"/>
        </w:rPr>
      </w:pPr>
      <w:r w:rsidRPr="00EF664B">
        <w:rPr>
          <w:b/>
          <w:sz w:val="28"/>
          <w:lang w:val="es-ES"/>
        </w:rPr>
        <w:t>ALU (</w:t>
      </w:r>
      <w:proofErr w:type="spellStart"/>
      <w:r w:rsidRPr="00EF664B">
        <w:rPr>
          <w:b/>
          <w:sz w:val="28"/>
          <w:lang w:val="es-ES"/>
        </w:rPr>
        <w:t>Arithmetic</w:t>
      </w:r>
      <w:proofErr w:type="spellEnd"/>
      <w:r w:rsidRPr="00EF664B">
        <w:rPr>
          <w:b/>
          <w:sz w:val="28"/>
          <w:lang w:val="es-ES"/>
        </w:rPr>
        <w:t xml:space="preserve"> </w:t>
      </w:r>
      <w:proofErr w:type="spellStart"/>
      <w:r w:rsidRPr="00EF664B">
        <w:rPr>
          <w:b/>
          <w:sz w:val="28"/>
          <w:lang w:val="es-ES"/>
        </w:rPr>
        <w:t>Logic</w:t>
      </w:r>
      <w:proofErr w:type="spellEnd"/>
      <w:r w:rsidRPr="00EF664B">
        <w:rPr>
          <w:b/>
          <w:sz w:val="28"/>
          <w:lang w:val="es-ES"/>
        </w:rPr>
        <w:t xml:space="preserve"> </w:t>
      </w:r>
      <w:proofErr w:type="spellStart"/>
      <w:r w:rsidRPr="00EF664B">
        <w:rPr>
          <w:b/>
          <w:sz w:val="28"/>
          <w:lang w:val="es-ES"/>
        </w:rPr>
        <w:t>Unit</w:t>
      </w:r>
      <w:proofErr w:type="spellEnd"/>
      <w:r w:rsidRPr="00EF664B">
        <w:rPr>
          <w:b/>
          <w:sz w:val="28"/>
          <w:lang w:val="es-ES"/>
        </w:rPr>
        <w:t>)</w:t>
      </w:r>
    </w:p>
    <w:p w14:paraId="61030A10" w14:textId="7447D743" w:rsidR="004C6F4D" w:rsidRDefault="00FD6B92" w:rsidP="004C6F4D">
      <w:pPr>
        <w:rPr>
          <w:lang w:val="es-ES"/>
        </w:rPr>
      </w:pPr>
      <w:r>
        <w:rPr>
          <w:lang w:val="es-ES"/>
        </w:rPr>
        <w:t>El procesador o CPU está formad</w:t>
      </w:r>
      <w:ins w:id="2842" w:author="Maribel" w:date="2018-05-27T13:13:00Z">
        <w:r w:rsidR="00CE0451">
          <w:rPr>
            <w:lang w:val="es-ES"/>
          </w:rPr>
          <w:t>o</w:t>
        </w:r>
      </w:ins>
      <w:del w:id="2843" w:author="Maribel" w:date="2018-05-27T13:13:00Z">
        <w:r w:rsidDel="00CE0451">
          <w:rPr>
            <w:lang w:val="es-ES"/>
          </w:rPr>
          <w:delText>a</w:delText>
        </w:r>
      </w:del>
      <w:r>
        <w:rPr>
          <w:lang w:val="es-ES"/>
        </w:rPr>
        <w:t xml:space="preserve"> por varios componentes. Uno es la ALU, un circuito digital de lógica fija. Se encarga de realizar</w:t>
      </w:r>
      <w:r w:rsidR="00CF28A5">
        <w:rPr>
          <w:lang w:val="es-ES"/>
        </w:rPr>
        <w:t xml:space="preserve"> </w:t>
      </w:r>
      <w:r w:rsidR="00CF28A5" w:rsidRPr="00CE0451">
        <w:rPr>
          <w:b/>
          <w:lang w:val="es-ES"/>
          <w:rPrChange w:id="2844" w:author="Maribel" w:date="2018-05-27T13:13:00Z">
            <w:rPr>
              <w:lang w:val="es-ES"/>
            </w:rPr>
          </w:rPrChange>
        </w:rPr>
        <w:t>operaciones aritméticas</w:t>
      </w:r>
      <w:r w:rsidR="00CF28A5">
        <w:rPr>
          <w:lang w:val="es-ES"/>
        </w:rPr>
        <w:t xml:space="preserve"> (suma, resta, multiplicación, división, etc.) y </w:t>
      </w:r>
      <w:r w:rsidR="00CF28A5" w:rsidRPr="00143D0F">
        <w:rPr>
          <w:b/>
          <w:lang w:val="es-ES"/>
          <w:rPrChange w:id="2845" w:author="Maribel" w:date="2018-05-27T13:14:00Z">
            <w:rPr>
              <w:lang w:val="es-ES"/>
            </w:rPr>
          </w:rPrChange>
        </w:rPr>
        <w:t>operaciones lógicas</w:t>
      </w:r>
      <w:r w:rsidR="00CF28A5">
        <w:rPr>
          <w:lang w:val="es-ES"/>
        </w:rPr>
        <w:t xml:space="preserve"> (AND, OR, XOR, etc.) </w:t>
      </w:r>
      <w:r>
        <w:rPr>
          <w:lang w:val="es-ES"/>
        </w:rPr>
        <w:t>sobre</w:t>
      </w:r>
      <w:r w:rsidR="00CF28A5">
        <w:rPr>
          <w:lang w:val="es-ES"/>
        </w:rPr>
        <w:t xml:space="preserve"> distintos valores</w:t>
      </w:r>
      <w:r w:rsidR="00590F56">
        <w:rPr>
          <w:lang w:val="es-ES"/>
        </w:rPr>
        <w:t>.</w:t>
      </w:r>
      <w:r w:rsidR="00332C72">
        <w:rPr>
          <w:lang w:val="es-ES"/>
        </w:rPr>
        <w:t xml:space="preserve"> La ALU</w:t>
      </w:r>
      <w:ins w:id="2846" w:author="Maribel" w:date="2018-05-27T13:14:00Z">
        <w:r w:rsidR="00143D0F">
          <w:rPr>
            <w:lang w:val="es-ES"/>
          </w:rPr>
          <w:t xml:space="preserve"> podríamos decir que</w:t>
        </w:r>
      </w:ins>
      <w:r w:rsidR="00332C72">
        <w:rPr>
          <w:lang w:val="es-ES"/>
        </w:rPr>
        <w:t xml:space="preserve"> es el cerebro matemático de un ordenador.</w:t>
      </w:r>
      <w:r w:rsidR="00D2252F">
        <w:rPr>
          <w:lang w:val="es-ES"/>
        </w:rPr>
        <w:t xml:space="preserve"> </w:t>
      </w:r>
      <w:r w:rsidR="004C6F4D">
        <w:rPr>
          <w:lang w:val="es-ES"/>
        </w:rPr>
        <w:t xml:space="preserve">Representa el bloque principal dentro de la </w:t>
      </w:r>
      <w:r w:rsidR="004C6F4D" w:rsidRPr="00FF4B9A">
        <w:rPr>
          <w:b/>
          <w:lang w:val="es-ES"/>
        </w:rPr>
        <w:t>unidad central de procesamiento (CPU)</w:t>
      </w:r>
      <w:r w:rsidR="004C6F4D">
        <w:rPr>
          <w:lang w:val="es-ES"/>
        </w:rPr>
        <w:t xml:space="preserve"> del ordenador. Además de la ALU, las </w:t>
      </w:r>
      <w:proofErr w:type="spellStart"/>
      <w:r w:rsidR="004C6F4D">
        <w:rPr>
          <w:lang w:val="es-ES"/>
        </w:rPr>
        <w:t>CPUs</w:t>
      </w:r>
      <w:proofErr w:type="spellEnd"/>
      <w:r w:rsidR="004C6F4D">
        <w:rPr>
          <w:lang w:val="es-ES"/>
        </w:rPr>
        <w:t xml:space="preserve"> modernas tienen una </w:t>
      </w:r>
      <w:r w:rsidR="004C6F4D" w:rsidRPr="00FF4B9A">
        <w:rPr>
          <w:b/>
          <w:lang w:val="es-ES"/>
        </w:rPr>
        <w:t>unidad de control (CU)</w:t>
      </w:r>
      <w:r w:rsidR="004C6F4D">
        <w:rPr>
          <w:lang w:val="es-ES"/>
        </w:rPr>
        <w:t>.</w:t>
      </w:r>
    </w:p>
    <w:p w14:paraId="4CA5E4A6" w14:textId="597000DC" w:rsidR="004C6F4D" w:rsidRDefault="004C6F4D" w:rsidP="004C6F4D">
      <w:pPr>
        <w:rPr>
          <w:lang w:val="es-ES"/>
        </w:rPr>
      </w:pPr>
      <w:r>
        <w:rPr>
          <w:lang w:val="es-ES"/>
        </w:rPr>
        <w:t xml:space="preserve">La ALU carga datos desde registros. Un registro es una pequeña cantidad de almacenamiento disponible como parte de la CPU. La unidad de control </w:t>
      </w:r>
      <w:del w:id="2847" w:author="Maribel" w:date="2018-05-27T13:14:00Z">
        <w:r w:rsidDel="00143D0F">
          <w:rPr>
            <w:lang w:val="es-ES"/>
          </w:rPr>
          <w:delText>le dice</w:delText>
        </w:r>
      </w:del>
      <w:ins w:id="2848" w:author="Maribel" w:date="2018-05-27T13:14:00Z">
        <w:r w:rsidR="00143D0F">
          <w:rPr>
            <w:lang w:val="es-ES"/>
          </w:rPr>
          <w:t>ordena</w:t>
        </w:r>
      </w:ins>
      <w:r>
        <w:rPr>
          <w:lang w:val="es-ES"/>
        </w:rPr>
        <w:t xml:space="preserve"> a la ALU qué operación debe realizar y cuándo sobre un dato</w:t>
      </w:r>
      <w:del w:id="2849" w:author="Maribel" w:date="2018-05-27T13:14:00Z">
        <w:r w:rsidDel="00143D0F">
          <w:rPr>
            <w:lang w:val="es-ES"/>
          </w:rPr>
          <w:delText xml:space="preserve"> (</w:delText>
        </w:r>
        <w:r w:rsidR="00D2252F" w:rsidDel="00143D0F">
          <w:rPr>
            <w:lang w:val="es-ES"/>
          </w:rPr>
          <w:delText xml:space="preserve">*** </w:delText>
        </w:r>
        <w:r w:rsidDel="00143D0F">
          <w:rPr>
            <w:lang w:val="es-ES"/>
          </w:rPr>
          <w:delText>chungo)</w:delText>
        </w:r>
      </w:del>
      <w:r>
        <w:rPr>
          <w:lang w:val="es-ES"/>
        </w:rPr>
        <w:t>. Entonces la ALU guarda el resultado en un registro de salida. La unidad de control mueve los datos entre estos registros, la ALU y la memoria. [14]</w:t>
      </w:r>
    </w:p>
    <w:p w14:paraId="1341902B" w14:textId="77777777" w:rsidR="00AC388B" w:rsidRPr="00FD384E" w:rsidRDefault="00AC388B" w:rsidP="00AC388B">
      <w:pPr>
        <w:pStyle w:val="Prrafodelista"/>
        <w:numPr>
          <w:ilvl w:val="2"/>
          <w:numId w:val="5"/>
        </w:numPr>
        <w:rPr>
          <w:b/>
          <w:sz w:val="28"/>
          <w:lang w:val="es-ES"/>
        </w:rPr>
      </w:pPr>
      <w:r w:rsidRPr="00FD384E">
        <w:rPr>
          <w:b/>
          <w:sz w:val="28"/>
          <w:lang w:val="es-ES"/>
        </w:rPr>
        <w:t>Historia</w:t>
      </w:r>
    </w:p>
    <w:p w14:paraId="55448F9F" w14:textId="77777777" w:rsidR="00FB3D6D" w:rsidRDefault="00FB3D6D" w:rsidP="00FB3D6D">
      <w:pPr>
        <w:rPr>
          <w:lang w:val="es-ES"/>
        </w:rPr>
      </w:pPr>
      <w:r>
        <w:rPr>
          <w:lang w:val="es-ES"/>
        </w:rPr>
        <w:t xml:space="preserve">J. Presper Eckert (1919-1995) y John Mauchly (1907-1980) de la Universidad de Pensilvania diseñaron el </w:t>
      </w:r>
      <w:r w:rsidRPr="00AF6BB3">
        <w:rPr>
          <w:b/>
          <w:lang w:val="es-ES"/>
          <w:rPrChange w:id="2850" w:author="Maribel" w:date="2018-05-27T13:21:00Z">
            <w:rPr>
              <w:lang w:val="es-ES"/>
            </w:rPr>
          </w:rPrChange>
        </w:rPr>
        <w:t>ENIAC</w:t>
      </w:r>
      <w:r>
        <w:rPr>
          <w:lang w:val="es-ES"/>
        </w:rPr>
        <w:t xml:space="preserve"> (</w:t>
      </w:r>
      <w:r w:rsidRPr="00AF6BB3">
        <w:rPr>
          <w:i/>
          <w:lang w:val="es-ES"/>
          <w:rPrChange w:id="2851" w:author="Maribel" w:date="2018-05-27T13:21:00Z">
            <w:rPr>
              <w:lang w:val="es-ES"/>
            </w:rPr>
          </w:rPrChange>
        </w:rPr>
        <w:t xml:space="preserve">Electronic </w:t>
      </w:r>
      <w:proofErr w:type="spellStart"/>
      <w:r w:rsidRPr="00AF6BB3">
        <w:rPr>
          <w:i/>
          <w:lang w:val="es-ES"/>
          <w:rPrChange w:id="2852" w:author="Maribel" w:date="2018-05-27T13:21:00Z">
            <w:rPr>
              <w:lang w:val="es-ES"/>
            </w:rPr>
          </w:rPrChange>
        </w:rPr>
        <w:t>Numerical</w:t>
      </w:r>
      <w:proofErr w:type="spellEnd"/>
      <w:r w:rsidRPr="00AF6BB3">
        <w:rPr>
          <w:i/>
          <w:lang w:val="es-ES"/>
          <w:rPrChange w:id="2853" w:author="Maribel" w:date="2018-05-27T13:21:00Z">
            <w:rPr>
              <w:lang w:val="es-ES"/>
            </w:rPr>
          </w:rPrChange>
        </w:rPr>
        <w:t xml:space="preserve"> </w:t>
      </w:r>
      <w:proofErr w:type="spellStart"/>
      <w:r w:rsidRPr="00AF6BB3">
        <w:rPr>
          <w:i/>
          <w:lang w:val="es-ES"/>
          <w:rPrChange w:id="2854" w:author="Maribel" w:date="2018-05-27T13:21:00Z">
            <w:rPr>
              <w:lang w:val="es-ES"/>
            </w:rPr>
          </w:rPrChange>
        </w:rPr>
        <w:t>Integrator</w:t>
      </w:r>
      <w:proofErr w:type="spellEnd"/>
      <w:r w:rsidRPr="00AF6BB3">
        <w:rPr>
          <w:i/>
          <w:lang w:val="es-ES"/>
          <w:rPrChange w:id="2855" w:author="Maribel" w:date="2018-05-27T13:21:00Z">
            <w:rPr>
              <w:lang w:val="es-ES"/>
            </w:rPr>
          </w:rPrChange>
        </w:rPr>
        <w:t xml:space="preserve"> and </w:t>
      </w:r>
      <w:proofErr w:type="spellStart"/>
      <w:r w:rsidRPr="00AF6BB3">
        <w:rPr>
          <w:i/>
          <w:lang w:val="es-ES"/>
          <w:rPrChange w:id="2856" w:author="Maribel" w:date="2018-05-27T13:21:00Z">
            <w:rPr>
              <w:lang w:val="es-ES"/>
            </w:rPr>
          </w:rPrChange>
        </w:rPr>
        <w:t>Computer</w:t>
      </w:r>
      <w:proofErr w:type="spellEnd"/>
      <w:r>
        <w:rPr>
          <w:lang w:val="es-ES"/>
        </w:rPr>
        <w:t>). Usaba 18.000 tubos de vacío y se completó en 1945.</w:t>
      </w:r>
    </w:p>
    <w:tbl>
      <w:tblPr>
        <w:tblStyle w:val="Tablaconcuadrcula"/>
        <w:tblpPr w:leftFromText="180" w:rightFromText="180" w:vertAnchor="text" w:horzAnchor="margin" w:tblpXSpec="right"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57" w:author="Maribel" w:date="2018-05-27T13:28:00Z">
          <w:tblPr>
            <w:tblStyle w:val="Tablaconcuadrcula"/>
            <w:tblpPr w:leftFromText="180" w:rightFromText="180" w:vertAnchor="text" w:horzAnchor="margin" w:tblpXSpec="right" w:tblpY="112"/>
            <w:tblW w:w="0" w:type="auto"/>
            <w:tblLook w:val="04A0" w:firstRow="1" w:lastRow="0" w:firstColumn="1" w:lastColumn="0" w:noHBand="0" w:noVBand="1"/>
          </w:tblPr>
        </w:tblPrChange>
      </w:tblPr>
      <w:tblGrid>
        <w:gridCol w:w="3920"/>
        <w:tblGridChange w:id="2858">
          <w:tblGrid>
            <w:gridCol w:w="3898"/>
          </w:tblGrid>
        </w:tblGridChange>
      </w:tblGrid>
      <w:tr w:rsidR="00F7028C" w:rsidRPr="00B937CA" w14:paraId="2B0D5FCD" w14:textId="77777777" w:rsidTr="00617A51">
        <w:tc>
          <w:tcPr>
            <w:tcW w:w="3477" w:type="dxa"/>
            <w:tcPrChange w:id="2859" w:author="Maribel" w:date="2018-05-27T13:28:00Z">
              <w:tcPr>
                <w:tcW w:w="2965" w:type="dxa"/>
              </w:tcPr>
            </w:tcPrChange>
          </w:tcPr>
          <w:p w14:paraId="20589C3B" w14:textId="37F0110D" w:rsidR="00FB2B46" w:rsidRDefault="00F7028C" w:rsidP="00FB2B46">
            <w:pPr>
              <w:keepNext/>
              <w:jc w:val="center"/>
              <w:rPr>
                <w:ins w:id="2860" w:author="Maribel" w:date="2018-05-27T13:28:00Z"/>
              </w:rPr>
            </w:pPr>
            <w:r>
              <w:rPr>
                <w:noProof/>
              </w:rPr>
              <w:lastRenderedPageBreak/>
              <w:drawing>
                <wp:inline distT="0" distB="0" distL="0" distR="0" wp14:anchorId="692352AF" wp14:editId="79EB7781">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709747" cy="2231409"/>
                          </a:xfrm>
                          <a:prstGeom prst="rect">
                            <a:avLst/>
                          </a:prstGeom>
                          <a:noFill/>
                          <a:ln>
                            <a:noFill/>
                          </a:ln>
                        </pic:spPr>
                      </pic:pic>
                    </a:graphicData>
                  </a:graphic>
                </wp:inline>
              </w:drawing>
            </w:r>
          </w:p>
          <w:p w14:paraId="0FCAFC43" w14:textId="77777777" w:rsidR="00617A51" w:rsidRDefault="00617A51">
            <w:pPr>
              <w:keepNext/>
              <w:jc w:val="center"/>
              <w:rPr>
                <w:ins w:id="2861" w:author="Maribel" w:date="2018-05-27T13:26:00Z"/>
              </w:rPr>
              <w:pPrChange w:id="2862" w:author="Maribel" w:date="2018-05-27T13:26:00Z">
                <w:pPr>
                  <w:framePr w:hSpace="180" w:wrap="around" w:vAnchor="text" w:hAnchor="margin" w:xAlign="right" w:y="112"/>
                  <w:jc w:val="center"/>
                </w:pPr>
              </w:pPrChange>
            </w:pPr>
          </w:p>
          <w:p w14:paraId="4246A3F9" w14:textId="0F7B4D78" w:rsidR="00F7028C" w:rsidRDefault="00FB2B46">
            <w:pPr>
              <w:pStyle w:val="Descripcin"/>
              <w:jc w:val="center"/>
              <w:rPr>
                <w:lang w:val="es-ES"/>
              </w:rPr>
              <w:pPrChange w:id="2863" w:author="Maribel" w:date="2018-05-27T13:26:00Z">
                <w:pPr>
                  <w:framePr w:hSpace="180" w:wrap="around" w:vAnchor="text" w:hAnchor="margin" w:xAlign="right" w:y="112"/>
                  <w:jc w:val="center"/>
                </w:pPr>
              </w:pPrChange>
            </w:pPr>
            <w:ins w:id="2864" w:author="Maribel" w:date="2018-05-27T13:26:00Z">
              <w:r w:rsidRPr="00617A51">
                <w:rPr>
                  <w:lang w:val="es-ES"/>
                  <w:rPrChange w:id="2865" w:author="Maribel" w:date="2018-05-27T13:27:00Z">
                    <w:rPr>
                      <w:i/>
                      <w:iCs/>
                    </w:rPr>
                  </w:rPrChange>
                </w:rPr>
                <w:t xml:space="preserve">Figura </w:t>
              </w:r>
              <w:r>
                <w:fldChar w:fldCharType="begin"/>
              </w:r>
              <w:r w:rsidRPr="00617A51">
                <w:rPr>
                  <w:lang w:val="es-ES"/>
                  <w:rPrChange w:id="2866" w:author="Maribel" w:date="2018-05-27T13:27:00Z">
                    <w:rPr>
                      <w:i/>
                      <w:iCs/>
                    </w:rPr>
                  </w:rPrChange>
                </w:rPr>
                <w:instrText xml:space="preserve"> SEQ Figura \* ARABIC </w:instrText>
              </w:r>
            </w:ins>
            <w:r>
              <w:fldChar w:fldCharType="separate"/>
            </w:r>
            <w:ins w:id="2867" w:author="Maribel" w:date="2018-05-29T01:55:00Z">
              <w:r w:rsidR="00791217">
                <w:rPr>
                  <w:noProof/>
                  <w:lang w:val="es-ES"/>
                </w:rPr>
                <w:t>4</w:t>
              </w:r>
            </w:ins>
            <w:ins w:id="2868" w:author="Maribel" w:date="2018-05-27T13:26:00Z">
              <w:r>
                <w:fldChar w:fldCharType="end"/>
              </w:r>
              <w:r w:rsidRPr="00617A51">
                <w:rPr>
                  <w:lang w:val="es-ES"/>
                  <w:rPrChange w:id="2869" w:author="Maribel" w:date="2018-05-27T13:27:00Z">
                    <w:rPr>
                      <w:i/>
                      <w:iCs/>
                    </w:rPr>
                  </w:rPrChange>
                </w:rPr>
                <w:t>.</w:t>
              </w:r>
              <w:r w:rsidRPr="005B21BF">
                <w:rPr>
                  <w:i w:val="0"/>
                  <w:lang w:val="es-ES"/>
                  <w:rPrChange w:id="2870" w:author="Maribel" w:date="2018-05-27T14:48:00Z">
                    <w:rPr>
                      <w:i/>
                      <w:iCs/>
                    </w:rPr>
                  </w:rPrChange>
                </w:rPr>
                <w:t xml:space="preserve"> John </w:t>
              </w:r>
              <w:proofErr w:type="spellStart"/>
              <w:r w:rsidRPr="005B21BF">
                <w:rPr>
                  <w:i w:val="0"/>
                  <w:lang w:val="es-ES"/>
                  <w:rPrChange w:id="2871" w:author="Maribel" w:date="2018-05-27T14:48:00Z">
                    <w:rPr>
                      <w:i/>
                      <w:iCs/>
                    </w:rPr>
                  </w:rPrChange>
                </w:rPr>
                <w:t>von</w:t>
              </w:r>
              <w:proofErr w:type="spellEnd"/>
              <w:r w:rsidRPr="005B21BF">
                <w:rPr>
                  <w:i w:val="0"/>
                  <w:lang w:val="es-ES"/>
                  <w:rPrChange w:id="2872" w:author="Maribel" w:date="2018-05-27T14:48:00Z">
                    <w:rPr>
                      <w:i/>
                      <w:iCs/>
                    </w:rPr>
                  </w:rPrChange>
                </w:rPr>
                <w:t xml:space="preserve"> Neumann (1903-1957). Nota</w:t>
              </w:r>
            </w:ins>
            <w:ins w:id="2873" w:author="Maribel" w:date="2018-05-27T13:28:00Z">
              <w:r w:rsidR="00617A51" w:rsidRPr="005B21BF">
                <w:rPr>
                  <w:i w:val="0"/>
                  <w:lang w:val="es-ES"/>
                  <w:rPrChange w:id="2874" w:author="Maribel" w:date="2018-05-27T14:48:00Z">
                    <w:rPr>
                      <w:i/>
                      <w:iCs/>
                      <w:lang w:val="es-ES"/>
                    </w:rPr>
                  </w:rPrChange>
                </w:rPr>
                <w:t>.</w:t>
              </w:r>
            </w:ins>
            <w:ins w:id="2875" w:author="Maribel" w:date="2018-05-27T13:26:00Z">
              <w:r w:rsidRPr="005B21BF">
                <w:rPr>
                  <w:i w:val="0"/>
                  <w:lang w:val="es-ES"/>
                  <w:rPrChange w:id="2876" w:author="Maribel" w:date="2018-05-27T14:48:00Z">
                    <w:rPr>
                      <w:i/>
                      <w:iCs/>
                    </w:rPr>
                  </w:rPrChange>
                </w:rPr>
                <w:t xml:space="preserve"> Recuperado de </w:t>
              </w:r>
            </w:ins>
            <w:ins w:id="2877" w:author="Maribel" w:date="2018-05-27T13:27:00Z">
              <w:r w:rsidR="00617A51" w:rsidRPr="002A3EA7">
                <w:rPr>
                  <w:lang w:val="es-ES"/>
                </w:rPr>
                <w:t>“</w:t>
              </w:r>
            </w:ins>
            <w:ins w:id="2878" w:author="Maribel" w:date="2018-05-27T13:28:00Z">
              <w:r w:rsidR="00617A51" w:rsidRPr="002A3EA7">
                <w:rPr>
                  <w:lang w:val="es-ES"/>
                </w:rPr>
                <w:t xml:space="preserve">John </w:t>
              </w:r>
              <w:proofErr w:type="spellStart"/>
              <w:r w:rsidR="00617A51" w:rsidRPr="002A3EA7">
                <w:rPr>
                  <w:lang w:val="es-ES"/>
                </w:rPr>
                <w:t>von</w:t>
              </w:r>
              <w:proofErr w:type="spellEnd"/>
              <w:r w:rsidR="00617A51" w:rsidRPr="002A3EA7">
                <w:rPr>
                  <w:lang w:val="es-ES"/>
                </w:rPr>
                <w:t xml:space="preserve"> Neumann</w:t>
              </w:r>
            </w:ins>
            <w:ins w:id="2879" w:author="Maribel" w:date="2018-05-27T13:27:00Z">
              <w:r w:rsidR="00617A51" w:rsidRPr="002A3EA7">
                <w:rPr>
                  <w:lang w:val="es-ES"/>
                </w:rPr>
                <w:t>”</w:t>
              </w:r>
            </w:ins>
            <w:ins w:id="2880" w:author="Maribel" w:date="2018-05-27T13:28:00Z">
              <w:r w:rsidR="00617A51" w:rsidRPr="005B21BF">
                <w:rPr>
                  <w:i w:val="0"/>
                  <w:lang w:val="es-ES"/>
                  <w:rPrChange w:id="2881" w:author="Maribel" w:date="2018-05-27T14:48:00Z">
                    <w:rPr>
                      <w:i/>
                      <w:iCs/>
                      <w:lang w:val="es-ES"/>
                    </w:rPr>
                  </w:rPrChange>
                </w:rPr>
                <w:t>, Wikipedia. Recuperado de https://es.wikipedia.org/wiki/John_von_Neumann</w:t>
              </w:r>
            </w:ins>
          </w:p>
        </w:tc>
      </w:tr>
      <w:tr w:rsidR="00F7028C" w:rsidRPr="00B937CA" w:rsidDel="00617A51" w14:paraId="7A5EC7BB" w14:textId="79010A2B" w:rsidTr="00617A51">
        <w:trPr>
          <w:del w:id="2882" w:author="Maribel" w:date="2018-05-27T13:28:00Z"/>
        </w:trPr>
        <w:tc>
          <w:tcPr>
            <w:tcW w:w="3477" w:type="dxa"/>
            <w:tcPrChange w:id="2883" w:author="Maribel" w:date="2018-05-27T13:28:00Z">
              <w:tcPr>
                <w:tcW w:w="2965" w:type="dxa"/>
              </w:tcPr>
            </w:tcPrChange>
          </w:tcPr>
          <w:p w14:paraId="3B20F4DE" w14:textId="25EC6590" w:rsidR="00F7028C" w:rsidDel="00617A51" w:rsidRDefault="00F7028C" w:rsidP="00F7028C">
            <w:pPr>
              <w:jc w:val="center"/>
              <w:rPr>
                <w:del w:id="2884" w:author="Maribel" w:date="2018-05-27T13:28:00Z"/>
                <w:lang w:val="es-ES"/>
              </w:rPr>
            </w:pPr>
            <w:del w:id="2885" w:author="Maribel" w:date="2018-05-27T13:28:00Z">
              <w:r w:rsidDel="00617A51">
                <w:rPr>
                  <w:lang w:val="es-ES"/>
                </w:rPr>
                <w:delText>John von Neumann (190</w:delText>
              </w:r>
              <w:r w:rsidR="005C708C" w:rsidDel="00617A51">
                <w:rPr>
                  <w:lang w:val="es-ES"/>
                </w:rPr>
                <w:delText>3</w:delText>
              </w:r>
              <w:r w:rsidDel="00617A51">
                <w:rPr>
                  <w:lang w:val="es-ES"/>
                </w:rPr>
                <w:delText>-1957)</w:delText>
              </w:r>
            </w:del>
          </w:p>
        </w:tc>
      </w:tr>
    </w:tbl>
    <w:p w14:paraId="21213E08" w14:textId="369362D0" w:rsidR="00FB3D6D" w:rsidRDefault="00FB3D6D" w:rsidP="00FB3D6D">
      <w:pPr>
        <w:rPr>
          <w:lang w:val="es-ES"/>
        </w:rPr>
      </w:pPr>
      <w:r>
        <w:rPr>
          <w:lang w:val="es-ES"/>
        </w:rPr>
        <w:t xml:space="preserve">El ENIAC llamó la atención del matemático John </w:t>
      </w:r>
      <w:proofErr w:type="spellStart"/>
      <w:r>
        <w:rPr>
          <w:lang w:val="es-ES"/>
        </w:rPr>
        <w:t>von</w:t>
      </w:r>
      <w:proofErr w:type="spellEnd"/>
      <w:r>
        <w:rPr>
          <w:lang w:val="es-ES"/>
        </w:rPr>
        <w:t xml:space="preserve"> Neumann (190</w:t>
      </w:r>
      <w:r w:rsidR="00953CDB">
        <w:rPr>
          <w:lang w:val="es-ES"/>
        </w:rPr>
        <w:t>3</w:t>
      </w:r>
      <w:r>
        <w:rPr>
          <w:lang w:val="es-ES"/>
        </w:rPr>
        <w:t>-1957). Con reputación por hacer complejos cálculos aritméticos</w:t>
      </w:r>
      <w:ins w:id="2886" w:author="Maribel" w:date="2018-05-27T13:21:00Z">
        <w:r w:rsidR="00FB2B46">
          <w:rPr>
            <w:lang w:val="es-ES"/>
          </w:rPr>
          <w:t xml:space="preserve"> </w:t>
        </w:r>
      </w:ins>
      <w:del w:id="2887" w:author="Maribel" w:date="2018-05-27T13:21:00Z">
        <w:r w:rsidDel="00FB2B46">
          <w:rPr>
            <w:lang w:val="es-ES"/>
          </w:rPr>
          <w:delText xml:space="preserve"> en su cabeza</w:delText>
        </w:r>
      </w:del>
      <w:ins w:id="2888" w:author="Maribel" w:date="2018-05-27T13:21:00Z">
        <w:r w:rsidR="00FB2B46">
          <w:rPr>
            <w:lang w:val="es-ES"/>
          </w:rPr>
          <w:t>mentales</w:t>
        </w:r>
      </w:ins>
      <w:r>
        <w:rPr>
          <w:lang w:val="es-ES"/>
        </w:rPr>
        <w:t xml:space="preserve">, ejercía de profesor en el Princeton </w:t>
      </w:r>
      <w:proofErr w:type="spellStart"/>
      <w:r>
        <w:rPr>
          <w:lang w:val="es-ES"/>
        </w:rPr>
        <w:t>Institute</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Advanced</w:t>
      </w:r>
      <w:proofErr w:type="spellEnd"/>
      <w:r>
        <w:rPr>
          <w:lang w:val="es-ES"/>
        </w:rPr>
        <w:t xml:space="preserve"> </w:t>
      </w:r>
      <w:proofErr w:type="spellStart"/>
      <w:r>
        <w:rPr>
          <w:lang w:val="es-ES"/>
        </w:rPr>
        <w:t>Study</w:t>
      </w:r>
      <w:proofErr w:type="spellEnd"/>
      <w:r>
        <w:rPr>
          <w:lang w:val="es-ES"/>
        </w:rPr>
        <w:t xml:space="preserve">, e investigó en todo desde </w:t>
      </w:r>
      <w:ins w:id="2889" w:author="Maribel" w:date="2018-05-27T13:22:00Z">
        <w:r w:rsidR="00FB2B46">
          <w:rPr>
            <w:lang w:val="es-ES"/>
          </w:rPr>
          <w:t>M</w:t>
        </w:r>
      </w:ins>
      <w:del w:id="2890" w:author="Maribel" w:date="2018-05-27T13:22:00Z">
        <w:r w:rsidDel="00FB2B46">
          <w:rPr>
            <w:lang w:val="es-ES"/>
          </w:rPr>
          <w:delText>m</w:delText>
        </w:r>
      </w:del>
      <w:r>
        <w:rPr>
          <w:lang w:val="es-ES"/>
        </w:rPr>
        <w:t xml:space="preserve">ecánica </w:t>
      </w:r>
      <w:del w:id="2891" w:author="Maribel" w:date="2018-05-27T13:23:00Z">
        <w:r w:rsidDel="00FB2B46">
          <w:rPr>
            <w:lang w:val="es-ES"/>
          </w:rPr>
          <w:delText>c</w:delText>
        </w:r>
      </w:del>
      <w:ins w:id="2892" w:author="Maribel" w:date="2018-05-27T13:23:00Z">
        <w:r w:rsidR="00FB2B46">
          <w:rPr>
            <w:lang w:val="es-ES"/>
          </w:rPr>
          <w:t>C</w:t>
        </w:r>
      </w:ins>
      <w:r>
        <w:rPr>
          <w:lang w:val="es-ES"/>
        </w:rPr>
        <w:t xml:space="preserve">uántica hasta la aplicación de la </w:t>
      </w:r>
      <w:ins w:id="2893" w:author="Maribel" w:date="2018-05-27T13:22:00Z">
        <w:r w:rsidR="00FB2B46">
          <w:rPr>
            <w:lang w:val="es-ES"/>
          </w:rPr>
          <w:t>T</w:t>
        </w:r>
      </w:ins>
      <w:del w:id="2894" w:author="Maribel" w:date="2018-05-27T13:22:00Z">
        <w:r w:rsidDel="00FB2B46">
          <w:rPr>
            <w:lang w:val="es-ES"/>
          </w:rPr>
          <w:delText>t</w:delText>
        </w:r>
      </w:del>
      <w:r>
        <w:rPr>
          <w:lang w:val="es-ES"/>
        </w:rPr>
        <w:t xml:space="preserve">eoría de </w:t>
      </w:r>
      <w:ins w:id="2895" w:author="Maribel" w:date="2018-05-27T13:22:00Z">
        <w:r w:rsidR="00FB2B46">
          <w:rPr>
            <w:lang w:val="es-ES"/>
          </w:rPr>
          <w:t>J</w:t>
        </w:r>
      </w:ins>
      <w:del w:id="2896" w:author="Maribel" w:date="2018-05-27T13:22:00Z">
        <w:r w:rsidDel="00FB2B46">
          <w:rPr>
            <w:lang w:val="es-ES"/>
          </w:rPr>
          <w:delText>j</w:delText>
        </w:r>
      </w:del>
      <w:r>
        <w:rPr>
          <w:lang w:val="es-ES"/>
        </w:rPr>
        <w:t>uego</w:t>
      </w:r>
      <w:ins w:id="2897" w:author="Maribel" w:date="2018-05-27T13:22:00Z">
        <w:r w:rsidR="00FB2B46">
          <w:rPr>
            <w:lang w:val="es-ES"/>
          </w:rPr>
          <w:t>s</w:t>
        </w:r>
      </w:ins>
      <w:r>
        <w:rPr>
          <w:lang w:val="es-ES"/>
        </w:rPr>
        <w:t xml:space="preserve"> en economía.</w:t>
      </w:r>
    </w:p>
    <w:p w14:paraId="13557E5E" w14:textId="329B7951" w:rsidR="00FB3D6D" w:rsidRDefault="00FB3D6D" w:rsidP="00FB3D6D">
      <w:pPr>
        <w:rPr>
          <w:lang w:val="es-ES"/>
        </w:rPr>
      </w:pPr>
      <w:r>
        <w:rPr>
          <w:lang w:val="es-ES"/>
        </w:rPr>
        <w:t xml:space="preserve">John </w:t>
      </w:r>
      <w:proofErr w:type="spellStart"/>
      <w:r>
        <w:rPr>
          <w:lang w:val="es-ES"/>
        </w:rPr>
        <w:t>von</w:t>
      </w:r>
      <w:proofErr w:type="spellEnd"/>
      <w:r>
        <w:rPr>
          <w:lang w:val="es-ES"/>
        </w:rPr>
        <w:t xml:space="preserve"> Neumann ayudó en el diseño del </w:t>
      </w:r>
      <w:r w:rsidRPr="00FB2B46">
        <w:rPr>
          <w:b/>
          <w:lang w:val="es-ES"/>
          <w:rPrChange w:id="2898" w:author="Maribel" w:date="2018-05-27T13:23:00Z">
            <w:rPr>
              <w:lang w:val="es-ES"/>
            </w:rPr>
          </w:rPrChange>
        </w:rPr>
        <w:t>E</w:t>
      </w:r>
      <w:r w:rsidR="002A5802" w:rsidRPr="00FB2B46">
        <w:rPr>
          <w:b/>
          <w:lang w:val="es-ES"/>
          <w:rPrChange w:id="2899" w:author="Maribel" w:date="2018-05-27T13:23:00Z">
            <w:rPr>
              <w:lang w:val="es-ES"/>
            </w:rPr>
          </w:rPrChange>
        </w:rPr>
        <w:t>DVAC</w:t>
      </w:r>
      <w:r w:rsidR="002A5802">
        <w:rPr>
          <w:lang w:val="es-ES"/>
        </w:rPr>
        <w:t xml:space="preserve"> (</w:t>
      </w:r>
      <w:r w:rsidR="002A5802" w:rsidRPr="00FB2B46">
        <w:rPr>
          <w:i/>
          <w:lang w:val="es-ES"/>
          <w:rPrChange w:id="2900" w:author="Maribel" w:date="2018-05-27T13:23:00Z">
            <w:rPr>
              <w:lang w:val="es-ES"/>
            </w:rPr>
          </w:rPrChange>
        </w:rPr>
        <w:t xml:space="preserve">Electronic </w:t>
      </w:r>
      <w:proofErr w:type="spellStart"/>
      <w:r w:rsidR="002A5802" w:rsidRPr="00FB2B46">
        <w:rPr>
          <w:i/>
          <w:lang w:val="es-ES"/>
          <w:rPrChange w:id="2901" w:author="Maribel" w:date="2018-05-27T13:23:00Z">
            <w:rPr>
              <w:lang w:val="es-ES"/>
            </w:rPr>
          </w:rPrChange>
        </w:rPr>
        <w:t>Discrete</w:t>
      </w:r>
      <w:proofErr w:type="spellEnd"/>
      <w:r w:rsidR="002A5802" w:rsidRPr="00FB2B46">
        <w:rPr>
          <w:i/>
          <w:lang w:val="es-ES"/>
          <w:rPrChange w:id="2902" w:author="Maribel" w:date="2018-05-27T13:23:00Z">
            <w:rPr>
              <w:lang w:val="es-ES"/>
            </w:rPr>
          </w:rPrChange>
        </w:rPr>
        <w:t xml:space="preserve"> Variable </w:t>
      </w:r>
      <w:proofErr w:type="spellStart"/>
      <w:r w:rsidR="002A5802" w:rsidRPr="00FB2B46">
        <w:rPr>
          <w:i/>
          <w:lang w:val="es-ES"/>
          <w:rPrChange w:id="2903" w:author="Maribel" w:date="2018-05-27T13:23:00Z">
            <w:rPr>
              <w:lang w:val="es-ES"/>
            </w:rPr>
          </w:rPrChange>
        </w:rPr>
        <w:t>Automatic</w:t>
      </w:r>
      <w:proofErr w:type="spellEnd"/>
      <w:r w:rsidR="002A5802" w:rsidRPr="00FB2B46">
        <w:rPr>
          <w:i/>
          <w:lang w:val="es-ES"/>
          <w:rPrChange w:id="2904" w:author="Maribel" w:date="2018-05-27T13:23:00Z">
            <w:rPr>
              <w:lang w:val="es-ES"/>
            </w:rPr>
          </w:rPrChange>
        </w:rPr>
        <w:t xml:space="preserve"> </w:t>
      </w:r>
      <w:proofErr w:type="spellStart"/>
      <w:r w:rsidR="002A5802" w:rsidRPr="00FB2B46">
        <w:rPr>
          <w:i/>
          <w:lang w:val="es-ES"/>
          <w:rPrChange w:id="2905" w:author="Maribel" w:date="2018-05-27T13:23:00Z">
            <w:rPr>
              <w:lang w:val="es-ES"/>
            </w:rPr>
          </w:rPrChange>
        </w:rPr>
        <w:t>Computer</w:t>
      </w:r>
      <w:proofErr w:type="spellEnd"/>
      <w:r w:rsidR="002A5802">
        <w:rPr>
          <w:lang w:val="es-ES"/>
        </w:rPr>
        <w:t xml:space="preserve">), </w:t>
      </w:r>
      <w:r>
        <w:rPr>
          <w:lang w:val="es-ES"/>
        </w:rPr>
        <w:t>el sucesor</w:t>
      </w:r>
      <w:r w:rsidR="002A5802">
        <w:rPr>
          <w:lang w:val="es-ES"/>
        </w:rPr>
        <w:t xml:space="preserve"> del ENIAC.</w:t>
      </w:r>
      <w:r w:rsidR="00B4045C">
        <w:rPr>
          <w:lang w:val="es-ES"/>
        </w:rPr>
        <w:t xml:space="preserve"> </w:t>
      </w:r>
      <w:r w:rsidR="002F5DF6">
        <w:rPr>
          <w:lang w:val="es-ES"/>
        </w:rPr>
        <w:t xml:space="preserve">En un </w:t>
      </w:r>
      <w:proofErr w:type="spellStart"/>
      <w:r w:rsidR="002F5DF6">
        <w:rPr>
          <w:lang w:val="es-ES"/>
        </w:rPr>
        <w:t>paper</w:t>
      </w:r>
      <w:proofErr w:type="spellEnd"/>
      <w:r w:rsidR="002F5DF6">
        <w:rPr>
          <w:lang w:val="es-ES"/>
        </w:rPr>
        <w:t xml:space="preserve"> publicado en 1946</w:t>
      </w:r>
      <w:r w:rsidR="00AF4DFD">
        <w:rPr>
          <w:lang w:val="es-ES"/>
        </w:rPr>
        <w:t xml:space="preserve"> titulado “</w:t>
      </w:r>
      <w:proofErr w:type="spellStart"/>
      <w:r w:rsidR="00AF4DFD">
        <w:rPr>
          <w:lang w:val="es-ES"/>
        </w:rPr>
        <w:t>Preliminary</w:t>
      </w:r>
      <w:proofErr w:type="spellEnd"/>
      <w:r w:rsidR="00AF4DFD">
        <w:rPr>
          <w:lang w:val="es-ES"/>
        </w:rPr>
        <w:t xml:space="preserve"> </w:t>
      </w:r>
      <w:proofErr w:type="spellStart"/>
      <w:r w:rsidR="00AF4DFD">
        <w:rPr>
          <w:lang w:val="es-ES"/>
        </w:rPr>
        <w:t>Discussion</w:t>
      </w:r>
      <w:proofErr w:type="spellEnd"/>
      <w:r w:rsidR="00AF4DFD">
        <w:rPr>
          <w:lang w:val="es-ES"/>
        </w:rPr>
        <w:t xml:space="preserve"> </w:t>
      </w:r>
      <w:proofErr w:type="spellStart"/>
      <w:r w:rsidR="00AF4DFD">
        <w:rPr>
          <w:lang w:val="es-ES"/>
        </w:rPr>
        <w:t>of</w:t>
      </w:r>
      <w:proofErr w:type="spellEnd"/>
      <w:r w:rsidR="00AF4DFD">
        <w:rPr>
          <w:lang w:val="es-ES"/>
        </w:rPr>
        <w:t xml:space="preserve"> </w:t>
      </w:r>
      <w:proofErr w:type="spellStart"/>
      <w:r w:rsidR="00AF4DFD">
        <w:rPr>
          <w:lang w:val="es-ES"/>
        </w:rPr>
        <w:t>the</w:t>
      </w:r>
      <w:proofErr w:type="spellEnd"/>
      <w:r w:rsidR="00AF4DFD">
        <w:rPr>
          <w:lang w:val="es-ES"/>
        </w:rPr>
        <w:t xml:space="preserve"> </w:t>
      </w:r>
      <w:proofErr w:type="spellStart"/>
      <w:r w:rsidR="00AF4DFD">
        <w:rPr>
          <w:lang w:val="es-ES"/>
        </w:rPr>
        <w:t>Logical</w:t>
      </w:r>
      <w:proofErr w:type="spellEnd"/>
      <w:r w:rsidR="00AF4DFD">
        <w:rPr>
          <w:lang w:val="es-ES"/>
        </w:rPr>
        <w:t xml:space="preserve"> Designo </w:t>
      </w:r>
      <w:proofErr w:type="spellStart"/>
      <w:ins w:id="2906" w:author="Maribel" w:date="2018-05-27T13:23:00Z">
        <w:r w:rsidR="00FB2B46">
          <w:rPr>
            <w:lang w:val="es-ES"/>
          </w:rPr>
          <w:t>o</w:t>
        </w:r>
      </w:ins>
      <w:r w:rsidR="00AF4DFD">
        <w:rPr>
          <w:lang w:val="es-ES"/>
        </w:rPr>
        <w:t>f</w:t>
      </w:r>
      <w:proofErr w:type="spellEnd"/>
      <w:r w:rsidR="00AF4DFD">
        <w:rPr>
          <w:lang w:val="es-ES"/>
        </w:rPr>
        <w:t xml:space="preserve"> </w:t>
      </w:r>
      <w:proofErr w:type="spellStart"/>
      <w:proofErr w:type="gramStart"/>
      <w:r w:rsidR="00AF4DFD">
        <w:rPr>
          <w:lang w:val="es-ES"/>
        </w:rPr>
        <w:t>an</w:t>
      </w:r>
      <w:proofErr w:type="spellEnd"/>
      <w:r w:rsidR="00AF4DFD">
        <w:rPr>
          <w:lang w:val="es-ES"/>
        </w:rPr>
        <w:t xml:space="preserve"> Electronic</w:t>
      </w:r>
      <w:proofErr w:type="gramEnd"/>
      <w:r w:rsidR="00AF4DFD">
        <w:rPr>
          <w:lang w:val="es-ES"/>
        </w:rPr>
        <w:t xml:space="preserve"> Computing”</w:t>
      </w:r>
      <w:r w:rsidR="002F5DF6">
        <w:rPr>
          <w:lang w:val="es-ES"/>
        </w:rPr>
        <w:t xml:space="preserve">, </w:t>
      </w:r>
      <w:proofErr w:type="spellStart"/>
      <w:r w:rsidR="002F5DF6">
        <w:rPr>
          <w:lang w:val="es-ES"/>
        </w:rPr>
        <w:t>coautorizado</w:t>
      </w:r>
      <w:proofErr w:type="spellEnd"/>
      <w:r w:rsidR="002F5DF6">
        <w:rPr>
          <w:lang w:val="es-ES"/>
        </w:rPr>
        <w:t xml:space="preserve"> con Arthur W.</w:t>
      </w:r>
      <w:ins w:id="2907" w:author="Maribel" w:date="2018-05-27T13:23:00Z">
        <w:r w:rsidR="00FB2B46">
          <w:rPr>
            <w:lang w:val="es-ES"/>
          </w:rPr>
          <w:t xml:space="preserve"> </w:t>
        </w:r>
      </w:ins>
      <w:r w:rsidR="002F5DF6">
        <w:rPr>
          <w:lang w:val="es-ES"/>
        </w:rPr>
        <w:t xml:space="preserve">Burks </w:t>
      </w:r>
      <w:ins w:id="2908" w:author="Maribel" w:date="2018-05-27T13:23:00Z">
        <w:r w:rsidR="00FB2B46">
          <w:rPr>
            <w:lang w:val="es-ES"/>
          </w:rPr>
          <w:t>y</w:t>
        </w:r>
      </w:ins>
      <w:del w:id="2909" w:author="Maribel" w:date="2018-05-27T13:23:00Z">
        <w:r w:rsidR="002F5DF6" w:rsidDel="00FB2B46">
          <w:rPr>
            <w:lang w:val="es-ES"/>
          </w:rPr>
          <w:delText>t</w:delText>
        </w:r>
      </w:del>
      <w:r w:rsidR="002F5DF6">
        <w:rPr>
          <w:lang w:val="es-ES"/>
        </w:rPr>
        <w:t xml:space="preserve"> Herman H.</w:t>
      </w:r>
      <w:ins w:id="2910" w:author="Maribel" w:date="2018-05-27T13:23:00Z">
        <w:r w:rsidR="00FB2B46">
          <w:rPr>
            <w:lang w:val="es-ES"/>
          </w:rPr>
          <w:t xml:space="preserve"> </w:t>
        </w:r>
      </w:ins>
      <w:proofErr w:type="spellStart"/>
      <w:r w:rsidR="002F5DF6">
        <w:rPr>
          <w:lang w:val="es-ES"/>
        </w:rPr>
        <w:t>Goldstine</w:t>
      </w:r>
      <w:proofErr w:type="spellEnd"/>
      <w:r w:rsidR="002F5DF6">
        <w:rPr>
          <w:lang w:val="es-ES"/>
        </w:rPr>
        <w:t>, descri</w:t>
      </w:r>
      <w:r w:rsidR="00AF4DFD">
        <w:rPr>
          <w:lang w:val="es-ES"/>
        </w:rPr>
        <w:t xml:space="preserve">bió varias características de un ordenador que supuso un avance respecto al ENIAC. </w:t>
      </w:r>
      <w:r w:rsidR="00B05609">
        <w:rPr>
          <w:lang w:val="es-ES"/>
        </w:rPr>
        <w:t>L</w:t>
      </w:r>
      <w:r w:rsidR="00B4045C">
        <w:rPr>
          <w:lang w:val="es-ES"/>
        </w:rPr>
        <w:t xml:space="preserve">os diseñadores del EDVAC </w:t>
      </w:r>
      <w:del w:id="2911" w:author="Maribel" w:date="2018-05-27T13:24:00Z">
        <w:r w:rsidR="00B4045C" w:rsidDel="00FB2B46">
          <w:rPr>
            <w:lang w:val="es-ES"/>
          </w:rPr>
          <w:delText xml:space="preserve">sentían </w:delText>
        </w:r>
      </w:del>
      <w:ins w:id="2912" w:author="Maribel" w:date="2018-05-27T13:24:00Z">
        <w:r w:rsidR="00FB2B46">
          <w:rPr>
            <w:lang w:val="es-ES"/>
          </w:rPr>
          <w:t xml:space="preserve">creían </w:t>
        </w:r>
      </w:ins>
      <w:r w:rsidR="00B4045C">
        <w:rPr>
          <w:lang w:val="es-ES"/>
        </w:rPr>
        <w:t xml:space="preserve">que el ordenador debía usar </w:t>
      </w:r>
      <w:r w:rsidR="00B4045C" w:rsidRPr="00B4045C">
        <w:rPr>
          <w:b/>
          <w:lang w:val="es-ES"/>
        </w:rPr>
        <w:t>números binarios</w:t>
      </w:r>
      <w:r w:rsidR="00B4045C">
        <w:rPr>
          <w:lang w:val="es-ES"/>
        </w:rPr>
        <w:t xml:space="preserve"> internamente. El ENIAC usaba números decimales.</w:t>
      </w:r>
      <w:r w:rsidR="00B05609">
        <w:rPr>
          <w:lang w:val="es-ES"/>
        </w:rPr>
        <w:t xml:space="preserve"> Además, debía tener la mayor cantidad de memoria posible para almacenar el código de</w:t>
      </w:r>
      <w:ins w:id="2913" w:author="Maribel" w:date="2018-05-27T13:24:00Z">
        <w:r w:rsidR="00FB2B46">
          <w:rPr>
            <w:lang w:val="es-ES"/>
          </w:rPr>
          <w:t>l</w:t>
        </w:r>
      </w:ins>
      <w:r w:rsidR="00B05609">
        <w:rPr>
          <w:lang w:val="es-ES"/>
        </w:rPr>
        <w:t xml:space="preserve"> programa y los datos mientras el programa se ejecutaba (el ENIAC no funcion</w:t>
      </w:r>
      <w:del w:id="2914" w:author="Maribel" w:date="2018-05-27T13:24:00Z">
        <w:r w:rsidR="00B05609" w:rsidDel="00FB2B46">
          <w:rPr>
            <w:lang w:val="es-ES"/>
          </w:rPr>
          <w:delText>o</w:delText>
        </w:r>
      </w:del>
      <w:r w:rsidR="00B05609">
        <w:rPr>
          <w:lang w:val="es-ES"/>
        </w:rPr>
        <w:t xml:space="preserve">aba así, programarlo era cuestión de mover interruptores y cables de un lado a otro). Estas instrucciones debían ser secuenciales en memoria y direccionadas a través de un </w:t>
      </w:r>
      <w:del w:id="2915" w:author="Maribel" w:date="2018-05-27T13:24:00Z">
        <w:r w:rsidR="00B05609" w:rsidDel="00FB2B46">
          <w:rPr>
            <w:lang w:val="es-ES"/>
          </w:rPr>
          <w:delText>contador</w:delText>
        </w:r>
      </w:del>
      <w:ins w:id="2916" w:author="Maribel" w:date="2018-05-27T13:24:00Z">
        <w:r w:rsidR="00FB2B46">
          <w:rPr>
            <w:lang w:val="es-ES"/>
          </w:rPr>
          <w:t>contador,</w:t>
        </w:r>
      </w:ins>
      <w:r w:rsidR="00B05609">
        <w:rPr>
          <w:lang w:val="es-ES"/>
        </w:rPr>
        <w:t xml:space="preserve"> pero también debía permitir saltos condicionales.</w:t>
      </w:r>
    </w:p>
    <w:p w14:paraId="51DD9E3C" w14:textId="260B2EA5" w:rsidR="00AC388B" w:rsidRDefault="00B05609" w:rsidP="00AC388B">
      <w:pPr>
        <w:rPr>
          <w:lang w:val="es-ES"/>
        </w:rPr>
      </w:pPr>
      <w:r>
        <w:rPr>
          <w:lang w:val="es-ES"/>
        </w:rPr>
        <w:t xml:space="preserve">Estas decisiones de diseño fueron un paso tan importante que hoy día hablamos de </w:t>
      </w:r>
      <w:r w:rsidRPr="00FB2B46">
        <w:rPr>
          <w:b/>
          <w:lang w:val="es-ES"/>
          <w:rPrChange w:id="2917" w:author="Maribel" w:date="2018-05-27T13:24:00Z">
            <w:rPr>
              <w:lang w:val="es-ES"/>
            </w:rPr>
          </w:rPrChange>
        </w:rPr>
        <w:t xml:space="preserve">“arquitectura de </w:t>
      </w:r>
      <w:proofErr w:type="spellStart"/>
      <w:r w:rsidRPr="00FB2B46">
        <w:rPr>
          <w:b/>
          <w:lang w:val="es-ES"/>
          <w:rPrChange w:id="2918" w:author="Maribel" w:date="2018-05-27T13:24:00Z">
            <w:rPr>
              <w:lang w:val="es-ES"/>
            </w:rPr>
          </w:rPrChange>
        </w:rPr>
        <w:t>von</w:t>
      </w:r>
      <w:proofErr w:type="spellEnd"/>
      <w:r w:rsidRPr="00FB2B46">
        <w:rPr>
          <w:b/>
          <w:lang w:val="es-ES"/>
          <w:rPrChange w:id="2919" w:author="Maribel" w:date="2018-05-27T13:24:00Z">
            <w:rPr>
              <w:lang w:val="es-ES"/>
            </w:rPr>
          </w:rPrChange>
        </w:rPr>
        <w:t xml:space="preserve"> Neumann”</w:t>
      </w:r>
      <w:r>
        <w:rPr>
          <w:lang w:val="es-ES"/>
        </w:rPr>
        <w:t>.</w:t>
      </w:r>
      <w:r w:rsidR="003D29B6">
        <w:rPr>
          <w:lang w:val="es-ES"/>
        </w:rPr>
        <w:t xml:space="preserve"> </w:t>
      </w:r>
      <w:del w:id="2920" w:author="Maribel" w:date="2018-05-27T13:25:00Z">
        <w:r w:rsidR="003D29B6" w:rsidDel="00FB2B46">
          <w:rPr>
            <w:lang w:val="es-ES"/>
          </w:rPr>
          <w:delText xml:space="preserve">Aunque </w:delText>
        </w:r>
      </w:del>
      <w:ins w:id="2921" w:author="Maribel" w:date="2018-05-27T13:25:00Z">
        <w:r w:rsidR="00FB2B46">
          <w:rPr>
            <w:lang w:val="es-ES"/>
          </w:rPr>
          <w:t xml:space="preserve">Aun así, </w:t>
        </w:r>
      </w:ins>
      <w:del w:id="2922" w:author="Maribel" w:date="2018-05-27T13:24:00Z">
        <w:r w:rsidR="003D29B6" w:rsidDel="00FB2B46">
          <w:rPr>
            <w:lang w:val="es-ES"/>
          </w:rPr>
          <w:delText xml:space="preserve">había </w:delText>
        </w:r>
      </w:del>
      <w:ins w:id="2923" w:author="Maribel" w:date="2018-05-27T13:24:00Z">
        <w:r w:rsidR="00FB2B46">
          <w:rPr>
            <w:lang w:val="es-ES"/>
          </w:rPr>
          <w:t>exist</w:t>
        </w:r>
      </w:ins>
      <w:ins w:id="2924" w:author="Maribel" w:date="2018-05-27T13:25:00Z">
        <w:r w:rsidR="00FB2B46">
          <w:rPr>
            <w:lang w:val="es-ES"/>
          </w:rPr>
          <w:t>ía</w:t>
        </w:r>
      </w:ins>
      <w:ins w:id="2925" w:author="Maribel" w:date="2018-05-27T13:24:00Z">
        <w:r w:rsidR="00FB2B46">
          <w:rPr>
            <w:lang w:val="es-ES"/>
          </w:rPr>
          <w:t xml:space="preserve"> </w:t>
        </w:r>
      </w:ins>
      <w:r w:rsidR="003D29B6">
        <w:rPr>
          <w:lang w:val="es-ES"/>
        </w:rPr>
        <w:t>un</w:t>
      </w:r>
      <w:ins w:id="2926" w:author="Maribel" w:date="2018-05-27T13:25:00Z">
        <w:r w:rsidR="00FB2B46">
          <w:rPr>
            <w:lang w:val="es-ES"/>
          </w:rPr>
          <w:t xml:space="preserve"> problema </w:t>
        </w:r>
      </w:ins>
      <w:del w:id="2927" w:author="Maribel" w:date="2018-05-27T13:25:00Z">
        <w:r w:rsidR="003D29B6" w:rsidDel="00FB2B46">
          <w:rPr>
            <w:lang w:val="es-ES"/>
          </w:rPr>
          <w:delText xml:space="preserve">a desventaja </w:delText>
        </w:r>
      </w:del>
      <w:ins w:id="2928" w:author="Maribel" w:date="2018-05-27T13:25:00Z">
        <w:r w:rsidR="00FB2B46">
          <w:rPr>
            <w:lang w:val="es-ES"/>
          </w:rPr>
          <w:t>conocido como</w:t>
        </w:r>
      </w:ins>
      <w:del w:id="2929" w:author="Maribel" w:date="2018-05-27T13:25:00Z">
        <w:r w:rsidR="003D29B6" w:rsidDel="00FB2B46">
          <w:rPr>
            <w:lang w:val="es-ES"/>
          </w:rPr>
          <w:delText>llamada</w:delText>
        </w:r>
      </w:del>
      <w:r w:rsidR="003D29B6">
        <w:rPr>
          <w:lang w:val="es-ES"/>
        </w:rPr>
        <w:t xml:space="preserve"> el </w:t>
      </w:r>
      <w:r w:rsidR="003D29B6" w:rsidRPr="00FB2B46">
        <w:rPr>
          <w:b/>
          <w:lang w:val="es-ES"/>
          <w:rPrChange w:id="2930" w:author="Maribel" w:date="2018-05-27T13:24:00Z">
            <w:rPr>
              <w:lang w:val="es-ES"/>
            </w:rPr>
          </w:rPrChange>
        </w:rPr>
        <w:t>“cuello de bo</w:t>
      </w:r>
      <w:r w:rsidR="002D0FF1" w:rsidRPr="00FB2B46">
        <w:rPr>
          <w:b/>
          <w:lang w:val="es-ES"/>
          <w:rPrChange w:id="2931" w:author="Maribel" w:date="2018-05-27T13:24:00Z">
            <w:rPr>
              <w:lang w:val="es-ES"/>
            </w:rPr>
          </w:rPrChange>
        </w:rPr>
        <w:t>t</w:t>
      </w:r>
      <w:r w:rsidR="003D29B6" w:rsidRPr="00FB2B46">
        <w:rPr>
          <w:b/>
          <w:lang w:val="es-ES"/>
          <w:rPrChange w:id="2932" w:author="Maribel" w:date="2018-05-27T13:24:00Z">
            <w:rPr>
              <w:lang w:val="es-ES"/>
            </w:rPr>
          </w:rPrChange>
        </w:rPr>
        <w:t xml:space="preserve">ella de </w:t>
      </w:r>
      <w:proofErr w:type="spellStart"/>
      <w:r w:rsidR="003D29B6" w:rsidRPr="00FB2B46">
        <w:rPr>
          <w:b/>
          <w:lang w:val="es-ES"/>
          <w:rPrChange w:id="2933" w:author="Maribel" w:date="2018-05-27T13:24:00Z">
            <w:rPr>
              <w:lang w:val="es-ES"/>
            </w:rPr>
          </w:rPrChange>
        </w:rPr>
        <w:t>von</w:t>
      </w:r>
      <w:proofErr w:type="spellEnd"/>
      <w:r w:rsidR="003D29B6" w:rsidRPr="00FB2B46">
        <w:rPr>
          <w:b/>
          <w:lang w:val="es-ES"/>
          <w:rPrChange w:id="2934" w:author="Maribel" w:date="2018-05-27T13:24:00Z">
            <w:rPr>
              <w:lang w:val="es-ES"/>
            </w:rPr>
          </w:rPrChange>
        </w:rPr>
        <w:t xml:space="preserve"> </w:t>
      </w:r>
      <w:proofErr w:type="spellStart"/>
      <w:r w:rsidR="003D29B6" w:rsidRPr="00FB2B46">
        <w:rPr>
          <w:b/>
          <w:lang w:val="es-ES"/>
          <w:rPrChange w:id="2935" w:author="Maribel" w:date="2018-05-27T13:24:00Z">
            <w:rPr>
              <w:lang w:val="es-ES"/>
            </w:rPr>
          </w:rPrChange>
        </w:rPr>
        <w:t>Neumman</w:t>
      </w:r>
      <w:proofErr w:type="spellEnd"/>
      <w:r w:rsidR="003D29B6" w:rsidRPr="00FB2B46">
        <w:rPr>
          <w:b/>
          <w:lang w:val="es-ES"/>
          <w:rPrChange w:id="2936" w:author="Maribel" w:date="2018-05-27T13:24:00Z">
            <w:rPr>
              <w:lang w:val="es-ES"/>
            </w:rPr>
          </w:rPrChange>
        </w:rPr>
        <w:t>”</w:t>
      </w:r>
      <w:ins w:id="2937" w:author="Maribel" w:date="2018-05-27T13:25:00Z">
        <w:r w:rsidR="00FB2B46">
          <w:rPr>
            <w:b/>
            <w:lang w:val="es-ES"/>
          </w:rPr>
          <w:t>.</w:t>
        </w:r>
      </w:ins>
      <w:del w:id="2938" w:author="Maribel" w:date="2018-05-27T13:25:00Z">
        <w:r w:rsidR="003D29B6" w:rsidDel="00FB2B46">
          <w:rPr>
            <w:lang w:val="es-ES"/>
          </w:rPr>
          <w:delText xml:space="preserve"> y</w:delText>
        </w:r>
      </w:del>
      <w:ins w:id="2939" w:author="Maribel" w:date="2018-05-27T13:25:00Z">
        <w:r w:rsidR="00FB2B46">
          <w:rPr>
            <w:lang w:val="es-ES"/>
          </w:rPr>
          <w:t xml:space="preserve"> Y</w:t>
        </w:r>
      </w:ins>
      <w:r w:rsidR="003D29B6">
        <w:rPr>
          <w:lang w:val="es-ES"/>
        </w:rPr>
        <w:t xml:space="preserve"> es que una máquina con </w:t>
      </w:r>
      <w:del w:id="2940" w:author="Maribel" w:date="2018-05-27T13:25:00Z">
        <w:r w:rsidR="003D29B6" w:rsidDel="00FB2B46">
          <w:rPr>
            <w:lang w:val="es-ES"/>
          </w:rPr>
          <w:delText>su</w:delText>
        </w:r>
      </w:del>
      <w:ins w:id="2941" w:author="Maribel" w:date="2018-05-27T13:25:00Z">
        <w:r w:rsidR="00FB2B46">
          <w:rPr>
            <w:lang w:val="es-ES"/>
          </w:rPr>
          <w:t>esta</w:t>
        </w:r>
      </w:ins>
      <w:del w:id="2942" w:author="Maribel" w:date="2018-05-27T13:25:00Z">
        <w:r w:rsidR="003D29B6" w:rsidDel="00FB2B46">
          <w:rPr>
            <w:lang w:val="es-ES"/>
          </w:rPr>
          <w:delText xml:space="preserve"> </w:delText>
        </w:r>
      </w:del>
      <w:ins w:id="2943" w:author="Maribel" w:date="2018-05-27T13:25:00Z">
        <w:r w:rsidR="00FB2B46">
          <w:rPr>
            <w:lang w:val="es-ES"/>
          </w:rPr>
          <w:t xml:space="preserve"> </w:t>
        </w:r>
      </w:ins>
      <w:r w:rsidR="003D29B6">
        <w:rPr>
          <w:lang w:val="es-ES"/>
        </w:rPr>
        <w:t xml:space="preserve">arquitectura generalmente invierte una cantidad de tiempo importante en hacer un </w:t>
      </w:r>
      <w:proofErr w:type="spellStart"/>
      <w:r w:rsidR="003D29B6" w:rsidRPr="00FB2B46">
        <w:rPr>
          <w:i/>
          <w:lang w:val="es-ES"/>
          <w:rPrChange w:id="2944" w:author="Maribel" w:date="2018-05-27T13:26:00Z">
            <w:rPr>
              <w:lang w:val="es-ES"/>
            </w:rPr>
          </w:rPrChange>
        </w:rPr>
        <w:t>fetch</w:t>
      </w:r>
      <w:proofErr w:type="spellEnd"/>
      <w:r w:rsidR="003D29B6">
        <w:rPr>
          <w:lang w:val="es-ES"/>
        </w:rPr>
        <w:t xml:space="preserve"> de las instrucciones desde la memoria en el proceso de preparación para ejecutarlas.</w:t>
      </w:r>
      <w:r w:rsidR="0013526D">
        <w:rPr>
          <w:lang w:val="es-ES"/>
        </w:rPr>
        <w:t xml:space="preserve"> [21] Una mitigación frente a esto podría ser utilizar una memoria caché entre la CPU y la memoria principal.</w:t>
      </w:r>
      <w:r w:rsidR="003322AF">
        <w:rPr>
          <w:lang w:val="es-ES"/>
        </w:rPr>
        <w:t xml:space="preserve"> [31]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45" w:author="Maribel" w:date="2018-05-27T13:31:00Z">
          <w:tblPr>
            <w:tblStyle w:val="Tablaconcuadrcula"/>
            <w:tblW w:w="0" w:type="auto"/>
            <w:tblLook w:val="04A0" w:firstRow="1" w:lastRow="0" w:firstColumn="1" w:lastColumn="0" w:noHBand="0" w:noVBand="1"/>
          </w:tblPr>
        </w:tblPrChange>
      </w:tblPr>
      <w:tblGrid>
        <w:gridCol w:w="9350"/>
        <w:tblGridChange w:id="2946">
          <w:tblGrid>
            <w:gridCol w:w="9350"/>
          </w:tblGrid>
        </w:tblGridChange>
      </w:tblGrid>
      <w:tr w:rsidR="00DC79B3" w:rsidRPr="00B937CA" w14:paraId="77D61A2D" w14:textId="77777777" w:rsidTr="00746EEC">
        <w:tc>
          <w:tcPr>
            <w:tcW w:w="9350" w:type="dxa"/>
            <w:tcPrChange w:id="2947" w:author="Maribel" w:date="2018-05-27T13:31:00Z">
              <w:tcPr>
                <w:tcW w:w="9350" w:type="dxa"/>
              </w:tcPr>
            </w:tcPrChange>
          </w:tcPr>
          <w:p w14:paraId="32755452" w14:textId="0790CE8E" w:rsidR="00214783" w:rsidRDefault="00DC79B3" w:rsidP="00214783">
            <w:pPr>
              <w:keepNext/>
              <w:jc w:val="center"/>
              <w:rPr>
                <w:ins w:id="2948" w:author="Maribel" w:date="2018-05-27T13:31:00Z"/>
              </w:rPr>
            </w:pPr>
            <w:r>
              <w:rPr>
                <w:noProof/>
              </w:rPr>
              <w:drawing>
                <wp:inline distT="0" distB="0" distL="0" distR="0" wp14:anchorId="147D33D5" wp14:editId="223A21A9">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p w14:paraId="5950E032" w14:textId="77777777" w:rsidR="0068537E" w:rsidRDefault="0068537E">
            <w:pPr>
              <w:keepNext/>
              <w:jc w:val="center"/>
              <w:rPr>
                <w:ins w:id="2949" w:author="Maribel" w:date="2018-05-27T13:29:00Z"/>
              </w:rPr>
              <w:pPrChange w:id="2950" w:author="Maribel" w:date="2018-05-27T13:29:00Z">
                <w:pPr>
                  <w:jc w:val="center"/>
                </w:pPr>
              </w:pPrChange>
            </w:pPr>
          </w:p>
          <w:p w14:paraId="3E0C4594" w14:textId="1ABD6832" w:rsidR="00DC79B3" w:rsidRPr="002A3EA7" w:rsidRDefault="00214783">
            <w:pPr>
              <w:pStyle w:val="Descripcin"/>
              <w:jc w:val="center"/>
              <w:rPr>
                <w:lang w:val="es-ES"/>
              </w:rPr>
              <w:pPrChange w:id="2951" w:author="Maribel" w:date="2018-05-27T13:29:00Z">
                <w:pPr>
                  <w:jc w:val="center"/>
                </w:pPr>
              </w:pPrChange>
            </w:pPr>
            <w:ins w:id="2952" w:author="Maribel" w:date="2018-05-27T13:29:00Z">
              <w:r w:rsidRPr="00214783">
                <w:rPr>
                  <w:lang w:val="es-ES"/>
                  <w:rPrChange w:id="2953" w:author="Maribel" w:date="2018-05-27T13:29:00Z">
                    <w:rPr>
                      <w:i/>
                      <w:iCs/>
                    </w:rPr>
                  </w:rPrChange>
                </w:rPr>
                <w:t xml:space="preserve">Figura </w:t>
              </w:r>
              <w:r>
                <w:fldChar w:fldCharType="begin"/>
              </w:r>
              <w:r w:rsidRPr="00214783">
                <w:rPr>
                  <w:lang w:val="es-ES"/>
                  <w:rPrChange w:id="2954" w:author="Maribel" w:date="2018-05-27T13:29:00Z">
                    <w:rPr>
                      <w:i/>
                      <w:iCs/>
                    </w:rPr>
                  </w:rPrChange>
                </w:rPr>
                <w:instrText xml:space="preserve"> SEQ Figura \* ARABIC </w:instrText>
              </w:r>
            </w:ins>
            <w:r>
              <w:fldChar w:fldCharType="separate"/>
            </w:r>
            <w:ins w:id="2955" w:author="Maribel" w:date="2018-05-29T01:55:00Z">
              <w:r w:rsidR="00791217">
                <w:rPr>
                  <w:noProof/>
                  <w:lang w:val="es-ES"/>
                </w:rPr>
                <w:t>5</w:t>
              </w:r>
            </w:ins>
            <w:ins w:id="2956" w:author="Maribel" w:date="2018-05-27T13:29:00Z">
              <w:r>
                <w:fldChar w:fldCharType="end"/>
              </w:r>
              <w:r w:rsidRPr="00214783">
                <w:rPr>
                  <w:lang w:val="es-ES"/>
                  <w:rPrChange w:id="2957" w:author="Maribel" w:date="2018-05-27T13:29:00Z">
                    <w:rPr>
                      <w:i/>
                      <w:iCs/>
                    </w:rPr>
                  </w:rPrChange>
                </w:rPr>
                <w:t>.</w:t>
              </w:r>
              <w:r w:rsidRPr="00E9517B">
                <w:rPr>
                  <w:i w:val="0"/>
                  <w:lang w:val="es-ES"/>
                  <w:rPrChange w:id="2958" w:author="Maribel" w:date="2018-05-27T14:48:00Z">
                    <w:rPr>
                      <w:i/>
                      <w:iCs/>
                    </w:rPr>
                  </w:rPrChange>
                </w:rPr>
                <w:t xml:space="preserve"> </w:t>
              </w:r>
              <w:r w:rsidRPr="00E9517B">
                <w:rPr>
                  <w:i w:val="0"/>
                  <w:lang w:val="es-ES"/>
                  <w:rPrChange w:id="2959" w:author="Maribel" w:date="2018-05-27T14:48:00Z">
                    <w:rPr>
                      <w:i/>
                      <w:iCs/>
                      <w:lang w:val="es-ES"/>
                    </w:rPr>
                  </w:rPrChange>
                </w:rPr>
                <w:t>Diagrama simplificado de la a</w:t>
              </w:r>
              <w:r w:rsidRPr="00E9517B">
                <w:rPr>
                  <w:i w:val="0"/>
                  <w:lang w:val="es-ES"/>
                  <w:rPrChange w:id="2960" w:author="Maribel" w:date="2018-05-27T14:48:00Z">
                    <w:rPr>
                      <w:i/>
                      <w:iCs/>
                    </w:rPr>
                  </w:rPrChange>
                </w:rPr>
                <w:t xml:space="preserve">rquitectura de </w:t>
              </w:r>
              <w:proofErr w:type="spellStart"/>
              <w:r w:rsidRPr="00E9517B">
                <w:rPr>
                  <w:i w:val="0"/>
                  <w:lang w:val="es-ES"/>
                  <w:rPrChange w:id="2961" w:author="Maribel" w:date="2018-05-27T14:48:00Z">
                    <w:rPr>
                      <w:i/>
                      <w:iCs/>
                    </w:rPr>
                  </w:rPrChange>
                </w:rPr>
                <w:t>von</w:t>
              </w:r>
              <w:proofErr w:type="spellEnd"/>
              <w:r w:rsidRPr="00E9517B">
                <w:rPr>
                  <w:i w:val="0"/>
                  <w:lang w:val="es-ES"/>
                  <w:rPrChange w:id="2962" w:author="Maribel" w:date="2018-05-27T14:48:00Z">
                    <w:rPr>
                      <w:i/>
                      <w:iCs/>
                    </w:rPr>
                  </w:rPrChange>
                </w:rPr>
                <w:t xml:space="preserve"> </w:t>
              </w:r>
              <w:proofErr w:type="spellStart"/>
              <w:r w:rsidRPr="00E9517B">
                <w:rPr>
                  <w:i w:val="0"/>
                  <w:lang w:val="es-ES"/>
                  <w:rPrChange w:id="2963" w:author="Maribel" w:date="2018-05-27T14:48:00Z">
                    <w:rPr>
                      <w:i/>
                      <w:iCs/>
                    </w:rPr>
                  </w:rPrChange>
                </w:rPr>
                <w:t>N</w:t>
              </w:r>
              <w:r w:rsidRPr="00E9517B">
                <w:rPr>
                  <w:i w:val="0"/>
                  <w:lang w:val="es-ES"/>
                  <w:rPrChange w:id="2964" w:author="Maribel" w:date="2018-05-27T14:48:00Z">
                    <w:rPr>
                      <w:i/>
                      <w:iCs/>
                      <w:lang w:val="es-ES"/>
                    </w:rPr>
                  </w:rPrChange>
                </w:rPr>
                <w:t>eumman</w:t>
              </w:r>
              <w:proofErr w:type="spellEnd"/>
              <w:r w:rsidRPr="00E9517B">
                <w:rPr>
                  <w:i w:val="0"/>
                  <w:lang w:val="es-ES"/>
                  <w:rPrChange w:id="2965" w:author="Maribel" w:date="2018-05-27T14:48:00Z">
                    <w:rPr>
                      <w:i/>
                      <w:iCs/>
                      <w:lang w:val="es-ES"/>
                    </w:rPr>
                  </w:rPrChange>
                </w:rPr>
                <w:t>. Nota. Recuperado de</w:t>
              </w:r>
            </w:ins>
            <w:ins w:id="2966" w:author="Maribel" w:date="2018-05-27T13:30:00Z">
              <w:r w:rsidR="00ED2F8C" w:rsidRPr="00E9517B">
                <w:rPr>
                  <w:i w:val="0"/>
                  <w:lang w:val="es-ES"/>
                  <w:rPrChange w:id="2967" w:author="Maribel" w:date="2018-05-27T14:48:00Z">
                    <w:rPr>
                      <w:i/>
                      <w:iCs/>
                      <w:lang w:val="es-ES"/>
                    </w:rPr>
                  </w:rPrChange>
                </w:rPr>
                <w:t xml:space="preserve"> </w:t>
              </w:r>
              <w:r w:rsidR="00ED2F8C" w:rsidRPr="002A3EA7">
                <w:rPr>
                  <w:lang w:val="es-ES"/>
                </w:rPr>
                <w:t>“</w:t>
              </w:r>
            </w:ins>
            <w:proofErr w:type="spellStart"/>
            <w:ins w:id="2968" w:author="Maribel" w:date="2018-05-27T13:31:00Z">
              <w:r w:rsidR="00ED2F8C" w:rsidRPr="002A3EA7">
                <w:rPr>
                  <w:lang w:val="es-ES"/>
                </w:rPr>
                <w:t>Von</w:t>
              </w:r>
              <w:proofErr w:type="spellEnd"/>
              <w:r w:rsidR="00ED2F8C" w:rsidRPr="002A3EA7">
                <w:rPr>
                  <w:lang w:val="es-ES"/>
                </w:rPr>
                <w:t xml:space="preserve"> Neumann </w:t>
              </w:r>
              <w:proofErr w:type="spellStart"/>
              <w:r w:rsidR="00ED2F8C" w:rsidRPr="002A3EA7">
                <w:rPr>
                  <w:lang w:val="es-ES"/>
                </w:rPr>
                <w:t>architecture</w:t>
              </w:r>
            </w:ins>
            <w:proofErr w:type="spellEnd"/>
            <w:ins w:id="2969" w:author="Maribel" w:date="2018-05-27T13:30:00Z">
              <w:r w:rsidR="00ED2F8C" w:rsidRPr="002A3EA7">
                <w:rPr>
                  <w:lang w:val="es-ES"/>
                </w:rPr>
                <w:t>”</w:t>
              </w:r>
            </w:ins>
            <w:ins w:id="2970" w:author="Maribel" w:date="2018-05-27T13:31:00Z">
              <w:r w:rsidR="00ED2F8C" w:rsidRPr="00E9517B">
                <w:rPr>
                  <w:i w:val="0"/>
                  <w:lang w:val="es-ES"/>
                  <w:rPrChange w:id="2971" w:author="Maribel" w:date="2018-05-27T14:48:00Z">
                    <w:rPr>
                      <w:i/>
                      <w:iCs/>
                      <w:lang w:val="es-ES"/>
                    </w:rPr>
                  </w:rPrChange>
                </w:rPr>
                <w:t>, Wikipedi</w:t>
              </w:r>
              <w:r w:rsidR="0068537E" w:rsidRPr="00E9517B">
                <w:rPr>
                  <w:i w:val="0"/>
                  <w:lang w:val="es-ES"/>
                  <w:rPrChange w:id="2972" w:author="Maribel" w:date="2018-05-27T14:48:00Z">
                    <w:rPr>
                      <w:i/>
                      <w:iCs/>
                      <w:lang w:val="es-ES"/>
                    </w:rPr>
                  </w:rPrChange>
                </w:rPr>
                <w:t>a. Recuperado de https://en.wikipedia.org/wiki/Von_Neumann_architecture</w:t>
              </w:r>
            </w:ins>
          </w:p>
        </w:tc>
      </w:tr>
      <w:tr w:rsidR="00DC79B3" w:rsidRPr="00B937CA" w:rsidDel="0068537E" w14:paraId="6B83FD59" w14:textId="6F211059" w:rsidTr="00746EEC">
        <w:trPr>
          <w:del w:id="2973" w:author="Maribel" w:date="2018-05-27T13:31:00Z"/>
        </w:trPr>
        <w:tc>
          <w:tcPr>
            <w:tcW w:w="9350" w:type="dxa"/>
            <w:tcPrChange w:id="2974" w:author="Maribel" w:date="2018-05-27T13:31:00Z">
              <w:tcPr>
                <w:tcW w:w="9350" w:type="dxa"/>
              </w:tcPr>
            </w:tcPrChange>
          </w:tcPr>
          <w:p w14:paraId="6BB72143" w14:textId="0EB5CA5D" w:rsidR="00DC79B3" w:rsidDel="0068537E" w:rsidRDefault="00DC79B3" w:rsidP="00DC79B3">
            <w:pPr>
              <w:jc w:val="center"/>
              <w:rPr>
                <w:del w:id="2975" w:author="Maribel" w:date="2018-05-27T13:31:00Z"/>
                <w:lang w:val="es-ES"/>
              </w:rPr>
            </w:pPr>
            <w:del w:id="2976" w:author="Maribel" w:date="2018-05-27T13:31:00Z">
              <w:r w:rsidDel="0068537E">
                <w:rPr>
                  <w:lang w:val="es-ES"/>
                </w:rPr>
                <w:delText>Arquitectura de von Neumann</w:delText>
              </w:r>
            </w:del>
          </w:p>
        </w:tc>
      </w:tr>
    </w:tbl>
    <w:p w14:paraId="419B42D5" w14:textId="77777777" w:rsidR="00DC79B3" w:rsidRDefault="00DC79B3" w:rsidP="00AC388B">
      <w:pPr>
        <w:rPr>
          <w:lang w:val="es-ES"/>
        </w:rPr>
      </w:pPr>
    </w:p>
    <w:p w14:paraId="7C5FB6D3" w14:textId="7EBF25D7" w:rsidR="002D4053" w:rsidRDefault="002D4053" w:rsidP="00820DCF">
      <w:pPr>
        <w:pStyle w:val="Prrafodelista"/>
        <w:numPr>
          <w:ilvl w:val="2"/>
          <w:numId w:val="5"/>
        </w:numPr>
        <w:rPr>
          <w:b/>
          <w:sz w:val="28"/>
          <w:lang w:val="es-ES"/>
        </w:rPr>
      </w:pPr>
      <w:r>
        <w:rPr>
          <w:b/>
          <w:sz w:val="28"/>
          <w:lang w:val="es-ES"/>
        </w:rPr>
        <w:t>Funcionamiento</w:t>
      </w:r>
      <w:ins w:id="2977" w:author="Maribel" w:date="2018-05-13T19:20:00Z">
        <w:r w:rsidR="00E41055">
          <w:rPr>
            <w:b/>
            <w:sz w:val="28"/>
            <w:lang w:val="es-ES"/>
          </w:rPr>
          <w:t xml:space="preserve"> general</w:t>
        </w:r>
      </w:ins>
    </w:p>
    <w:p w14:paraId="7EF5A77F" w14:textId="2B898B93" w:rsidR="002D4053" w:rsidRDefault="002D4053" w:rsidP="002D4053">
      <w:pPr>
        <w:rPr>
          <w:lang w:val="es-ES"/>
        </w:rPr>
      </w:pPr>
      <w:r w:rsidRPr="002D4053">
        <w:rPr>
          <w:lang w:val="es-ES"/>
        </w:rPr>
        <w:t>Una ALU</w:t>
      </w:r>
      <w:r>
        <w:rPr>
          <w:lang w:val="es-ES"/>
        </w:rPr>
        <w:t xml:space="preserve"> es un circuito combinacional, significando que las salidas c</w:t>
      </w:r>
      <w:r w:rsidR="00716773">
        <w:rPr>
          <w:lang w:val="es-ES"/>
        </w:rPr>
        <w:t>ambian asíncronamente con las entradas. Aplicamos unas señales a las entradas, esperamos un tiempo (conocido como “</w:t>
      </w:r>
      <w:r w:rsidR="00716773" w:rsidRPr="00BB43E7">
        <w:rPr>
          <w:b/>
          <w:lang w:val="es-ES"/>
        </w:rPr>
        <w:t>tiempo de propagación</w:t>
      </w:r>
      <w:r w:rsidR="00716773">
        <w:rPr>
          <w:lang w:val="es-ES"/>
        </w:rPr>
        <w:t>”) a que esas señales “crucen” la circuitería de la ALU y el resultado aparece en la salida.</w:t>
      </w:r>
    </w:p>
    <w:p w14:paraId="3127B43D" w14:textId="1C58F94A" w:rsidR="00BB43E7" w:rsidRDefault="00BB43E7" w:rsidP="002D4053">
      <w:pPr>
        <w:rPr>
          <w:ins w:id="2978" w:author="Maribel" w:date="2018-05-27T13:32:00Z"/>
          <w:lang w:val="es-ES"/>
        </w:rPr>
      </w:pPr>
      <w:r>
        <w:rPr>
          <w:lang w:val="es-ES"/>
        </w:rPr>
        <w:t xml:space="preserve">Para asegurar que no entran señales a un ritmo más rápido que el tiempo de propagación (lo cual podría producir resultados inesperados en la salida), utilizamos una </w:t>
      </w:r>
      <w:r w:rsidRPr="00BB43E7">
        <w:rPr>
          <w:b/>
          <w:lang w:val="es-ES"/>
        </w:rPr>
        <w:t>señal de reloj</w:t>
      </w:r>
      <w:r>
        <w:rPr>
          <w:lang w:val="es-ES"/>
        </w:rPr>
        <w:t>. [27]</w:t>
      </w:r>
    </w:p>
    <w:p w14:paraId="1C603C37" w14:textId="78B934D0" w:rsidR="0091626B" w:rsidRDefault="0091626B" w:rsidP="002D4053">
      <w:pPr>
        <w:rPr>
          <w:lang w:val="es-ES"/>
        </w:rPr>
      </w:pPr>
      <w:ins w:id="2979" w:author="Maribel" w:date="2018-05-27T13:33:00Z">
        <w:r>
          <w:rPr>
            <w:lang w:val="es-ES"/>
          </w:rPr>
          <w:t xml:space="preserve">En la Figura 6 vemos la circuitería de la primera ALU implementada en un único chip, esto es, un circuito integrado. Opera con 4 bits. Varios fabricantes produjeron este chip, tales como Motorola, Fairchild o </w:t>
        </w:r>
        <w:proofErr w:type="spellStart"/>
        <w:r>
          <w:rPr>
            <w:lang w:val="es-ES"/>
          </w:rPr>
          <w:t>Signetics</w:t>
        </w:r>
        <w:proofErr w:type="spellEnd"/>
        <w:r>
          <w:rPr>
            <w:lang w:val="es-ES"/>
          </w:rPr>
          <w:t>. En el anexo se añade un enlace a la hoja de especificaciones del chip del último, a la cual pertenece la circuitería mostrada [32]:</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980" w:author="Maribel" w:date="2018-05-27T13:37:00Z">
          <w:tblPr>
            <w:tblStyle w:val="Tablaconcuadrcula"/>
            <w:tblW w:w="0" w:type="auto"/>
            <w:tblLook w:val="04A0" w:firstRow="1" w:lastRow="0" w:firstColumn="1" w:lastColumn="0" w:noHBand="0" w:noVBand="1"/>
          </w:tblPr>
        </w:tblPrChange>
      </w:tblPr>
      <w:tblGrid>
        <w:gridCol w:w="9350"/>
        <w:tblGridChange w:id="2981">
          <w:tblGrid>
            <w:gridCol w:w="9350"/>
          </w:tblGrid>
        </w:tblGridChange>
      </w:tblGrid>
      <w:tr w:rsidR="00FB5D23" w:rsidRPr="00B937CA" w14:paraId="69A06DBD" w14:textId="77777777" w:rsidTr="002515F5">
        <w:tc>
          <w:tcPr>
            <w:tcW w:w="9350" w:type="dxa"/>
            <w:tcPrChange w:id="2982" w:author="Maribel" w:date="2018-05-27T13:37:00Z">
              <w:tcPr>
                <w:tcW w:w="9350" w:type="dxa"/>
              </w:tcPr>
            </w:tcPrChange>
          </w:tcPr>
          <w:p w14:paraId="6610197A" w14:textId="7EF56748" w:rsidR="004F2B15" w:rsidRDefault="00FB5D23" w:rsidP="004F2B15">
            <w:pPr>
              <w:keepNext/>
              <w:jc w:val="center"/>
              <w:rPr>
                <w:ins w:id="2983" w:author="Maribel" w:date="2018-05-27T13:37:00Z"/>
              </w:rPr>
            </w:pPr>
            <w:r>
              <w:rPr>
                <w:noProof/>
              </w:rPr>
              <w:drawing>
                <wp:inline distT="0" distB="0" distL="0" distR="0" wp14:anchorId="2716459F" wp14:editId="1C79B53D">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p w14:paraId="27882F11" w14:textId="77777777" w:rsidR="002515F5" w:rsidRDefault="002515F5">
            <w:pPr>
              <w:keepNext/>
              <w:jc w:val="center"/>
              <w:rPr>
                <w:ins w:id="2984" w:author="Maribel" w:date="2018-05-27T13:33:00Z"/>
              </w:rPr>
              <w:pPrChange w:id="2985" w:author="Maribel" w:date="2018-05-27T13:33:00Z">
                <w:pPr>
                  <w:jc w:val="center"/>
                </w:pPr>
              </w:pPrChange>
            </w:pPr>
          </w:p>
          <w:p w14:paraId="5B3A60CD" w14:textId="7F715757" w:rsidR="00FB5D23" w:rsidRPr="002A3EA7" w:rsidRDefault="004F2B15">
            <w:pPr>
              <w:pStyle w:val="Descripcin"/>
              <w:jc w:val="center"/>
              <w:rPr>
                <w:lang w:val="es-ES"/>
              </w:rPr>
              <w:pPrChange w:id="2986" w:author="Maribel" w:date="2018-05-27T13:33:00Z">
                <w:pPr>
                  <w:jc w:val="center"/>
                </w:pPr>
              </w:pPrChange>
            </w:pPr>
            <w:ins w:id="2987" w:author="Maribel" w:date="2018-05-27T13:33:00Z">
              <w:r w:rsidRPr="004F2B15">
                <w:rPr>
                  <w:lang w:val="es-ES"/>
                  <w:rPrChange w:id="2988" w:author="Maribel" w:date="2018-05-27T13:34:00Z">
                    <w:rPr>
                      <w:i/>
                      <w:iCs/>
                    </w:rPr>
                  </w:rPrChange>
                </w:rPr>
                <w:t xml:space="preserve">Figura </w:t>
              </w:r>
              <w:r>
                <w:fldChar w:fldCharType="begin"/>
              </w:r>
              <w:r w:rsidRPr="004F2B15">
                <w:rPr>
                  <w:lang w:val="es-ES"/>
                  <w:rPrChange w:id="2989" w:author="Maribel" w:date="2018-05-27T13:34:00Z">
                    <w:rPr>
                      <w:i/>
                      <w:iCs/>
                    </w:rPr>
                  </w:rPrChange>
                </w:rPr>
                <w:instrText xml:space="preserve"> SEQ Figura \* ARABIC </w:instrText>
              </w:r>
            </w:ins>
            <w:r>
              <w:fldChar w:fldCharType="separate"/>
            </w:r>
            <w:ins w:id="2990" w:author="Maribel" w:date="2018-05-29T01:55:00Z">
              <w:r w:rsidR="00791217">
                <w:rPr>
                  <w:noProof/>
                  <w:lang w:val="es-ES"/>
                </w:rPr>
                <w:t>6</w:t>
              </w:r>
            </w:ins>
            <w:ins w:id="2991" w:author="Maribel" w:date="2018-05-27T13:33:00Z">
              <w:r>
                <w:fldChar w:fldCharType="end"/>
              </w:r>
              <w:r w:rsidRPr="004F2B15">
                <w:rPr>
                  <w:lang w:val="es-ES"/>
                  <w:rPrChange w:id="2992" w:author="Maribel" w:date="2018-05-27T13:34:00Z">
                    <w:rPr>
                      <w:i/>
                      <w:iCs/>
                    </w:rPr>
                  </w:rPrChange>
                </w:rPr>
                <w:t>.</w:t>
              </w:r>
              <w:r w:rsidRPr="0048389F">
                <w:rPr>
                  <w:i w:val="0"/>
                  <w:lang w:val="es-ES"/>
                  <w:rPrChange w:id="2993" w:author="Maribel" w:date="2018-05-27T14:47:00Z">
                    <w:rPr>
                      <w:i/>
                      <w:iCs/>
                    </w:rPr>
                  </w:rPrChange>
                </w:rPr>
                <w:t xml:space="preserve"> Circuiterí</w:t>
              </w:r>
            </w:ins>
            <w:ins w:id="2994" w:author="Maribel" w:date="2018-05-27T13:34:00Z">
              <w:r w:rsidRPr="0048389F">
                <w:rPr>
                  <w:i w:val="0"/>
                  <w:lang w:val="es-ES"/>
                  <w:rPrChange w:id="2995" w:author="Maribel" w:date="2018-05-27T14:47:00Z">
                    <w:rPr>
                      <w:i/>
                      <w:iCs/>
                    </w:rPr>
                  </w:rPrChange>
                </w:rPr>
                <w:t>a del IC 74181</w:t>
              </w:r>
            </w:ins>
            <w:ins w:id="2996" w:author="Maribel" w:date="2018-05-27T13:37:00Z">
              <w:r w:rsidR="00604245" w:rsidRPr="0048389F">
                <w:rPr>
                  <w:i w:val="0"/>
                  <w:lang w:val="es-ES"/>
                  <w:rPrChange w:id="2997" w:author="Maribel" w:date="2018-05-27T14:47:00Z">
                    <w:rPr>
                      <w:i/>
                      <w:iCs/>
                      <w:lang w:val="es-ES"/>
                    </w:rPr>
                  </w:rPrChange>
                </w:rPr>
                <w:t xml:space="preserve"> de </w:t>
              </w:r>
              <w:proofErr w:type="spellStart"/>
              <w:r w:rsidR="00604245" w:rsidRPr="0048389F">
                <w:rPr>
                  <w:i w:val="0"/>
                  <w:lang w:val="es-ES"/>
                  <w:rPrChange w:id="2998" w:author="Maribel" w:date="2018-05-27T14:47:00Z">
                    <w:rPr>
                      <w:i/>
                      <w:iCs/>
                      <w:lang w:val="es-ES"/>
                    </w:rPr>
                  </w:rPrChange>
                </w:rPr>
                <w:t>Signetics</w:t>
              </w:r>
            </w:ins>
            <w:proofErr w:type="spellEnd"/>
            <w:ins w:id="2999" w:author="Maribel" w:date="2018-05-27T13:34:00Z">
              <w:r w:rsidRPr="0048389F">
                <w:rPr>
                  <w:i w:val="0"/>
                  <w:lang w:val="es-ES"/>
                  <w:rPrChange w:id="3000" w:author="Maribel" w:date="2018-05-27T14:47:00Z">
                    <w:rPr>
                      <w:i/>
                      <w:iCs/>
                    </w:rPr>
                  </w:rPrChange>
                </w:rPr>
                <w:t>, u</w:t>
              </w:r>
              <w:r w:rsidRPr="0048389F">
                <w:rPr>
                  <w:i w:val="0"/>
                  <w:lang w:val="es-ES"/>
                  <w:rPrChange w:id="3001" w:author="Maribel" w:date="2018-05-27T14:47:00Z">
                    <w:rPr>
                      <w:i/>
                      <w:iCs/>
                      <w:lang w:val="es-ES"/>
                    </w:rPr>
                  </w:rPrChange>
                </w:rPr>
                <w:t xml:space="preserve">na ALU de 4 bits. Nota. Recuperado de </w:t>
              </w:r>
            </w:ins>
            <w:ins w:id="3002" w:author="Maribel" w:date="2018-05-27T13:35:00Z">
              <w:r w:rsidR="00604245" w:rsidRPr="002A3EA7">
                <w:rPr>
                  <w:lang w:val="es-ES"/>
                </w:rPr>
                <w:t>“74181”</w:t>
              </w:r>
              <w:r w:rsidR="00604245" w:rsidRPr="0048389F">
                <w:rPr>
                  <w:i w:val="0"/>
                  <w:lang w:val="es-ES"/>
                  <w:rPrChange w:id="3003" w:author="Maribel" w:date="2018-05-27T14:47:00Z">
                    <w:rPr>
                      <w:i/>
                      <w:iCs/>
                      <w:lang w:val="es-ES"/>
                    </w:rPr>
                  </w:rPrChange>
                </w:rPr>
                <w:t xml:space="preserve">, Wikipedia. Recuperado de </w:t>
              </w:r>
            </w:ins>
            <w:ins w:id="3004" w:author="Maribel" w:date="2018-05-27T13:36:00Z">
              <w:r w:rsidR="00604245" w:rsidRPr="00B937CA">
                <w:rPr>
                  <w:lang w:val="es-ES"/>
                  <w:rPrChange w:id="3005" w:author="Maribel" w:date="2018-05-29T16:49:00Z">
                    <w:rPr>
                      <w:rStyle w:val="Hipervnculo"/>
                      <w:i/>
                      <w:iCs/>
                      <w:lang w:val="es-ES"/>
                    </w:rPr>
                  </w:rPrChange>
                </w:rPr>
                <w:t>https://en.wikipedia.org/wiki/74181</w:t>
              </w:r>
            </w:ins>
            <w:ins w:id="3006" w:author="Maribel" w:date="2018-05-27T13:35:00Z">
              <w:r w:rsidR="00604245" w:rsidRPr="0048389F">
                <w:rPr>
                  <w:i w:val="0"/>
                  <w:lang w:val="es-ES"/>
                  <w:rPrChange w:id="3007" w:author="Maribel" w:date="2018-05-27T14:47:00Z">
                    <w:rPr>
                      <w:i/>
                      <w:iCs/>
                      <w:lang w:val="es-ES"/>
                    </w:rPr>
                  </w:rPrChange>
                </w:rPr>
                <w:t xml:space="preserve">. </w:t>
              </w:r>
            </w:ins>
            <w:ins w:id="3008" w:author="Maribel" w:date="2018-05-27T13:36:00Z">
              <w:r w:rsidR="00604245" w:rsidRPr="0048389F">
                <w:rPr>
                  <w:i w:val="0"/>
                  <w:lang w:val="es-ES"/>
                  <w:rPrChange w:id="3009" w:author="Maribel" w:date="2018-05-27T14:47:00Z">
                    <w:rPr>
                      <w:i/>
                      <w:iCs/>
                      <w:lang w:val="es-ES"/>
                    </w:rPr>
                  </w:rPrChange>
                </w:rPr>
                <w:t xml:space="preserve">En el Anexo se añade un enlace a la hoja de especificaciones o </w:t>
              </w:r>
              <w:proofErr w:type="spellStart"/>
              <w:r w:rsidR="00604245" w:rsidRPr="002A3EA7">
                <w:rPr>
                  <w:lang w:val="es-ES"/>
                </w:rPr>
                <w:t>datasheet</w:t>
              </w:r>
              <w:proofErr w:type="spellEnd"/>
              <w:r w:rsidR="00604245" w:rsidRPr="0048389F">
                <w:rPr>
                  <w:i w:val="0"/>
                  <w:lang w:val="es-ES"/>
                  <w:rPrChange w:id="3010" w:author="Maribel" w:date="2018-05-27T14:47:00Z">
                    <w:rPr>
                      <w:i/>
                      <w:iCs/>
                      <w:lang w:val="es-ES"/>
                    </w:rPr>
                  </w:rPrChange>
                </w:rPr>
                <w:t xml:space="preserve"> del este IC de </w:t>
              </w:r>
              <w:proofErr w:type="spellStart"/>
              <w:r w:rsidR="00604245" w:rsidRPr="0048389F">
                <w:rPr>
                  <w:i w:val="0"/>
                  <w:lang w:val="es-ES"/>
                  <w:rPrChange w:id="3011" w:author="Maribel" w:date="2018-05-27T14:47:00Z">
                    <w:rPr>
                      <w:i/>
                      <w:iCs/>
                      <w:lang w:val="es-ES"/>
                    </w:rPr>
                  </w:rPrChange>
                </w:rPr>
                <w:t>Signetics</w:t>
              </w:r>
              <w:proofErr w:type="spellEnd"/>
              <w:r w:rsidR="00604245" w:rsidRPr="0048389F">
                <w:rPr>
                  <w:i w:val="0"/>
                  <w:lang w:val="es-ES"/>
                  <w:rPrChange w:id="3012" w:author="Maribel" w:date="2018-05-27T14:47:00Z">
                    <w:rPr>
                      <w:i/>
                      <w:iCs/>
                      <w:lang w:val="es-ES"/>
                    </w:rPr>
                  </w:rPrChange>
                </w:rPr>
                <w:t>.</w:t>
              </w:r>
            </w:ins>
          </w:p>
        </w:tc>
      </w:tr>
      <w:tr w:rsidR="00FB5D23" w:rsidRPr="00B937CA" w:rsidDel="006263E5" w14:paraId="4C1C225B" w14:textId="340CD114" w:rsidTr="002515F5">
        <w:trPr>
          <w:del w:id="3013" w:author="Maribel" w:date="2018-05-27T13:37:00Z"/>
        </w:trPr>
        <w:tc>
          <w:tcPr>
            <w:tcW w:w="9350" w:type="dxa"/>
            <w:tcPrChange w:id="3014" w:author="Maribel" w:date="2018-05-27T13:37:00Z">
              <w:tcPr>
                <w:tcW w:w="9350" w:type="dxa"/>
              </w:tcPr>
            </w:tcPrChange>
          </w:tcPr>
          <w:p w14:paraId="4A9EE09F" w14:textId="08796463" w:rsidR="00BF096B" w:rsidDel="006263E5" w:rsidRDefault="00FB5D23" w:rsidP="00FA44CE">
            <w:pPr>
              <w:jc w:val="center"/>
              <w:rPr>
                <w:del w:id="3015" w:author="Maribel" w:date="2018-05-27T13:37:00Z"/>
                <w:lang w:val="es-ES"/>
              </w:rPr>
            </w:pPr>
            <w:del w:id="3016" w:author="Maribel" w:date="2018-05-27T13:37:00Z">
              <w:r w:rsidDel="006263E5">
                <w:rPr>
                  <w:lang w:val="es-ES"/>
                </w:rPr>
                <w:delText>Circuitería de lógica combinacional del CI 74181, una ALU de 4 bits</w:delText>
              </w:r>
              <w:r w:rsidR="00BF096B" w:rsidDel="006263E5">
                <w:rPr>
                  <w:lang w:val="es-ES"/>
                </w:rPr>
                <w:delText xml:space="preserve"> (Fuente: Wikipedia)</w:delText>
              </w:r>
            </w:del>
          </w:p>
        </w:tc>
      </w:tr>
    </w:tbl>
    <w:p w14:paraId="6E5EDACB" w14:textId="77777777" w:rsidR="00FB5D23" w:rsidRDefault="00FB5D23" w:rsidP="002D4053">
      <w:pPr>
        <w:rPr>
          <w:lang w:val="es-ES"/>
        </w:rPr>
      </w:pPr>
    </w:p>
    <w:p w14:paraId="47FC8080" w14:textId="5CE29768" w:rsidR="00DB126A" w:rsidRPr="002D4053" w:rsidRDefault="00DB126A" w:rsidP="002D4053">
      <w:pPr>
        <w:rPr>
          <w:lang w:val="es-ES"/>
        </w:rPr>
      </w:pPr>
      <w:del w:id="3017" w:author="Maribel" w:date="2018-05-27T13:32:00Z">
        <w:r w:rsidDel="0091626B">
          <w:rPr>
            <w:lang w:val="es-ES"/>
          </w:rPr>
          <w:delText>En la figura anterior, vemos la circuitería de la primera ALU implementada en un único chip, esto es, obteniendo un circuito integrado. Opera con 4 bits. Varios fabricantes produjeron este chip</w:delText>
        </w:r>
        <w:r w:rsidR="0072734F" w:rsidDel="0091626B">
          <w:rPr>
            <w:lang w:val="es-ES"/>
          </w:rPr>
          <w:delText>, tales como Motorola, Fairchild o Signetics</w:delText>
        </w:r>
        <w:r w:rsidDel="0091626B">
          <w:rPr>
            <w:lang w:val="es-ES"/>
          </w:rPr>
          <w:delText>. En el anexo se añade un enlace a la hoja de especificaciones del chip d</w:delText>
        </w:r>
        <w:r w:rsidR="0072734F" w:rsidDel="0091626B">
          <w:rPr>
            <w:lang w:val="es-ES"/>
          </w:rPr>
          <w:delText>el último, a la cual pertenece la circuitería anter</w:delText>
        </w:r>
        <w:r w:rsidR="003E104C" w:rsidDel="0091626B">
          <w:rPr>
            <w:lang w:val="es-ES"/>
          </w:rPr>
          <w:delText>i</w:delText>
        </w:r>
        <w:r w:rsidR="0072734F" w:rsidDel="0091626B">
          <w:rPr>
            <w:lang w:val="es-ES"/>
          </w:rPr>
          <w:delText xml:space="preserve">ormente mostrada </w:delText>
        </w:r>
        <w:r w:rsidR="00534F76" w:rsidDel="0091626B">
          <w:rPr>
            <w:lang w:val="es-ES"/>
          </w:rPr>
          <w:delText>[</w:delText>
        </w:r>
        <w:r w:rsidR="00EC354A" w:rsidDel="0091626B">
          <w:rPr>
            <w:lang w:val="es-ES"/>
          </w:rPr>
          <w:delText>32</w:delText>
        </w:r>
        <w:r w:rsidR="00534F76" w:rsidDel="0091626B">
          <w:rPr>
            <w:lang w:val="es-ES"/>
          </w:rPr>
          <w:delText>]</w:delText>
        </w:r>
        <w:r w:rsidDel="0091626B">
          <w:rPr>
            <w:lang w:val="es-ES"/>
          </w:rPr>
          <w:delText>.</w:delText>
        </w:r>
      </w:del>
    </w:p>
    <w:p w14:paraId="3CDA97ED" w14:textId="15A66C20" w:rsidR="00362C7F" w:rsidRDefault="00820DCF" w:rsidP="00A13072">
      <w:pPr>
        <w:pStyle w:val="Prrafodelista"/>
        <w:numPr>
          <w:ilvl w:val="2"/>
          <w:numId w:val="5"/>
        </w:numPr>
        <w:rPr>
          <w:ins w:id="3018" w:author="Maribel" w:date="2018-05-13T18:21:00Z"/>
          <w:b/>
          <w:sz w:val="28"/>
          <w:lang w:val="es-ES"/>
        </w:rPr>
      </w:pPr>
      <w:r w:rsidRPr="00901CA1">
        <w:rPr>
          <w:b/>
          <w:sz w:val="28"/>
          <w:lang w:val="es-ES"/>
        </w:rPr>
        <w:lastRenderedPageBreak/>
        <w:t>Operacione</w:t>
      </w:r>
      <w:r w:rsidR="00362C7F" w:rsidRPr="00901CA1">
        <w:rPr>
          <w:b/>
          <w:sz w:val="28"/>
          <w:lang w:val="es-ES"/>
        </w:rPr>
        <w:t>s</w:t>
      </w:r>
    </w:p>
    <w:p w14:paraId="2C8EC751" w14:textId="30D021F0" w:rsidR="00102E18" w:rsidRPr="00102E18" w:rsidDel="00A235C5" w:rsidRDefault="00102E18">
      <w:pPr>
        <w:rPr>
          <w:del w:id="3019" w:author="Maribel" w:date="2018-05-27T13:37:00Z"/>
          <w:lang w:val="es-ES"/>
        </w:rPr>
        <w:pPrChange w:id="3020" w:author="Maribel" w:date="2018-05-13T18:21:00Z">
          <w:pPr>
            <w:pStyle w:val="Prrafodelista"/>
            <w:numPr>
              <w:ilvl w:val="2"/>
              <w:numId w:val="5"/>
            </w:numPr>
            <w:ind w:left="1080" w:hanging="720"/>
          </w:pPr>
        </w:pPrChange>
      </w:pPr>
    </w:p>
    <w:p w14:paraId="29032861" w14:textId="77777777" w:rsidR="00362C7F" w:rsidRDefault="00362C7F" w:rsidP="00362C7F">
      <w:pPr>
        <w:pStyle w:val="Prrafodelista"/>
        <w:numPr>
          <w:ilvl w:val="3"/>
          <w:numId w:val="5"/>
        </w:numPr>
        <w:rPr>
          <w:b/>
          <w:sz w:val="28"/>
          <w:lang w:val="es-ES"/>
        </w:rPr>
      </w:pPr>
      <w:r>
        <w:rPr>
          <w:b/>
          <w:sz w:val="28"/>
          <w:lang w:val="es-ES"/>
        </w:rPr>
        <w:t>Operaciones aritméticas</w:t>
      </w:r>
    </w:p>
    <w:p w14:paraId="7930DD70" w14:textId="77777777" w:rsidR="00A719AA" w:rsidRDefault="00A719AA" w:rsidP="00A719AA">
      <w:pPr>
        <w:rPr>
          <w:lang w:val="es-ES"/>
        </w:rPr>
      </w:pPr>
      <w:r w:rsidRPr="00A719AA">
        <w:rPr>
          <w:lang w:val="es-ES"/>
        </w:rPr>
        <w:t xml:space="preserve">Las operaciones aritméticas típicamente implementadas en una ALU son: suma, </w:t>
      </w:r>
      <w:r>
        <w:rPr>
          <w:lang w:val="es-ES"/>
        </w:rPr>
        <w:t xml:space="preserve">suma con acarreo, </w:t>
      </w:r>
      <w:r w:rsidRPr="00A719AA">
        <w:rPr>
          <w:lang w:val="es-ES"/>
        </w:rPr>
        <w:t>resta</w:t>
      </w:r>
      <w:r>
        <w:rPr>
          <w:lang w:val="es-ES"/>
        </w:rPr>
        <w:t>, resta con llevado, incremento, decremento, complemento a dos.</w:t>
      </w:r>
      <w:r w:rsidR="00F27DD1">
        <w:rPr>
          <w:lang w:val="es-ES"/>
        </w:rPr>
        <w:t xml:space="preserve"> [27]</w:t>
      </w:r>
    </w:p>
    <w:p w14:paraId="62AC0779" w14:textId="1036C95B" w:rsidR="00F41DB1" w:rsidRPr="00A719AA" w:rsidRDefault="00F41DB1" w:rsidP="00A719AA">
      <w:pPr>
        <w:rPr>
          <w:lang w:val="es-ES"/>
        </w:rPr>
      </w:pPr>
      <w:r>
        <w:rPr>
          <w:lang w:val="es-ES"/>
        </w:rPr>
        <w:t xml:space="preserve">Para simplificar, en este trabajo </w:t>
      </w:r>
      <w:del w:id="3021" w:author="Maribel" w:date="2018-05-27T13:38:00Z">
        <w:r w:rsidDel="00A235C5">
          <w:rPr>
            <w:lang w:val="es-ES"/>
          </w:rPr>
          <w:delText>nosotros vamos</w:delText>
        </w:r>
      </w:del>
      <w:ins w:id="3022" w:author="Maribel" w:date="2018-05-27T13:38:00Z">
        <w:r w:rsidR="00A235C5">
          <w:rPr>
            <w:lang w:val="es-ES"/>
          </w:rPr>
          <w:t>implementaremos</w:t>
        </w:r>
      </w:ins>
      <w:del w:id="3023" w:author="Maribel" w:date="2018-05-27T13:38:00Z">
        <w:r w:rsidDel="00A235C5">
          <w:rPr>
            <w:lang w:val="es-ES"/>
          </w:rPr>
          <w:delText xml:space="preserve"> a implementar</w:delText>
        </w:r>
      </w:del>
      <w:r>
        <w:rPr>
          <w:lang w:val="es-ES"/>
        </w:rPr>
        <w:t xml:space="preserve"> suma</w:t>
      </w:r>
      <w:ins w:id="3024" w:author="Maribel" w:date="2018-05-27T13:38:00Z">
        <w:r w:rsidR="00A235C5">
          <w:rPr>
            <w:lang w:val="es-ES"/>
          </w:rPr>
          <w:t xml:space="preserve">, </w:t>
        </w:r>
      </w:ins>
      <w:del w:id="3025" w:author="Maribel" w:date="2018-05-27T13:38:00Z">
        <w:r w:rsidDel="00A235C5">
          <w:rPr>
            <w:lang w:val="es-ES"/>
          </w:rPr>
          <w:delText xml:space="preserve"> y </w:delText>
        </w:r>
      </w:del>
      <w:r>
        <w:rPr>
          <w:lang w:val="es-ES"/>
        </w:rPr>
        <w:t>resta</w:t>
      </w:r>
      <w:r w:rsidR="00362C7F">
        <w:rPr>
          <w:lang w:val="es-ES"/>
        </w:rPr>
        <w:t>,</w:t>
      </w:r>
      <w:ins w:id="3026" w:author="Maribel" w:date="2018-05-27T13:38:00Z">
        <w:r w:rsidR="00A235C5">
          <w:rPr>
            <w:lang w:val="es-ES"/>
          </w:rPr>
          <w:t xml:space="preserve"> </w:t>
        </w:r>
      </w:ins>
      <w:del w:id="3027" w:author="Maribel" w:date="2018-05-27T13:38:00Z">
        <w:r w:rsidR="00362C7F" w:rsidDel="00A235C5">
          <w:rPr>
            <w:lang w:val="es-ES"/>
          </w:rPr>
          <w:delText xml:space="preserve"> </w:delText>
        </w:r>
      </w:del>
      <w:r w:rsidR="00362C7F">
        <w:rPr>
          <w:lang w:val="es-ES"/>
        </w:rPr>
        <w:t>decremento e incremento.</w:t>
      </w:r>
    </w:p>
    <w:p w14:paraId="7CA79B79" w14:textId="77777777" w:rsidR="00820DCF" w:rsidRDefault="00820DCF" w:rsidP="006F1E57">
      <w:pPr>
        <w:pStyle w:val="Prrafodelista"/>
        <w:numPr>
          <w:ilvl w:val="3"/>
          <w:numId w:val="5"/>
        </w:numPr>
        <w:rPr>
          <w:lang w:val="es-ES"/>
        </w:rPr>
      </w:pPr>
      <w:r w:rsidRPr="004E32A5">
        <w:rPr>
          <w:b/>
          <w:sz w:val="28"/>
          <w:lang w:val="es-ES"/>
        </w:rPr>
        <w:t>Operaciones lógica</w:t>
      </w:r>
      <w:r w:rsidR="00E06E42">
        <w:rPr>
          <w:b/>
          <w:sz w:val="28"/>
          <w:lang w:val="es-ES"/>
        </w:rPr>
        <w:t>s</w:t>
      </w:r>
    </w:p>
    <w:p w14:paraId="45046E16" w14:textId="77777777" w:rsidR="004E32A5" w:rsidRDefault="00A719AA" w:rsidP="004E32A5">
      <w:pPr>
        <w:rPr>
          <w:lang w:val="es-ES"/>
        </w:rPr>
      </w:pPr>
      <w:r>
        <w:rPr>
          <w:lang w:val="es-ES"/>
        </w:rPr>
        <w:t>A nivel lógico nos encontramos: AND, OR, XOR, complemento a uno.</w:t>
      </w:r>
      <w:r w:rsidR="00F27DD1">
        <w:rPr>
          <w:lang w:val="es-ES"/>
        </w:rPr>
        <w:t xml:space="preserve"> [27]</w:t>
      </w:r>
    </w:p>
    <w:p w14:paraId="56002904" w14:textId="77777777" w:rsidR="00F41DB1" w:rsidRDefault="00F41DB1" w:rsidP="004E32A5">
      <w:pPr>
        <w:rPr>
          <w:lang w:val="es-ES"/>
        </w:rPr>
      </w:pPr>
      <w:r>
        <w:rPr>
          <w:lang w:val="es-ES"/>
        </w:rPr>
        <w:t>En este trabajo, implementaremos estas cuatro funciones.</w:t>
      </w:r>
    </w:p>
    <w:p w14:paraId="5F32754A" w14:textId="7566588D" w:rsidR="00A719AA" w:rsidRPr="00F27DD1" w:rsidRDefault="00A719AA" w:rsidP="006F1E57">
      <w:pPr>
        <w:pStyle w:val="Prrafodelista"/>
        <w:numPr>
          <w:ilvl w:val="3"/>
          <w:numId w:val="5"/>
        </w:numPr>
        <w:rPr>
          <w:b/>
          <w:lang w:val="es-ES"/>
        </w:rPr>
      </w:pPr>
      <w:r w:rsidRPr="00F27DD1">
        <w:rPr>
          <w:b/>
          <w:sz w:val="28"/>
          <w:lang w:val="es-ES"/>
        </w:rPr>
        <w:t xml:space="preserve">Operaciones </w:t>
      </w:r>
      <w:del w:id="3028" w:author="Maribel" w:date="2018-05-13T18:21:00Z">
        <w:r w:rsidRPr="00F27DD1" w:rsidDel="00721032">
          <w:rPr>
            <w:b/>
            <w:sz w:val="28"/>
            <w:lang w:val="es-ES"/>
          </w:rPr>
          <w:delText>sobre bits</w:delText>
        </w:r>
      </w:del>
      <w:ins w:id="3029" w:author="Maribel" w:date="2018-05-13T18:21:00Z">
        <w:r w:rsidR="00721032">
          <w:rPr>
            <w:b/>
            <w:sz w:val="28"/>
            <w:lang w:val="es-ES"/>
          </w:rPr>
          <w:t>de desplazamiento</w:t>
        </w:r>
      </w:ins>
    </w:p>
    <w:p w14:paraId="2DCA74DF" w14:textId="4D00DB72" w:rsidR="00A719AA" w:rsidRDefault="00A719AA" w:rsidP="00A719AA">
      <w:pPr>
        <w:rPr>
          <w:lang w:val="es-ES"/>
        </w:rPr>
      </w:pPr>
      <w:del w:id="3030" w:author="Maribel" w:date="2018-05-27T13:39:00Z">
        <w:r w:rsidDel="00037562">
          <w:rPr>
            <w:lang w:val="es-ES"/>
          </w:rPr>
          <w:delText>Normalmente son</w:delText>
        </w:r>
      </w:del>
      <w:ins w:id="3031" w:author="Maribel" w:date="2018-05-27T13:39:00Z">
        <w:r w:rsidR="00037562">
          <w:rPr>
            <w:lang w:val="es-ES"/>
          </w:rPr>
          <w:t>Nos encontramos con</w:t>
        </w:r>
      </w:ins>
      <w:r>
        <w:rPr>
          <w:lang w:val="es-ES"/>
        </w:rPr>
        <w:t xml:space="preserve"> distintos tipos de desplazamientos: aritmético, lógico, rotación</w:t>
      </w:r>
      <w:r w:rsidR="00FB54AA">
        <w:rPr>
          <w:lang w:val="es-ES"/>
        </w:rPr>
        <w:t>, todas tanto a izquierda como a derecha.</w:t>
      </w:r>
      <w:r w:rsidR="00F27DD1">
        <w:rPr>
          <w:lang w:val="es-ES"/>
        </w:rPr>
        <w:t xml:space="preserve"> [27]</w:t>
      </w:r>
    </w:p>
    <w:p w14:paraId="4AF25272" w14:textId="430B47EF" w:rsidR="00901CA1" w:rsidRDefault="00F41DB1" w:rsidP="00A719AA">
      <w:pPr>
        <w:rPr>
          <w:lang w:val="es-ES"/>
        </w:rPr>
      </w:pPr>
      <w:r>
        <w:rPr>
          <w:lang w:val="es-ES"/>
        </w:rPr>
        <w:t xml:space="preserve">Para simplificar, en este trabajo </w:t>
      </w:r>
      <w:del w:id="3032" w:author="Maribel" w:date="2018-05-27T13:39:00Z">
        <w:r w:rsidDel="00037562">
          <w:rPr>
            <w:lang w:val="es-ES"/>
          </w:rPr>
          <w:delText>nosotros vamos a implementar</w:delText>
        </w:r>
      </w:del>
      <w:ins w:id="3033" w:author="Maribel" w:date="2018-05-27T13:39:00Z">
        <w:r w:rsidR="00037562">
          <w:rPr>
            <w:lang w:val="es-ES"/>
          </w:rPr>
          <w:t>implementaremos</w:t>
        </w:r>
      </w:ins>
      <w:r>
        <w:rPr>
          <w:lang w:val="es-ES"/>
        </w:rPr>
        <w:t xml:space="preserve"> </w:t>
      </w:r>
      <w:del w:id="3034" w:author="Maribel" w:date="2018-05-27T13:40:00Z">
        <w:r w:rsidDel="00037562">
          <w:rPr>
            <w:lang w:val="es-ES"/>
          </w:rPr>
          <w:delText xml:space="preserve">el </w:delText>
        </w:r>
      </w:del>
      <w:r>
        <w:rPr>
          <w:lang w:val="es-ES"/>
        </w:rPr>
        <w:t xml:space="preserve">desplazamiento </w:t>
      </w:r>
      <w:del w:id="3035" w:author="Maribel" w:date="2018-05-27T13:39:00Z">
        <w:r w:rsidDel="00037562">
          <w:rPr>
            <w:lang w:val="es-ES"/>
          </w:rPr>
          <w:delText>lógico</w:delText>
        </w:r>
        <w:r w:rsidR="00C45005" w:rsidDel="00037562">
          <w:rPr>
            <w:lang w:val="es-ES"/>
          </w:rPr>
          <w:delText xml:space="preserve"> a izquierda y derecha</w:delText>
        </w:r>
        <w:r w:rsidDel="00037562">
          <w:rPr>
            <w:lang w:val="es-ES"/>
          </w:rPr>
          <w:delText xml:space="preserve"> </w:delText>
        </w:r>
      </w:del>
      <w:r>
        <w:rPr>
          <w:lang w:val="es-ES"/>
        </w:rPr>
        <w:t>y</w:t>
      </w:r>
      <w:ins w:id="3036" w:author="Maribel" w:date="2018-05-27T13:40:00Z">
        <w:r w:rsidR="00037562">
          <w:rPr>
            <w:lang w:val="es-ES"/>
          </w:rPr>
          <w:t xml:space="preserve"> </w:t>
        </w:r>
      </w:ins>
      <w:del w:id="3037" w:author="Maribel" w:date="2018-05-27T13:40:00Z">
        <w:r w:rsidDel="00037562">
          <w:rPr>
            <w:lang w:val="es-ES"/>
          </w:rPr>
          <w:delText xml:space="preserve"> la </w:delText>
        </w:r>
      </w:del>
      <w:r>
        <w:rPr>
          <w:lang w:val="es-ES"/>
        </w:rPr>
        <w:t>rotación</w:t>
      </w:r>
      <w:ins w:id="3038" w:author="Maribel" w:date="2018-05-27T13:40:00Z">
        <w:r w:rsidR="00037562">
          <w:rPr>
            <w:lang w:val="es-ES"/>
          </w:rPr>
          <w:t xml:space="preserve">, ambos </w:t>
        </w:r>
      </w:ins>
      <w:del w:id="3039" w:author="Maribel" w:date="2018-05-27T13:40:00Z">
        <w:r w:rsidR="00C45005" w:rsidDel="00037562">
          <w:rPr>
            <w:lang w:val="es-ES"/>
          </w:rPr>
          <w:delText xml:space="preserve"> </w:delText>
        </w:r>
      </w:del>
      <w:r w:rsidR="00C45005">
        <w:rPr>
          <w:lang w:val="es-ES"/>
        </w:rPr>
        <w:t>a izquierda y</w:t>
      </w:r>
      <w:ins w:id="3040" w:author="Maribel" w:date="2018-05-27T13:40:00Z">
        <w:r w:rsidR="00037562">
          <w:rPr>
            <w:lang w:val="es-ES"/>
          </w:rPr>
          <w:t xml:space="preserve"> a</w:t>
        </w:r>
      </w:ins>
      <w:del w:id="3041" w:author="Maribel" w:date="2018-05-27T13:40:00Z">
        <w:r w:rsidR="00C45005" w:rsidDel="00037562">
          <w:rPr>
            <w:lang w:val="es-ES"/>
          </w:rPr>
          <w:delText xml:space="preserve"> </w:delText>
        </w:r>
      </w:del>
      <w:ins w:id="3042" w:author="Maribel" w:date="2018-05-27T13:40:00Z">
        <w:r w:rsidR="00037562">
          <w:rPr>
            <w:lang w:val="es-ES"/>
          </w:rPr>
          <w:t xml:space="preserve"> </w:t>
        </w:r>
      </w:ins>
      <w:r w:rsidR="00C45005">
        <w:rPr>
          <w:lang w:val="es-ES"/>
        </w:rPr>
        <w:t>derecha</w:t>
      </w:r>
      <w:r>
        <w:rPr>
          <w:lang w:val="es-ES"/>
        </w:rPr>
        <w:t>.</w:t>
      </w:r>
    </w:p>
    <w:p w14:paraId="4D51CB89" w14:textId="77777777" w:rsidR="003670AA" w:rsidRPr="00CF407B" w:rsidRDefault="00CF407B" w:rsidP="003670AA">
      <w:pPr>
        <w:pStyle w:val="Prrafodelista"/>
        <w:numPr>
          <w:ilvl w:val="1"/>
          <w:numId w:val="5"/>
        </w:numPr>
        <w:rPr>
          <w:b/>
          <w:lang w:val="es-ES"/>
        </w:rPr>
      </w:pPr>
      <w:r w:rsidRPr="00CF407B">
        <w:rPr>
          <w:b/>
          <w:sz w:val="28"/>
          <w:lang w:val="es-ES"/>
        </w:rPr>
        <w:t>Concepto básico de la matriz AND</w:t>
      </w:r>
    </w:p>
    <w:p w14:paraId="55FA24BB" w14:textId="34280008" w:rsidR="00CF407B" w:rsidRDefault="00CF407B" w:rsidP="00CF407B">
      <w:pPr>
        <w:rPr>
          <w:lang w:val="es-ES"/>
        </w:rPr>
      </w:pPr>
      <w:r>
        <w:rPr>
          <w:lang w:val="es-ES"/>
        </w:rPr>
        <w:t xml:space="preserve">La mayor parte de los </w:t>
      </w:r>
      <w:proofErr w:type="spellStart"/>
      <w:r>
        <w:rPr>
          <w:lang w:val="es-ES"/>
        </w:rPr>
        <w:t>PLDs</w:t>
      </w:r>
      <w:proofErr w:type="spellEnd"/>
      <w:r>
        <w:rPr>
          <w:lang w:val="es-ES"/>
        </w:rPr>
        <w:t xml:space="preserve"> usan alguna forma de </w:t>
      </w:r>
      <w:r w:rsidRPr="00CF407B">
        <w:rPr>
          <w:b/>
          <w:lang w:val="es-ES"/>
        </w:rPr>
        <w:t>matriz AND</w:t>
      </w:r>
      <w:r>
        <w:rPr>
          <w:lang w:val="es-ES"/>
        </w:rPr>
        <w:t xml:space="preserve">. Esta matriz está formada, básicamente, por puertas AND y una matriz o red de interconexiones con conexiones programables en cada punto de intersección, como se muestra en la </w:t>
      </w:r>
      <w:r w:rsidR="00E65DD0">
        <w:rPr>
          <w:lang w:val="es-ES"/>
        </w:rPr>
        <w:t xml:space="preserve">primera </w:t>
      </w:r>
      <w:r>
        <w:rPr>
          <w:lang w:val="es-ES"/>
        </w:rPr>
        <w:t>figura. El propósito de las conexiones programables (que nosotros podemos quitar o poner, como queramos)</w:t>
      </w:r>
      <w:r w:rsidR="00E65DD0">
        <w:rPr>
          <w:lang w:val="es-ES"/>
        </w:rPr>
        <w:t xml:space="preserve"> es establecer o interrumpir una conexión entre una fila y una columna de la matriz de interconexión, como podemos ver en la segunda figura. Las columnas suelen ser las señales de entrada (en el ejemplo de la figura</w:t>
      </w:r>
      <w:ins w:id="3043" w:author="Maribel" w:date="2018-05-27T14:01:00Z">
        <w:r w:rsidR="00597DEC">
          <w:rPr>
            <w:lang w:val="es-ES"/>
          </w:rPr>
          <w:t xml:space="preserve"> 7 serían</w:t>
        </w:r>
      </w:ins>
      <w:del w:id="3044" w:author="Maribel" w:date="2018-05-27T14:01:00Z">
        <w:r w:rsidR="00E65DD0" w:rsidDel="00597DEC">
          <w:rPr>
            <w:lang w:val="es-ES"/>
          </w:rPr>
          <w:delText>:</w:delText>
        </w:r>
      </w:del>
      <w:ins w:id="3045" w:author="Maribel" w:date="2018-05-27T14:02:00Z">
        <w:r w:rsidR="00597DEC">
          <w:rPr>
            <w:lang w:val="es-ES"/>
          </w:rPr>
          <w:t>:</w:t>
        </w:r>
      </w:ins>
      <w:r w:rsidR="00E65DD0">
        <w:rPr>
          <w:lang w:val="es-ES"/>
        </w:rPr>
        <w:t xml:space="preserve"> A, A negada, B y B negada).</w:t>
      </w:r>
      <w:ins w:id="3046" w:author="Maribel" w:date="2018-05-27T14:02:00Z">
        <w:r w:rsidR="00597DEC">
          <w:rPr>
            <w:lang w:val="es-ES"/>
          </w:rPr>
          <w:t xml:space="preserve"> En las figuras 7</w:t>
        </w:r>
      </w:ins>
      <w:ins w:id="3047" w:author="Maribel" w:date="2018-05-27T14:21:00Z">
        <w:r w:rsidR="00D93BAC">
          <w:rPr>
            <w:lang w:val="es-ES"/>
          </w:rPr>
          <w:t xml:space="preserve"> </w:t>
        </w:r>
      </w:ins>
      <w:ins w:id="3048" w:author="Maribel" w:date="2018-05-27T14:02:00Z">
        <w:r w:rsidR="00597DEC">
          <w:rPr>
            <w:lang w:val="es-ES"/>
          </w:rPr>
          <w:t>podemos ver una matriz AND genérica no programada y programada, respectivamente:</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49" w:author="Maribel" w:date="2018-05-27T14:22:00Z">
          <w:tblPr>
            <w:tblStyle w:val="Tablaconcuadrcula"/>
            <w:tblW w:w="0" w:type="auto"/>
            <w:tblLook w:val="04A0" w:firstRow="1" w:lastRow="0" w:firstColumn="1" w:lastColumn="0" w:noHBand="0" w:noVBand="1"/>
          </w:tblPr>
        </w:tblPrChange>
      </w:tblPr>
      <w:tblGrid>
        <w:gridCol w:w="4472"/>
        <w:gridCol w:w="4878"/>
        <w:tblGridChange w:id="3050">
          <w:tblGrid>
            <w:gridCol w:w="20"/>
            <w:gridCol w:w="4452"/>
            <w:gridCol w:w="20"/>
            <w:gridCol w:w="4858"/>
            <w:gridCol w:w="20"/>
          </w:tblGrid>
        </w:tblGridChange>
      </w:tblGrid>
      <w:tr w:rsidR="005A25F2" w:rsidRPr="007815DE" w14:paraId="5382F9CC" w14:textId="77777777" w:rsidTr="007C1959">
        <w:trPr>
          <w:trPrChange w:id="3051" w:author="Maribel" w:date="2018-05-27T14:22:00Z">
            <w:trPr>
              <w:gridBefore w:val="1"/>
            </w:trPr>
          </w:trPrChange>
        </w:trPr>
        <w:tc>
          <w:tcPr>
            <w:tcW w:w="4472" w:type="dxa"/>
            <w:tcPrChange w:id="3052" w:author="Maribel" w:date="2018-05-27T14:22:00Z">
              <w:tcPr>
                <w:tcW w:w="4472" w:type="dxa"/>
                <w:gridSpan w:val="2"/>
              </w:tcPr>
            </w:tcPrChange>
          </w:tcPr>
          <w:p w14:paraId="785FEB3A" w14:textId="01FD834F" w:rsidR="00E65DD0" w:rsidRPr="0033630E" w:rsidRDefault="00E10062">
            <w:pPr>
              <w:keepNext/>
              <w:jc w:val="center"/>
              <w:rPr>
                <w:rPrChange w:id="3053" w:author="Maribel" w:date="2018-05-27T14:21:00Z">
                  <w:rPr>
                    <w:lang w:val="es-ES"/>
                  </w:rPr>
                </w:rPrChange>
              </w:rPr>
              <w:pPrChange w:id="3054" w:author="Maribel" w:date="2018-05-27T14:21:00Z">
                <w:pPr>
                  <w:jc w:val="center"/>
                </w:pPr>
              </w:pPrChange>
            </w:pPr>
            <w:ins w:id="3055" w:author="Maribel" w:date="2018-05-22T18:07:00Z">
              <w:r>
                <w:rPr>
                  <w:noProof/>
                </w:rPr>
                <w:drawing>
                  <wp:inline distT="0" distB="0" distL="0" distR="0" wp14:anchorId="77FCC992" wp14:editId="418D25A6">
                    <wp:extent cx="2654489" cy="219825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52985" b="20828"/>
                            <a:stretch/>
                          </pic:blipFill>
                          <pic:spPr bwMode="auto">
                            <a:xfrm>
                              <a:off x="0" y="0"/>
                              <a:ext cx="2654489" cy="2198256"/>
                            </a:xfrm>
                            <a:prstGeom prst="rect">
                              <a:avLst/>
                            </a:prstGeom>
                            <a:ln>
                              <a:noFill/>
                            </a:ln>
                            <a:extLst>
                              <a:ext uri="{53640926-AAD7-44D8-BBD7-CCE9431645EC}">
                                <a14:shadowObscured xmlns:a14="http://schemas.microsoft.com/office/drawing/2010/main"/>
                              </a:ext>
                            </a:extLst>
                          </pic:spPr>
                        </pic:pic>
                      </a:graphicData>
                    </a:graphic>
                  </wp:inline>
                </w:drawing>
              </w:r>
            </w:ins>
            <w:del w:id="3056" w:author="Maribel" w:date="2018-05-22T17:34:00Z">
              <w:r w:rsidR="00E65DD0" w:rsidRPr="008C6683" w:rsidDel="001A23D0">
                <w:rPr>
                  <w:noProof/>
                  <w:lang w:val="es-ES"/>
                  <w:rPrChange w:id="3057" w:author="Maribel" w:date="2018-05-27T13:41:00Z">
                    <w:rPr>
                      <w:noProof/>
                    </w:rPr>
                  </w:rPrChange>
                </w:rPr>
                <w:delText>*** Figura página 156 libro FD</w:delText>
              </w:r>
            </w:del>
          </w:p>
        </w:tc>
        <w:tc>
          <w:tcPr>
            <w:tcW w:w="4878" w:type="dxa"/>
            <w:tcPrChange w:id="3058" w:author="Maribel" w:date="2018-05-27T14:22:00Z">
              <w:tcPr>
                <w:tcW w:w="4878" w:type="dxa"/>
                <w:gridSpan w:val="2"/>
              </w:tcPr>
            </w:tcPrChange>
          </w:tcPr>
          <w:p w14:paraId="12D01359" w14:textId="0EED4411" w:rsidR="00E65DD0" w:rsidRPr="0033630E" w:rsidRDefault="00E10062">
            <w:pPr>
              <w:keepNext/>
              <w:jc w:val="center"/>
              <w:rPr>
                <w:rPrChange w:id="3059" w:author="Maribel" w:date="2018-05-27T14:21:00Z">
                  <w:rPr>
                    <w:noProof/>
                  </w:rPr>
                </w:rPrChange>
              </w:rPr>
              <w:pPrChange w:id="3060" w:author="Maribel" w:date="2018-05-27T14:21:00Z">
                <w:pPr>
                  <w:jc w:val="center"/>
                </w:pPr>
              </w:pPrChange>
            </w:pPr>
            <w:ins w:id="3061" w:author="Maribel" w:date="2018-05-22T18:07:00Z">
              <w:r>
                <w:rPr>
                  <w:noProof/>
                </w:rPr>
                <w:drawing>
                  <wp:inline distT="0" distB="0" distL="0" distR="0" wp14:anchorId="3A2B4BD8" wp14:editId="0D75B4C3">
                    <wp:extent cx="2906973" cy="2196058"/>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492" b="20876"/>
                            <a:stretch/>
                          </pic:blipFill>
                          <pic:spPr bwMode="auto">
                            <a:xfrm>
                              <a:off x="0" y="0"/>
                              <a:ext cx="2916392" cy="2203173"/>
                            </a:xfrm>
                            <a:prstGeom prst="rect">
                              <a:avLst/>
                            </a:prstGeom>
                            <a:ln>
                              <a:noFill/>
                            </a:ln>
                            <a:extLst>
                              <a:ext uri="{53640926-AAD7-44D8-BBD7-CCE9431645EC}">
                                <a14:shadowObscured xmlns:a14="http://schemas.microsoft.com/office/drawing/2010/main"/>
                              </a:ext>
                            </a:extLst>
                          </pic:spPr>
                        </pic:pic>
                      </a:graphicData>
                    </a:graphic>
                  </wp:inline>
                </w:drawing>
              </w:r>
            </w:ins>
            <w:del w:id="3062" w:author="Maribel" w:date="2018-05-22T17:35:00Z">
              <w:r w:rsidR="00E65DD0" w:rsidRPr="007815DE" w:rsidDel="001A23D0">
                <w:rPr>
                  <w:noProof/>
                  <w:lang w:val="es-ES"/>
                  <w:rPrChange w:id="3063" w:author="Maribel" w:date="2018-05-27T14:00:00Z">
                    <w:rPr>
                      <w:noProof/>
                    </w:rPr>
                  </w:rPrChange>
                </w:rPr>
                <w:delText>*** Figura página 156 libro FD</w:delText>
              </w:r>
            </w:del>
          </w:p>
        </w:tc>
      </w:tr>
      <w:tr w:rsidR="0033630E" w:rsidRPr="007815DE" w14:paraId="2D535FCA" w14:textId="77777777" w:rsidTr="007C1959">
        <w:trPr>
          <w:ins w:id="3064" w:author="Maribel" w:date="2018-05-27T14:21:00Z"/>
          <w:trPrChange w:id="3065" w:author="Maribel" w:date="2018-05-27T14:22:00Z">
            <w:trPr>
              <w:gridBefore w:val="1"/>
            </w:trPr>
          </w:trPrChange>
        </w:trPr>
        <w:tc>
          <w:tcPr>
            <w:tcW w:w="4472" w:type="dxa"/>
            <w:tcPrChange w:id="3066" w:author="Maribel" w:date="2018-05-27T14:22:00Z">
              <w:tcPr>
                <w:tcW w:w="4472" w:type="dxa"/>
                <w:gridSpan w:val="2"/>
              </w:tcPr>
            </w:tcPrChange>
          </w:tcPr>
          <w:p w14:paraId="5408FCE8" w14:textId="7807C8C9" w:rsidR="0033630E" w:rsidRPr="00AE1829" w:rsidRDefault="0033630E" w:rsidP="008C6683">
            <w:pPr>
              <w:keepNext/>
              <w:jc w:val="center"/>
              <w:rPr>
                <w:ins w:id="3067" w:author="Maribel" w:date="2018-05-27T14:21:00Z"/>
                <w:b/>
                <w:sz w:val="18"/>
                <w:lang w:val="es-ES"/>
                <w:rPrChange w:id="3068" w:author="Maribel" w:date="2018-05-27T14:21:00Z">
                  <w:rPr>
                    <w:ins w:id="3069" w:author="Maribel" w:date="2018-05-27T14:21:00Z"/>
                    <w:noProof/>
                  </w:rPr>
                </w:rPrChange>
              </w:rPr>
            </w:pPr>
            <w:ins w:id="3070" w:author="Maribel" w:date="2018-05-27T14:21:00Z">
              <w:r w:rsidRPr="00AE1829">
                <w:rPr>
                  <w:b/>
                  <w:sz w:val="18"/>
                  <w:lang w:val="es-ES"/>
                  <w:rPrChange w:id="3071" w:author="Maribel" w:date="2018-05-27T14:21:00Z">
                    <w:rPr>
                      <w:lang w:val="es-ES"/>
                    </w:rPr>
                  </w:rPrChange>
                </w:rPr>
                <w:t>Matriz AND no programad</w:t>
              </w:r>
              <w:r w:rsidR="005F62DD">
                <w:rPr>
                  <w:b/>
                  <w:sz w:val="18"/>
                  <w:lang w:val="es-ES"/>
                </w:rPr>
                <w:t>a</w:t>
              </w:r>
            </w:ins>
          </w:p>
        </w:tc>
        <w:tc>
          <w:tcPr>
            <w:tcW w:w="4878" w:type="dxa"/>
            <w:tcPrChange w:id="3072" w:author="Maribel" w:date="2018-05-27T14:22:00Z">
              <w:tcPr>
                <w:tcW w:w="4878" w:type="dxa"/>
                <w:gridSpan w:val="2"/>
              </w:tcPr>
            </w:tcPrChange>
          </w:tcPr>
          <w:p w14:paraId="77DB2625" w14:textId="5DAEB8C2" w:rsidR="0033630E" w:rsidRPr="00AE1829" w:rsidRDefault="0033630E" w:rsidP="004E3F96">
            <w:pPr>
              <w:keepNext/>
              <w:jc w:val="center"/>
              <w:rPr>
                <w:ins w:id="3073" w:author="Maribel" w:date="2018-05-27T14:21:00Z"/>
                <w:b/>
                <w:sz w:val="18"/>
                <w:lang w:val="es-ES"/>
                <w:rPrChange w:id="3074" w:author="Maribel" w:date="2018-05-27T14:21:00Z">
                  <w:rPr>
                    <w:ins w:id="3075" w:author="Maribel" w:date="2018-05-27T14:21:00Z"/>
                    <w:noProof/>
                  </w:rPr>
                </w:rPrChange>
              </w:rPr>
            </w:pPr>
            <w:ins w:id="3076" w:author="Maribel" w:date="2018-05-27T14:21:00Z">
              <w:r w:rsidRPr="00AE1829">
                <w:rPr>
                  <w:b/>
                  <w:sz w:val="18"/>
                  <w:lang w:val="es-ES"/>
                  <w:rPrChange w:id="3077" w:author="Maribel" w:date="2018-05-27T14:21:00Z">
                    <w:rPr>
                      <w:lang w:val="es-ES"/>
                    </w:rPr>
                  </w:rPrChange>
                </w:rPr>
                <w:t>Matriz AND programada</w:t>
              </w:r>
            </w:ins>
          </w:p>
        </w:tc>
      </w:tr>
      <w:tr w:rsidR="007C1959" w:rsidRPr="007815DE" w14:paraId="35495D4D" w14:textId="77777777" w:rsidTr="007C1959">
        <w:trPr>
          <w:ins w:id="3078" w:author="Maribel" w:date="2018-05-27T14:22:00Z"/>
        </w:trPr>
        <w:tc>
          <w:tcPr>
            <w:tcW w:w="4472" w:type="dxa"/>
          </w:tcPr>
          <w:p w14:paraId="57ED662B" w14:textId="77777777" w:rsidR="007C1959" w:rsidRPr="00AE1829" w:rsidRDefault="007C1959" w:rsidP="008C6683">
            <w:pPr>
              <w:keepNext/>
              <w:jc w:val="center"/>
              <w:rPr>
                <w:ins w:id="3079" w:author="Maribel" w:date="2018-05-27T14:22:00Z"/>
                <w:b/>
                <w:sz w:val="18"/>
                <w:lang w:val="es-ES"/>
              </w:rPr>
            </w:pPr>
          </w:p>
        </w:tc>
        <w:tc>
          <w:tcPr>
            <w:tcW w:w="4878" w:type="dxa"/>
          </w:tcPr>
          <w:p w14:paraId="497554F7" w14:textId="77777777" w:rsidR="007C1959" w:rsidRPr="00AE1829" w:rsidRDefault="007C1959" w:rsidP="004E3F96">
            <w:pPr>
              <w:keepNext/>
              <w:jc w:val="center"/>
              <w:rPr>
                <w:ins w:id="3080" w:author="Maribel" w:date="2018-05-27T14:22:00Z"/>
                <w:b/>
                <w:sz w:val="18"/>
                <w:lang w:val="es-ES"/>
              </w:rPr>
            </w:pPr>
          </w:p>
        </w:tc>
      </w:tr>
      <w:tr w:rsidR="00624F81" w:rsidRPr="00B937CA" w14:paraId="0A28EE90" w14:textId="77777777" w:rsidTr="007C1959">
        <w:trPr>
          <w:ins w:id="3081" w:author="Maribel" w:date="2018-05-27T14:19:00Z"/>
          <w:trPrChange w:id="3082" w:author="Maribel" w:date="2018-05-27T14:22:00Z">
            <w:trPr>
              <w:gridBefore w:val="1"/>
            </w:trPr>
          </w:trPrChange>
        </w:trPr>
        <w:tc>
          <w:tcPr>
            <w:tcW w:w="9350" w:type="dxa"/>
            <w:gridSpan w:val="2"/>
            <w:tcPrChange w:id="3083" w:author="Maribel" w:date="2018-05-27T14:22:00Z">
              <w:tcPr>
                <w:tcW w:w="9350" w:type="dxa"/>
                <w:gridSpan w:val="4"/>
              </w:tcPr>
            </w:tcPrChange>
          </w:tcPr>
          <w:p w14:paraId="401F41B7" w14:textId="2E4E7200" w:rsidR="00624F81" w:rsidRPr="005A25F2" w:rsidRDefault="00624F81" w:rsidP="004E3F96">
            <w:pPr>
              <w:keepNext/>
              <w:jc w:val="center"/>
              <w:rPr>
                <w:ins w:id="3084" w:author="Maribel" w:date="2018-05-27T14:19:00Z"/>
                <w:noProof/>
                <w:lang w:val="es-ES"/>
                <w:rPrChange w:id="3085" w:author="Maribel" w:date="2018-05-27T14:19:00Z">
                  <w:rPr>
                    <w:ins w:id="3086" w:author="Maribel" w:date="2018-05-27T14:19:00Z"/>
                    <w:noProof/>
                  </w:rPr>
                </w:rPrChange>
              </w:rPr>
            </w:pPr>
            <w:ins w:id="3087" w:author="Maribel" w:date="2018-05-27T14:19:00Z">
              <w:r w:rsidRPr="005A25F2">
                <w:rPr>
                  <w:i/>
                  <w:iCs/>
                  <w:color w:val="44546A" w:themeColor="text2"/>
                  <w:sz w:val="18"/>
                  <w:szCs w:val="18"/>
                  <w:lang w:val="es-ES"/>
                  <w:rPrChange w:id="3088" w:author="Maribel" w:date="2018-05-27T14:19:00Z">
                    <w:rPr>
                      <w:lang w:val="es-ES"/>
                    </w:rPr>
                  </w:rPrChange>
                </w:rPr>
                <w:t xml:space="preserve">Figura </w:t>
              </w:r>
              <w:r w:rsidRPr="005A25F2">
                <w:rPr>
                  <w:i/>
                  <w:iCs/>
                  <w:color w:val="44546A" w:themeColor="text2"/>
                  <w:sz w:val="18"/>
                  <w:szCs w:val="18"/>
                  <w:lang w:val="es-ES"/>
                  <w:rPrChange w:id="3089" w:author="Maribel" w:date="2018-05-27T14:19:00Z">
                    <w:rPr/>
                  </w:rPrChange>
                </w:rPr>
                <w:fldChar w:fldCharType="begin"/>
              </w:r>
              <w:r w:rsidRPr="005A25F2">
                <w:rPr>
                  <w:i/>
                  <w:iCs/>
                  <w:color w:val="44546A" w:themeColor="text2"/>
                  <w:sz w:val="18"/>
                  <w:szCs w:val="18"/>
                  <w:lang w:val="es-ES"/>
                  <w:rPrChange w:id="3090" w:author="Maribel" w:date="2018-05-27T14:19:00Z">
                    <w:rPr>
                      <w:lang w:val="es-ES"/>
                    </w:rPr>
                  </w:rPrChange>
                </w:rPr>
                <w:instrText xml:space="preserve"> SEQ Figura \* ARABIC </w:instrText>
              </w:r>
              <w:r w:rsidRPr="005A25F2">
                <w:rPr>
                  <w:i/>
                  <w:iCs/>
                  <w:color w:val="44546A" w:themeColor="text2"/>
                  <w:sz w:val="18"/>
                  <w:szCs w:val="18"/>
                  <w:lang w:val="es-ES"/>
                  <w:rPrChange w:id="3091" w:author="Maribel" w:date="2018-05-27T14:19:00Z">
                    <w:rPr/>
                  </w:rPrChange>
                </w:rPr>
                <w:fldChar w:fldCharType="separate"/>
              </w:r>
            </w:ins>
            <w:ins w:id="3092" w:author="Maribel" w:date="2018-05-29T01:55:00Z">
              <w:r w:rsidR="00791217">
                <w:rPr>
                  <w:i/>
                  <w:iCs/>
                  <w:noProof/>
                  <w:color w:val="44546A" w:themeColor="text2"/>
                  <w:sz w:val="18"/>
                  <w:szCs w:val="18"/>
                  <w:lang w:val="es-ES"/>
                </w:rPr>
                <w:t>7</w:t>
              </w:r>
            </w:ins>
            <w:ins w:id="3093" w:author="Maribel" w:date="2018-05-27T14:19:00Z">
              <w:r w:rsidRPr="005A25F2">
                <w:rPr>
                  <w:i/>
                  <w:iCs/>
                  <w:color w:val="44546A" w:themeColor="text2"/>
                  <w:sz w:val="18"/>
                  <w:szCs w:val="18"/>
                  <w:lang w:val="es-ES"/>
                  <w:rPrChange w:id="3094" w:author="Maribel" w:date="2018-05-27T14:19:00Z">
                    <w:rPr/>
                  </w:rPrChange>
                </w:rPr>
                <w:fldChar w:fldCharType="end"/>
              </w:r>
              <w:r w:rsidRPr="005A25F2">
                <w:rPr>
                  <w:i/>
                  <w:iCs/>
                  <w:color w:val="44546A" w:themeColor="text2"/>
                  <w:sz w:val="18"/>
                  <w:szCs w:val="18"/>
                  <w:lang w:val="es-ES"/>
                  <w:rPrChange w:id="3095" w:author="Maribel" w:date="2018-05-27T14:19:00Z">
                    <w:rPr>
                      <w:lang w:val="es-ES"/>
                    </w:rPr>
                  </w:rPrChange>
                </w:rPr>
                <w:t xml:space="preserve">. Matriz AND </w:t>
              </w:r>
            </w:ins>
            <w:ins w:id="3096" w:author="Maribel" w:date="2018-05-27T14:20:00Z">
              <w:r>
                <w:rPr>
                  <w:i/>
                  <w:iCs/>
                  <w:color w:val="44546A" w:themeColor="text2"/>
                  <w:sz w:val="18"/>
                  <w:szCs w:val="18"/>
                  <w:lang w:val="es-ES"/>
                </w:rPr>
                <w:t>genérica</w:t>
              </w:r>
            </w:ins>
            <w:ins w:id="3097" w:author="Maribel" w:date="2018-05-27T14:19:00Z">
              <w:r w:rsidRPr="005A25F2">
                <w:rPr>
                  <w:i/>
                  <w:iCs/>
                  <w:color w:val="44546A" w:themeColor="text2"/>
                  <w:sz w:val="18"/>
                  <w:szCs w:val="18"/>
                  <w:lang w:val="es-ES"/>
                  <w:rPrChange w:id="3098" w:author="Maribel" w:date="2018-05-27T14:19:00Z">
                    <w:rPr>
                      <w:lang w:val="es-ES"/>
                    </w:rPr>
                  </w:rPrChange>
                </w:rPr>
                <w:t>. Nota. Recuperado de “Fundamentos de sistemas digitales”, de Floyd, Thomas L., 2006, p. 156, Madrid, España: Pearson Educación S.A.</w:t>
              </w:r>
            </w:ins>
          </w:p>
        </w:tc>
      </w:tr>
      <w:tr w:rsidR="005A25F2" w:rsidRPr="00B937CA" w:rsidDel="00D83FF5" w14:paraId="7E403FF9" w14:textId="3D7F9B91" w:rsidTr="007C1959">
        <w:trPr>
          <w:del w:id="3099" w:author="Maribel" w:date="2018-05-27T13:42:00Z"/>
          <w:trPrChange w:id="3100" w:author="Maribel" w:date="2018-05-27T14:22:00Z">
            <w:trPr>
              <w:gridBefore w:val="1"/>
            </w:trPr>
          </w:trPrChange>
        </w:trPr>
        <w:tc>
          <w:tcPr>
            <w:tcW w:w="4472" w:type="dxa"/>
            <w:tcPrChange w:id="3101" w:author="Maribel" w:date="2018-05-27T14:22:00Z">
              <w:tcPr>
                <w:tcW w:w="4472" w:type="dxa"/>
                <w:gridSpan w:val="2"/>
              </w:tcPr>
            </w:tcPrChange>
          </w:tcPr>
          <w:p w14:paraId="62B5F75A" w14:textId="2817EE35" w:rsidR="00E65DD0" w:rsidDel="00D83FF5" w:rsidRDefault="00E65DD0" w:rsidP="00FB3D6D">
            <w:pPr>
              <w:jc w:val="center"/>
              <w:rPr>
                <w:del w:id="3102" w:author="Maribel" w:date="2018-05-27T13:42:00Z"/>
                <w:lang w:val="es-ES"/>
              </w:rPr>
            </w:pPr>
            <w:del w:id="3103" w:author="Maribel" w:date="2018-05-27T13:42:00Z">
              <w:r w:rsidDel="00D83FF5">
                <w:rPr>
                  <w:lang w:val="es-ES"/>
                </w:rPr>
                <w:delText>Matriz AND no programada</w:delText>
              </w:r>
            </w:del>
          </w:p>
        </w:tc>
        <w:tc>
          <w:tcPr>
            <w:tcW w:w="4878" w:type="dxa"/>
            <w:tcPrChange w:id="3104" w:author="Maribel" w:date="2018-05-27T14:22:00Z">
              <w:tcPr>
                <w:tcW w:w="4878" w:type="dxa"/>
                <w:gridSpan w:val="2"/>
              </w:tcPr>
            </w:tcPrChange>
          </w:tcPr>
          <w:p w14:paraId="79DF1547" w14:textId="391A3568" w:rsidR="00E65DD0" w:rsidDel="00D83FF5" w:rsidRDefault="00E65DD0" w:rsidP="00FB3D6D">
            <w:pPr>
              <w:jc w:val="center"/>
              <w:rPr>
                <w:del w:id="3105" w:author="Maribel" w:date="2018-05-27T13:42:00Z"/>
                <w:lang w:val="es-ES"/>
              </w:rPr>
            </w:pPr>
            <w:del w:id="3106" w:author="Maribel" w:date="2018-05-27T13:42:00Z">
              <w:r w:rsidDel="00D83FF5">
                <w:rPr>
                  <w:lang w:val="es-ES"/>
                </w:rPr>
                <w:delText>Matriz and programada</w:delText>
              </w:r>
            </w:del>
          </w:p>
        </w:tc>
      </w:tr>
    </w:tbl>
    <w:p w14:paraId="01E324FA" w14:textId="41F3FC72" w:rsidR="00E65DD0" w:rsidRDefault="00E65DD0" w:rsidP="00CF407B">
      <w:pPr>
        <w:rPr>
          <w:ins w:id="3107" w:author="Maribel" w:date="2018-05-27T14:03:00Z"/>
          <w:lang w:val="es-ES"/>
        </w:rPr>
      </w:pPr>
    </w:p>
    <w:p w14:paraId="482870C3" w14:textId="527AD064" w:rsidR="004B565E" w:rsidDel="004B565E" w:rsidRDefault="004B565E" w:rsidP="00CF407B">
      <w:pPr>
        <w:rPr>
          <w:del w:id="3108" w:author="Maribel" w:date="2018-05-27T14:03:00Z"/>
          <w:lang w:val="es-ES"/>
        </w:rPr>
      </w:pPr>
    </w:p>
    <w:p w14:paraId="020E457E" w14:textId="77777777" w:rsidR="0024390D" w:rsidRPr="0024390D" w:rsidRDefault="0024390D" w:rsidP="0024390D">
      <w:pPr>
        <w:pStyle w:val="Prrafodelista"/>
        <w:numPr>
          <w:ilvl w:val="1"/>
          <w:numId w:val="5"/>
        </w:numPr>
        <w:rPr>
          <w:b/>
          <w:lang w:val="es-ES"/>
        </w:rPr>
      </w:pPr>
      <w:r w:rsidRPr="0024390D">
        <w:rPr>
          <w:b/>
          <w:sz w:val="28"/>
          <w:lang w:val="es-ES"/>
        </w:rPr>
        <w:t>Tecnologías de proceso basadas en conexiones programables</w:t>
      </w:r>
    </w:p>
    <w:p w14:paraId="788CAEDD" w14:textId="6F272732" w:rsidR="00576BFB" w:rsidRPr="0024390D" w:rsidRDefault="0024390D" w:rsidP="0024390D">
      <w:pPr>
        <w:rPr>
          <w:b/>
          <w:lang w:val="es-ES"/>
        </w:rPr>
      </w:pPr>
      <w:r>
        <w:rPr>
          <w:lang w:val="es-ES"/>
        </w:rPr>
        <w:t>H</w:t>
      </w:r>
      <w:r w:rsidR="00576BFB" w:rsidRPr="0024390D">
        <w:rPr>
          <w:lang w:val="es-ES"/>
        </w:rPr>
        <w:t xml:space="preserve">ay varias tecnologías para programar una matriz </w:t>
      </w:r>
      <w:r w:rsidR="00A155F2">
        <w:rPr>
          <w:lang w:val="es-ES"/>
        </w:rPr>
        <w:t>como la que acabamos de ver</w:t>
      </w:r>
      <w:ins w:id="3109" w:author="Maribel" w:date="2018-05-27T14:03:00Z">
        <w:r w:rsidR="00AE1489">
          <w:rPr>
            <w:lang w:val="es-ES"/>
          </w:rPr>
          <w:t>.</w:t>
        </w:r>
      </w:ins>
      <w:del w:id="3110" w:author="Maribel" w:date="2018-05-27T14:03:00Z">
        <w:r w:rsidR="00576BFB" w:rsidRPr="0024390D" w:rsidDel="00AE1489">
          <w:rPr>
            <w:lang w:val="es-ES"/>
          </w:rPr>
          <w:delText>:</w:delText>
        </w:r>
      </w:del>
    </w:p>
    <w:p w14:paraId="7B951219" w14:textId="77777777" w:rsidR="00E41055" w:rsidRPr="00E41055" w:rsidRDefault="00576BFB" w:rsidP="00E41055">
      <w:pPr>
        <w:pStyle w:val="Prrafodelista"/>
        <w:numPr>
          <w:ilvl w:val="2"/>
          <w:numId w:val="5"/>
        </w:numPr>
        <w:rPr>
          <w:ins w:id="3111" w:author="Maribel" w:date="2018-05-13T19:21:00Z"/>
          <w:lang w:val="es-ES"/>
          <w:rPrChange w:id="3112" w:author="Maribel" w:date="2018-05-13T19:21:00Z">
            <w:rPr>
              <w:ins w:id="3113" w:author="Maribel" w:date="2018-05-13T19:21:00Z"/>
              <w:b/>
              <w:lang w:val="es-ES"/>
            </w:rPr>
          </w:rPrChange>
        </w:rPr>
      </w:pPr>
      <w:r w:rsidRPr="002A34E3">
        <w:rPr>
          <w:b/>
          <w:sz w:val="28"/>
          <w:lang w:val="es-ES"/>
          <w:rPrChange w:id="3114" w:author="Maribel" w:date="2018-05-13T19:22:00Z">
            <w:rPr>
              <w:b/>
              <w:lang w:val="es-ES"/>
            </w:rPr>
          </w:rPrChange>
        </w:rPr>
        <w:t>Tecnología basada en fusible</w:t>
      </w:r>
    </w:p>
    <w:p w14:paraId="481D5F0C" w14:textId="014D62E2" w:rsidR="00576BFB" w:rsidRDefault="00A155F2">
      <w:pPr>
        <w:rPr>
          <w:ins w:id="3115" w:author="Maribel" w:date="2018-05-27T14:08:00Z"/>
          <w:lang w:val="es-ES"/>
        </w:rPr>
      </w:pPr>
      <w:del w:id="3116" w:author="Maribel" w:date="2018-05-13T19:21:00Z">
        <w:r w:rsidRPr="00E41055" w:rsidDel="00E41055">
          <w:rPr>
            <w:b/>
            <w:lang w:val="es-ES"/>
          </w:rPr>
          <w:delText>.</w:delText>
        </w:r>
        <w:r w:rsidR="00576BFB" w:rsidRPr="00E41055" w:rsidDel="00E41055">
          <w:rPr>
            <w:lang w:val="es-ES"/>
          </w:rPr>
          <w:delText xml:space="preserve"> </w:delText>
        </w:r>
      </w:del>
      <w:r w:rsidRPr="00E41055">
        <w:rPr>
          <w:lang w:val="es-ES"/>
        </w:rPr>
        <w:t>F</w:t>
      </w:r>
      <w:r w:rsidR="00576BFB" w:rsidRPr="00E41055">
        <w:rPr>
          <w:lang w:val="es-ES"/>
        </w:rPr>
        <w:t xml:space="preserve">ue la tecnología </w:t>
      </w:r>
      <w:r w:rsidR="00576BFB" w:rsidRPr="00E41055">
        <w:rPr>
          <w:b/>
          <w:lang w:val="es-ES"/>
        </w:rPr>
        <w:t>original</w:t>
      </w:r>
      <w:r w:rsidR="00576BFB" w:rsidRPr="00E41055">
        <w:rPr>
          <w:lang w:val="es-ES"/>
        </w:rPr>
        <w:t xml:space="preserve"> usada en los </w:t>
      </w:r>
      <w:proofErr w:type="spellStart"/>
      <w:r w:rsidR="00576BFB" w:rsidRPr="00E41055">
        <w:rPr>
          <w:lang w:val="es-ES"/>
        </w:rPr>
        <w:t>SPLDs</w:t>
      </w:r>
      <w:proofErr w:type="spellEnd"/>
      <w:r w:rsidR="00576BFB" w:rsidRPr="00E41055">
        <w:rPr>
          <w:lang w:val="es-ES"/>
        </w:rPr>
        <w:t xml:space="preserve">. Consiste en un </w:t>
      </w:r>
      <w:r w:rsidR="00576BFB" w:rsidRPr="00E41055">
        <w:rPr>
          <w:b/>
          <w:lang w:val="es-ES"/>
        </w:rPr>
        <w:t>fusible</w:t>
      </w:r>
      <w:r w:rsidR="00576BFB" w:rsidRPr="00E41055">
        <w:rPr>
          <w:lang w:val="es-ES"/>
        </w:rPr>
        <w:t xml:space="preserve"> que, al principio, conecta una columna con una fila. A partir de aquí, nosotros podemos considerar “fundir” el fusible haciendo pasar una corriente determinada y romper la conexión o dejar el fusible intacto y mantener la conexión.</w:t>
      </w:r>
    </w:p>
    <w:p w14:paraId="10D7328D" w14:textId="6BB50EE7" w:rsidR="005631CF" w:rsidRPr="00E41055" w:rsidDel="005631CF" w:rsidRDefault="005631CF">
      <w:pPr>
        <w:rPr>
          <w:del w:id="3117" w:author="Maribel" w:date="2018-05-27T14:10:00Z"/>
          <w:lang w:val="es-ES"/>
        </w:rPr>
        <w:pPrChange w:id="3118"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19" w:author="Maribel" w:date="2018-05-27T14:16:00Z">
          <w:tblPr>
            <w:tblStyle w:val="Tablaconcuadrcula"/>
            <w:tblW w:w="0" w:type="auto"/>
            <w:tblLook w:val="04A0" w:firstRow="1" w:lastRow="0" w:firstColumn="1" w:lastColumn="0" w:noHBand="0" w:noVBand="1"/>
          </w:tblPr>
        </w:tblPrChange>
      </w:tblPr>
      <w:tblGrid>
        <w:gridCol w:w="3660"/>
        <w:gridCol w:w="2845"/>
        <w:gridCol w:w="2845"/>
        <w:tblGridChange w:id="3120">
          <w:tblGrid>
            <w:gridCol w:w="20"/>
            <w:gridCol w:w="3640"/>
            <w:gridCol w:w="1348"/>
            <w:gridCol w:w="1497"/>
            <w:gridCol w:w="2845"/>
            <w:gridCol w:w="20"/>
            <w:gridCol w:w="4362"/>
          </w:tblGrid>
        </w:tblGridChange>
      </w:tblGrid>
      <w:tr w:rsidR="005631CF" w14:paraId="4C684DC0" w14:textId="62D1C8A7" w:rsidTr="00316379">
        <w:trPr>
          <w:trPrChange w:id="3121" w:author="Maribel" w:date="2018-05-27T14:16:00Z">
            <w:trPr>
              <w:gridBefore w:val="1"/>
            </w:trPr>
          </w:trPrChange>
        </w:trPr>
        <w:tc>
          <w:tcPr>
            <w:tcW w:w="3660" w:type="dxa"/>
            <w:tcPrChange w:id="3122" w:author="Maribel" w:date="2018-05-27T14:16:00Z">
              <w:tcPr>
                <w:tcW w:w="4988" w:type="dxa"/>
                <w:gridSpan w:val="2"/>
              </w:tcPr>
            </w:tcPrChange>
          </w:tcPr>
          <w:p w14:paraId="29D430FE" w14:textId="5FC7181D" w:rsidR="005631CF" w:rsidRPr="00316379" w:rsidRDefault="005631CF">
            <w:pPr>
              <w:keepNext/>
              <w:jc w:val="center"/>
              <w:rPr>
                <w:rPrChange w:id="3123" w:author="Maribel" w:date="2018-05-27T14:15:00Z">
                  <w:rPr>
                    <w:lang w:val="es-ES"/>
                  </w:rPr>
                </w:rPrChange>
              </w:rPr>
              <w:pPrChange w:id="3124" w:author="Maribel" w:date="2018-05-27T14:15:00Z">
                <w:pPr>
                  <w:jc w:val="center"/>
                </w:pPr>
              </w:pPrChange>
            </w:pPr>
            <w:ins w:id="3125" w:author="Maribel" w:date="2018-05-27T14:09:00Z">
              <w:r>
                <w:rPr>
                  <w:noProof/>
                </w:rPr>
                <w:drawing>
                  <wp:inline distT="0" distB="0" distL="0" distR="0" wp14:anchorId="3E392FEC" wp14:editId="5C67DA6E">
                    <wp:extent cx="1412240" cy="1179903"/>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784" r="74474" b="49092"/>
                            <a:stretch/>
                          </pic:blipFill>
                          <pic:spPr bwMode="auto">
                            <a:xfrm>
                              <a:off x="0" y="0"/>
                              <a:ext cx="1422601" cy="1188559"/>
                            </a:xfrm>
                            <a:prstGeom prst="rect">
                              <a:avLst/>
                            </a:prstGeom>
                            <a:ln>
                              <a:noFill/>
                            </a:ln>
                            <a:extLst>
                              <a:ext uri="{53640926-AAD7-44D8-BBD7-CCE9431645EC}">
                                <a14:shadowObscured xmlns:a14="http://schemas.microsoft.com/office/drawing/2010/main"/>
                              </a:ext>
                            </a:extLst>
                          </pic:spPr>
                        </pic:pic>
                      </a:graphicData>
                    </a:graphic>
                  </wp:inline>
                </w:drawing>
              </w:r>
            </w:ins>
            <w:del w:id="3126" w:author="Maribel" w:date="2018-05-22T17:35:00Z">
              <w:r w:rsidDel="008014C7">
                <w:rPr>
                  <w:noProof/>
                </w:rPr>
                <w:delText>*** Figuras página 157 libro FD</w:delText>
              </w:r>
            </w:del>
          </w:p>
        </w:tc>
        <w:tc>
          <w:tcPr>
            <w:tcW w:w="2845" w:type="dxa"/>
            <w:tcPrChange w:id="3127" w:author="Maribel" w:date="2018-05-27T14:16:00Z">
              <w:tcPr>
                <w:tcW w:w="4362" w:type="dxa"/>
                <w:gridSpan w:val="3"/>
              </w:tcPr>
            </w:tcPrChange>
          </w:tcPr>
          <w:p w14:paraId="5FAF928D" w14:textId="14A83721" w:rsidR="005631CF" w:rsidDel="008014C7" w:rsidRDefault="005631CF" w:rsidP="00FB3D6D">
            <w:pPr>
              <w:jc w:val="center"/>
              <w:rPr>
                <w:noProof/>
              </w:rPr>
            </w:pPr>
            <w:ins w:id="3128" w:author="Maribel" w:date="2018-05-27T14:10:00Z">
              <w:r>
                <w:rPr>
                  <w:noProof/>
                </w:rPr>
                <w:drawing>
                  <wp:inline distT="0" distB="0" distL="0" distR="0" wp14:anchorId="1457AE1B" wp14:editId="75EF4CDD">
                    <wp:extent cx="1485265" cy="1187531"/>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3282" t="2407" r="39841" b="49101"/>
                            <a:stretch/>
                          </pic:blipFill>
                          <pic:spPr bwMode="auto">
                            <a:xfrm>
                              <a:off x="0" y="0"/>
                              <a:ext cx="1485776" cy="118794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129" w:author="Maribel" w:date="2018-05-27T14:16:00Z">
              <w:tcPr>
                <w:tcW w:w="4362" w:type="dxa"/>
              </w:tcPr>
            </w:tcPrChange>
          </w:tcPr>
          <w:p w14:paraId="250B8C7B" w14:textId="4825C5AF" w:rsidR="005631CF" w:rsidDel="008014C7" w:rsidRDefault="005631CF" w:rsidP="00FB3D6D">
            <w:pPr>
              <w:jc w:val="center"/>
              <w:rPr>
                <w:noProof/>
              </w:rPr>
            </w:pPr>
            <w:ins w:id="3130" w:author="Maribel" w:date="2018-05-27T14:10:00Z">
              <w:r>
                <w:rPr>
                  <w:noProof/>
                </w:rPr>
                <w:drawing>
                  <wp:inline distT="0" distB="0" distL="0" distR="0" wp14:anchorId="6C1DA370" wp14:editId="1C5DB4F8">
                    <wp:extent cx="1397365" cy="11714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3582" t="3062" r="11131" b="49104"/>
                            <a:stretch/>
                          </pic:blipFill>
                          <pic:spPr bwMode="auto">
                            <a:xfrm>
                              <a:off x="0" y="0"/>
                              <a:ext cx="1400187" cy="117377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31CF" w:rsidRPr="00B937CA" w14:paraId="178B76B0" w14:textId="47190E0B" w:rsidTr="00316379">
        <w:trPr>
          <w:trPrChange w:id="3131" w:author="Maribel" w:date="2018-05-27T14:16:00Z">
            <w:trPr>
              <w:gridBefore w:val="1"/>
            </w:trPr>
          </w:trPrChange>
        </w:trPr>
        <w:tc>
          <w:tcPr>
            <w:tcW w:w="3660" w:type="dxa"/>
            <w:tcPrChange w:id="3132" w:author="Maribel" w:date="2018-05-27T14:16:00Z">
              <w:tcPr>
                <w:tcW w:w="4988" w:type="dxa"/>
                <w:gridSpan w:val="2"/>
              </w:tcPr>
            </w:tcPrChange>
          </w:tcPr>
          <w:p w14:paraId="587B918B" w14:textId="3C6593E7" w:rsidR="005631CF" w:rsidRPr="005C6504" w:rsidRDefault="005631CF" w:rsidP="00FB3D6D">
            <w:pPr>
              <w:jc w:val="center"/>
              <w:rPr>
                <w:b/>
                <w:sz w:val="18"/>
                <w:lang w:val="es-ES"/>
                <w:rPrChange w:id="3133" w:author="Maribel" w:date="2018-05-27T14:17:00Z">
                  <w:rPr>
                    <w:lang w:val="es-ES"/>
                  </w:rPr>
                </w:rPrChange>
              </w:rPr>
            </w:pPr>
            <w:del w:id="3134" w:author="Maribel" w:date="2018-05-27T14:10:00Z">
              <w:r w:rsidRPr="005C6504" w:rsidDel="005631CF">
                <w:rPr>
                  <w:b/>
                  <w:sz w:val="18"/>
                  <w:lang w:val="es-ES"/>
                  <w:rPrChange w:id="3135" w:author="Maribel" w:date="2018-05-27T14:17:00Z">
                    <w:rPr>
                      <w:lang w:val="es-ES"/>
                    </w:rPr>
                  </w:rPrChange>
                </w:rPr>
                <w:delText>Conexión programable mediante fusib</w:delText>
              </w:r>
            </w:del>
            <w:ins w:id="3136" w:author="Maribel" w:date="2018-05-27T14:11:00Z">
              <w:r w:rsidRPr="005C6504">
                <w:rPr>
                  <w:b/>
                  <w:sz w:val="18"/>
                  <w:lang w:val="es-ES"/>
                  <w:rPrChange w:id="3137" w:author="Maribel" w:date="2018-05-27T14:17:00Z">
                    <w:rPr>
                      <w:lang w:val="es-ES"/>
                    </w:rPr>
                  </w:rPrChange>
                </w:rPr>
                <w:t>Fusible intacto antes</w:t>
              </w:r>
            </w:ins>
            <w:ins w:id="3138" w:author="Maribel" w:date="2018-05-27T14:12:00Z">
              <w:r w:rsidRPr="005C6504">
                <w:rPr>
                  <w:b/>
                  <w:sz w:val="18"/>
                  <w:lang w:val="es-ES"/>
                  <w:rPrChange w:id="3139" w:author="Maribel" w:date="2018-05-27T14:17:00Z">
                    <w:rPr>
                      <w:lang w:val="es-ES"/>
                    </w:rPr>
                  </w:rPrChange>
                </w:rPr>
                <w:t xml:space="preserve"> de la programación</w:t>
              </w:r>
            </w:ins>
            <w:del w:id="3140" w:author="Maribel" w:date="2018-05-27T14:10:00Z">
              <w:r w:rsidRPr="005C6504" w:rsidDel="005631CF">
                <w:rPr>
                  <w:b/>
                  <w:sz w:val="18"/>
                  <w:lang w:val="es-ES"/>
                  <w:rPrChange w:id="3141" w:author="Maribel" w:date="2018-05-27T14:17:00Z">
                    <w:rPr>
                      <w:lang w:val="es-ES"/>
                    </w:rPr>
                  </w:rPrChange>
                </w:rPr>
                <w:delText>le</w:delText>
              </w:r>
            </w:del>
          </w:p>
        </w:tc>
        <w:tc>
          <w:tcPr>
            <w:tcW w:w="2845" w:type="dxa"/>
            <w:tcPrChange w:id="3142" w:author="Maribel" w:date="2018-05-27T14:16:00Z">
              <w:tcPr>
                <w:tcW w:w="4362" w:type="dxa"/>
                <w:gridSpan w:val="3"/>
              </w:tcPr>
            </w:tcPrChange>
          </w:tcPr>
          <w:p w14:paraId="326384EC" w14:textId="4620EF98" w:rsidR="005631CF" w:rsidRPr="005C6504" w:rsidRDefault="005631CF" w:rsidP="00FB3D6D">
            <w:pPr>
              <w:jc w:val="center"/>
              <w:rPr>
                <w:b/>
                <w:sz w:val="18"/>
                <w:lang w:val="es-ES"/>
                <w:rPrChange w:id="3143" w:author="Maribel" w:date="2018-05-27T14:17:00Z">
                  <w:rPr>
                    <w:lang w:val="es-ES"/>
                  </w:rPr>
                </w:rPrChange>
              </w:rPr>
            </w:pPr>
            <w:ins w:id="3144" w:author="Maribel" w:date="2018-05-27T14:12:00Z">
              <w:r w:rsidRPr="005C6504">
                <w:rPr>
                  <w:b/>
                  <w:sz w:val="18"/>
                  <w:lang w:val="es-ES"/>
                  <w:rPrChange w:id="3145" w:author="Maribel" w:date="2018-05-27T14:17:00Z">
                    <w:rPr>
                      <w:lang w:val="es-ES"/>
                    </w:rPr>
                  </w:rPrChange>
                </w:rPr>
                <w:t>Corriente de programación</w:t>
              </w:r>
            </w:ins>
          </w:p>
        </w:tc>
        <w:tc>
          <w:tcPr>
            <w:tcW w:w="2845" w:type="dxa"/>
            <w:tcPrChange w:id="3146" w:author="Maribel" w:date="2018-05-27T14:16:00Z">
              <w:tcPr>
                <w:tcW w:w="4362" w:type="dxa"/>
              </w:tcPr>
            </w:tcPrChange>
          </w:tcPr>
          <w:p w14:paraId="273CA127" w14:textId="6ED1E12E" w:rsidR="005631CF" w:rsidRPr="005C6504" w:rsidRDefault="005631CF" w:rsidP="00FB3D6D">
            <w:pPr>
              <w:jc w:val="center"/>
              <w:rPr>
                <w:b/>
                <w:sz w:val="18"/>
                <w:lang w:val="es-ES"/>
                <w:rPrChange w:id="3147" w:author="Maribel" w:date="2018-05-27T14:17:00Z">
                  <w:rPr>
                    <w:lang w:val="es-ES"/>
                  </w:rPr>
                </w:rPrChange>
              </w:rPr>
            </w:pPr>
            <w:ins w:id="3148" w:author="Maribel" w:date="2018-05-27T14:12:00Z">
              <w:r w:rsidRPr="005C6504">
                <w:rPr>
                  <w:b/>
                  <w:sz w:val="18"/>
                  <w:lang w:val="es-ES"/>
                  <w:rPrChange w:id="3149" w:author="Maribel" w:date="2018-05-27T14:17:00Z">
                    <w:rPr>
                      <w:lang w:val="es-ES"/>
                    </w:rPr>
                  </w:rPrChange>
                </w:rPr>
                <w:t>Fusible abierto después de la programación</w:t>
              </w:r>
            </w:ins>
          </w:p>
        </w:tc>
      </w:tr>
      <w:tr w:rsidR="00316379" w:rsidRPr="00B937CA" w14:paraId="4DF6E20C" w14:textId="77777777" w:rsidTr="00316379">
        <w:trPr>
          <w:ins w:id="3150" w:author="Maribel" w:date="2018-05-27T14:16:00Z"/>
        </w:trPr>
        <w:tc>
          <w:tcPr>
            <w:tcW w:w="3660" w:type="dxa"/>
          </w:tcPr>
          <w:p w14:paraId="2D0F46C0" w14:textId="77777777" w:rsidR="00316379" w:rsidRPr="00316379" w:rsidDel="005631CF" w:rsidRDefault="00316379" w:rsidP="00FB3D6D">
            <w:pPr>
              <w:jc w:val="center"/>
              <w:rPr>
                <w:ins w:id="3151" w:author="Maribel" w:date="2018-05-27T14:16:00Z"/>
                <w:sz w:val="18"/>
                <w:lang w:val="es-ES"/>
              </w:rPr>
            </w:pPr>
          </w:p>
        </w:tc>
        <w:tc>
          <w:tcPr>
            <w:tcW w:w="2845" w:type="dxa"/>
          </w:tcPr>
          <w:p w14:paraId="3E19F89C" w14:textId="77777777" w:rsidR="00316379" w:rsidRPr="00316379" w:rsidRDefault="00316379" w:rsidP="00FB3D6D">
            <w:pPr>
              <w:jc w:val="center"/>
              <w:rPr>
                <w:ins w:id="3152" w:author="Maribel" w:date="2018-05-27T14:16:00Z"/>
                <w:sz w:val="18"/>
                <w:lang w:val="es-ES"/>
              </w:rPr>
            </w:pPr>
          </w:p>
        </w:tc>
        <w:tc>
          <w:tcPr>
            <w:tcW w:w="2845" w:type="dxa"/>
          </w:tcPr>
          <w:p w14:paraId="05634FBE" w14:textId="77777777" w:rsidR="00316379" w:rsidRPr="00316379" w:rsidRDefault="00316379" w:rsidP="00FB3D6D">
            <w:pPr>
              <w:jc w:val="center"/>
              <w:rPr>
                <w:ins w:id="3153" w:author="Maribel" w:date="2018-05-27T14:16:00Z"/>
                <w:sz w:val="18"/>
                <w:lang w:val="es-ES"/>
              </w:rPr>
            </w:pPr>
          </w:p>
        </w:tc>
      </w:tr>
      <w:tr w:rsidR="005631CF" w:rsidRPr="00B937CA" w14:paraId="3B64815A" w14:textId="77777777" w:rsidTr="00316379">
        <w:trPr>
          <w:ins w:id="3154" w:author="Maribel" w:date="2018-05-27T14:08:00Z"/>
          <w:trPrChange w:id="3155" w:author="Maribel" w:date="2018-05-27T14:16:00Z">
            <w:trPr>
              <w:gridBefore w:val="1"/>
              <w:gridAfter w:val="0"/>
            </w:trPr>
          </w:trPrChange>
        </w:trPr>
        <w:tc>
          <w:tcPr>
            <w:tcW w:w="9350" w:type="dxa"/>
            <w:gridSpan w:val="3"/>
            <w:tcPrChange w:id="3156" w:author="Maribel" w:date="2018-05-27T14:16:00Z">
              <w:tcPr>
                <w:tcW w:w="9350" w:type="dxa"/>
                <w:gridSpan w:val="5"/>
              </w:tcPr>
            </w:tcPrChange>
          </w:tcPr>
          <w:p w14:paraId="33E6E178" w14:textId="1ED91FD1" w:rsidR="005631CF" w:rsidRDefault="00B45A9B">
            <w:pPr>
              <w:pStyle w:val="Descripcin"/>
              <w:jc w:val="center"/>
              <w:rPr>
                <w:ins w:id="3157" w:author="Maribel" w:date="2018-05-27T14:08:00Z"/>
                <w:lang w:val="es-ES"/>
              </w:rPr>
              <w:pPrChange w:id="3158" w:author="Maribel" w:date="2018-05-27T14:15:00Z">
                <w:pPr>
                  <w:jc w:val="center"/>
                </w:pPr>
              </w:pPrChange>
            </w:pPr>
            <w:ins w:id="3159" w:author="Maribel" w:date="2018-05-27T14:14:00Z">
              <w:r w:rsidRPr="00B45A9B">
                <w:rPr>
                  <w:lang w:val="es-ES"/>
                  <w:rPrChange w:id="3160" w:author="Maribel" w:date="2018-05-27T14:15:00Z">
                    <w:rPr>
                      <w:i/>
                      <w:iCs/>
                    </w:rPr>
                  </w:rPrChange>
                </w:rPr>
                <w:t xml:space="preserve">Figura </w:t>
              </w:r>
              <w:r>
                <w:fldChar w:fldCharType="begin"/>
              </w:r>
              <w:r w:rsidRPr="00B45A9B">
                <w:rPr>
                  <w:lang w:val="es-ES"/>
                  <w:rPrChange w:id="3161" w:author="Maribel" w:date="2018-05-27T14:15:00Z">
                    <w:rPr>
                      <w:i/>
                      <w:iCs/>
                    </w:rPr>
                  </w:rPrChange>
                </w:rPr>
                <w:instrText xml:space="preserve"> SEQ Figura \* ARABIC </w:instrText>
              </w:r>
              <w:r>
                <w:fldChar w:fldCharType="separate"/>
              </w:r>
            </w:ins>
            <w:ins w:id="3162" w:author="Maribel" w:date="2018-05-29T01:55:00Z">
              <w:r w:rsidR="00791217">
                <w:rPr>
                  <w:noProof/>
                  <w:lang w:val="es-ES"/>
                </w:rPr>
                <w:t>8</w:t>
              </w:r>
            </w:ins>
            <w:ins w:id="3163" w:author="Maribel" w:date="2018-05-27T14:14:00Z">
              <w:r>
                <w:fldChar w:fldCharType="end"/>
              </w:r>
            </w:ins>
            <w:ins w:id="3164" w:author="Maribel" w:date="2018-05-27T14:15:00Z">
              <w:r w:rsidRPr="00B45A9B">
                <w:rPr>
                  <w:lang w:val="es-ES"/>
                  <w:rPrChange w:id="3165" w:author="Maribel" w:date="2018-05-27T14:15:00Z">
                    <w:rPr>
                      <w:i/>
                      <w:iCs/>
                    </w:rPr>
                  </w:rPrChange>
                </w:rPr>
                <w:t>. Conexión programable mediante f</w:t>
              </w:r>
              <w:r>
                <w:rPr>
                  <w:lang w:val="es-ES"/>
                </w:rPr>
                <w:t xml:space="preserve">usible. Nota. Recuperado de </w:t>
              </w:r>
              <w:r w:rsidR="00DF2DFA">
                <w:rPr>
                  <w:lang w:val="es-ES"/>
                </w:rPr>
                <w:t>“Fundamentos de sistemas digitales”, de Floyd, Thomas L., 2006, p. 157, Madrid, España: Pearson Educación S.A.</w:t>
              </w:r>
            </w:ins>
          </w:p>
        </w:tc>
      </w:tr>
    </w:tbl>
    <w:p w14:paraId="5C54F4B5" w14:textId="77777777" w:rsidR="00576BFB" w:rsidRPr="00576BFB" w:rsidRDefault="00576BFB" w:rsidP="00576BFB">
      <w:pPr>
        <w:rPr>
          <w:lang w:val="es-ES"/>
        </w:rPr>
      </w:pPr>
    </w:p>
    <w:p w14:paraId="039E5419" w14:textId="77777777" w:rsidR="00742262" w:rsidRDefault="00576BFB" w:rsidP="00E41055">
      <w:pPr>
        <w:pStyle w:val="Prrafodelista"/>
        <w:numPr>
          <w:ilvl w:val="2"/>
          <w:numId w:val="5"/>
        </w:numPr>
        <w:rPr>
          <w:ins w:id="3166" w:author="Maribel" w:date="2018-05-13T19:21:00Z"/>
          <w:lang w:val="es-ES"/>
        </w:rPr>
      </w:pPr>
      <w:r w:rsidRPr="002A34E3">
        <w:rPr>
          <w:b/>
          <w:sz w:val="28"/>
          <w:lang w:val="es-ES"/>
          <w:rPrChange w:id="3167" w:author="Maribel" w:date="2018-05-13T19:22:00Z">
            <w:rPr>
              <w:b/>
              <w:lang w:val="es-ES"/>
            </w:rPr>
          </w:rPrChange>
        </w:rPr>
        <w:t xml:space="preserve">Tecnología basada en </w:t>
      </w:r>
      <w:proofErr w:type="spellStart"/>
      <w:r w:rsidRPr="002A34E3">
        <w:rPr>
          <w:b/>
          <w:sz w:val="28"/>
          <w:lang w:val="es-ES"/>
          <w:rPrChange w:id="3168" w:author="Maribel" w:date="2018-05-13T19:22:00Z">
            <w:rPr>
              <w:b/>
              <w:lang w:val="es-ES"/>
            </w:rPr>
          </w:rPrChange>
        </w:rPr>
        <w:t>antifusible</w:t>
      </w:r>
      <w:proofErr w:type="spellEnd"/>
    </w:p>
    <w:p w14:paraId="423CBB7D" w14:textId="29CC08FA" w:rsidR="00576BFB" w:rsidRDefault="00A155F2">
      <w:pPr>
        <w:rPr>
          <w:ins w:id="3169" w:author="Maribel" w:date="2018-05-27T14:24:00Z"/>
          <w:lang w:val="es-ES"/>
        </w:rPr>
      </w:pPr>
      <w:del w:id="3170" w:author="Maribel" w:date="2018-05-13T19:21:00Z">
        <w:r w:rsidRPr="00742262" w:rsidDel="00742262">
          <w:rPr>
            <w:b/>
            <w:lang w:val="es-ES"/>
          </w:rPr>
          <w:delText>.</w:delText>
        </w:r>
        <w:r w:rsidR="00576BFB" w:rsidRPr="00742262" w:rsidDel="00742262">
          <w:rPr>
            <w:lang w:val="es-ES"/>
          </w:rPr>
          <w:delText xml:space="preserve"> </w:delText>
        </w:r>
      </w:del>
      <w:r w:rsidR="00576BFB" w:rsidRPr="00742262">
        <w:rPr>
          <w:lang w:val="es-ES"/>
        </w:rPr>
        <w:t xml:space="preserve">Es lo opuesto a una conexión mediante fusible. Al principio, el </w:t>
      </w:r>
      <w:proofErr w:type="spellStart"/>
      <w:r w:rsidR="00576BFB" w:rsidRPr="00742262">
        <w:rPr>
          <w:b/>
          <w:lang w:val="es-ES"/>
        </w:rPr>
        <w:t>antifusible</w:t>
      </w:r>
      <w:proofErr w:type="spellEnd"/>
      <w:r w:rsidR="00576BFB" w:rsidRPr="00742262">
        <w:rPr>
          <w:lang w:val="es-ES"/>
        </w:rPr>
        <w:t xml:space="preserve"> es un </w:t>
      </w:r>
      <w:r w:rsidR="00576BFB" w:rsidRPr="00742262">
        <w:rPr>
          <w:b/>
          <w:lang w:val="es-ES"/>
        </w:rPr>
        <w:t>circuito abierto</w:t>
      </w:r>
      <w:r w:rsidR="00576BFB" w:rsidRPr="00742262">
        <w:rPr>
          <w:lang w:val="es-ES"/>
        </w:rPr>
        <w:t xml:space="preserve"> (por lo tanto, no deja pasar corriente) entre una columna y una fila. Un </w:t>
      </w:r>
      <w:proofErr w:type="spellStart"/>
      <w:r w:rsidR="00576BFB" w:rsidRPr="00742262">
        <w:rPr>
          <w:lang w:val="es-ES"/>
        </w:rPr>
        <w:t>antifusible</w:t>
      </w:r>
      <w:proofErr w:type="spellEnd"/>
      <w:r w:rsidR="00576BFB" w:rsidRPr="00742262">
        <w:rPr>
          <w:lang w:val="es-ES"/>
        </w:rPr>
        <w:t xml:space="preserve"> consiste en dos conductores separados por un aislante. A partir de aquí, nosotros podemos considerar romper el aislamiento entre los conductores, de modo que</w:t>
      </w:r>
      <w:ins w:id="3171" w:author="Maribel" w:date="2018-05-27T14:22:00Z">
        <w:r w:rsidR="00A23542">
          <w:rPr>
            <w:lang w:val="es-ES"/>
          </w:rPr>
          <w:t xml:space="preserve">, aplicando una tensión adecuada al </w:t>
        </w:r>
        <w:proofErr w:type="spellStart"/>
        <w:r w:rsidR="00A23542">
          <w:rPr>
            <w:lang w:val="es-ES"/>
          </w:rPr>
          <w:t>antifusible</w:t>
        </w:r>
        <w:proofErr w:type="spellEnd"/>
        <w:r w:rsidR="00A23542">
          <w:rPr>
            <w:lang w:val="es-ES"/>
          </w:rPr>
          <w:t>,</w:t>
        </w:r>
      </w:ins>
      <w:r w:rsidR="00576BFB" w:rsidRPr="00742262">
        <w:rPr>
          <w:lang w:val="es-ES"/>
        </w:rPr>
        <w:t xml:space="preserve"> el aislante pase a ser una conexión de baja resistencia</w:t>
      </w:r>
      <w:ins w:id="3172" w:author="Maribel" w:date="2018-05-27T14:23:00Z">
        <w:r w:rsidR="00A23542">
          <w:rPr>
            <w:lang w:val="es-ES"/>
          </w:rPr>
          <w:t xml:space="preserve"> </w:t>
        </w:r>
      </w:ins>
      <w:del w:id="3173" w:author="Maribel" w:date="2018-05-27T14:23:00Z">
        <w:r w:rsidR="0083222D" w:rsidRPr="00742262" w:rsidDel="00A23542">
          <w:rPr>
            <w:lang w:val="es-ES"/>
          </w:rPr>
          <w:delText xml:space="preserve">, aplicando una tensión adecuada al antifusible </w:delText>
        </w:r>
      </w:del>
      <w:r w:rsidR="0083222D" w:rsidRPr="00742262">
        <w:rPr>
          <w:lang w:val="es-ES"/>
        </w:rPr>
        <w:t>o mantener este último intacto y mantener la conexión.</w:t>
      </w:r>
    </w:p>
    <w:p w14:paraId="17E21561" w14:textId="0BA4C329" w:rsidR="00BA3626" w:rsidRPr="00742262" w:rsidDel="00E02ECC" w:rsidRDefault="00BA3626">
      <w:pPr>
        <w:rPr>
          <w:del w:id="3174" w:author="Maribel" w:date="2018-05-27T14:27:00Z"/>
          <w:lang w:val="es-ES"/>
        </w:rPr>
        <w:pPrChange w:id="3175"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76" w:author="Maribel" w:date="2018-05-27T14:28:00Z">
          <w:tblPr>
            <w:tblStyle w:val="Tablaconcuadrcula"/>
            <w:tblW w:w="0" w:type="auto"/>
            <w:tblLook w:val="04A0" w:firstRow="1" w:lastRow="0" w:firstColumn="1" w:lastColumn="0" w:noHBand="0" w:noVBand="1"/>
          </w:tblPr>
        </w:tblPrChange>
      </w:tblPr>
      <w:tblGrid>
        <w:gridCol w:w="3660"/>
        <w:gridCol w:w="2845"/>
        <w:gridCol w:w="2845"/>
        <w:tblGridChange w:id="3177">
          <w:tblGrid>
            <w:gridCol w:w="20"/>
            <w:gridCol w:w="3640"/>
            <w:gridCol w:w="1348"/>
            <w:gridCol w:w="1497"/>
            <w:gridCol w:w="2845"/>
            <w:gridCol w:w="20"/>
            <w:gridCol w:w="4362"/>
          </w:tblGrid>
        </w:tblGridChange>
      </w:tblGrid>
      <w:tr w:rsidR="00BA3626" w14:paraId="03EC8B99" w14:textId="41FB9657" w:rsidTr="006A66EA">
        <w:trPr>
          <w:trPrChange w:id="3178" w:author="Maribel" w:date="2018-05-27T14:28:00Z">
            <w:trPr>
              <w:gridBefore w:val="1"/>
            </w:trPr>
          </w:trPrChange>
        </w:trPr>
        <w:tc>
          <w:tcPr>
            <w:tcW w:w="3660" w:type="dxa"/>
            <w:tcPrChange w:id="3179" w:author="Maribel" w:date="2018-05-27T14:28:00Z">
              <w:tcPr>
                <w:tcW w:w="4988" w:type="dxa"/>
                <w:gridSpan w:val="2"/>
              </w:tcPr>
            </w:tcPrChange>
          </w:tcPr>
          <w:p w14:paraId="0EF004C6" w14:textId="77777777" w:rsidR="00E02ECC" w:rsidRDefault="00BA3626">
            <w:pPr>
              <w:keepNext/>
              <w:jc w:val="center"/>
              <w:rPr>
                <w:ins w:id="3180" w:author="Maribel" w:date="2018-05-27T14:27:00Z"/>
              </w:rPr>
              <w:pPrChange w:id="3181" w:author="Maribel" w:date="2018-05-27T14:27:00Z">
                <w:pPr>
                  <w:jc w:val="center"/>
                </w:pPr>
              </w:pPrChange>
            </w:pPr>
            <w:ins w:id="3182" w:author="Maribel" w:date="2018-05-27T14:24:00Z">
              <w:r>
                <w:rPr>
                  <w:noProof/>
                </w:rPr>
                <w:drawing>
                  <wp:inline distT="0" distB="0" distL="0" distR="0" wp14:anchorId="03308A75" wp14:editId="783C50A4">
                    <wp:extent cx="1703705" cy="1045029"/>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r="69937" b="48169"/>
                            <a:stretch/>
                          </pic:blipFill>
                          <pic:spPr bwMode="auto">
                            <a:xfrm>
                              <a:off x="0" y="0"/>
                              <a:ext cx="1706748" cy="1046896"/>
                            </a:xfrm>
                            <a:prstGeom prst="rect">
                              <a:avLst/>
                            </a:prstGeom>
                            <a:ln>
                              <a:noFill/>
                            </a:ln>
                            <a:extLst>
                              <a:ext uri="{53640926-AAD7-44D8-BBD7-CCE9431645EC}">
                                <a14:shadowObscured xmlns:a14="http://schemas.microsoft.com/office/drawing/2010/main"/>
                              </a:ext>
                            </a:extLst>
                          </pic:spPr>
                        </pic:pic>
                      </a:graphicData>
                    </a:graphic>
                  </wp:inline>
                </w:drawing>
              </w:r>
            </w:ins>
          </w:p>
          <w:p w14:paraId="2EF18E4A" w14:textId="12242018" w:rsidR="00BA3626" w:rsidRDefault="00BA3626">
            <w:pPr>
              <w:jc w:val="center"/>
              <w:rPr>
                <w:lang w:val="es-ES"/>
              </w:rPr>
            </w:pPr>
            <w:del w:id="3183" w:author="Maribel" w:date="2018-05-22T17:36:00Z">
              <w:r w:rsidDel="00C50E14">
                <w:rPr>
                  <w:noProof/>
                </w:rPr>
                <w:delText>*** Figuras página 157 libro FD</w:delText>
              </w:r>
            </w:del>
          </w:p>
        </w:tc>
        <w:tc>
          <w:tcPr>
            <w:tcW w:w="2845" w:type="dxa"/>
            <w:tcPrChange w:id="3184" w:author="Maribel" w:date="2018-05-27T14:28:00Z">
              <w:tcPr>
                <w:tcW w:w="4362" w:type="dxa"/>
                <w:gridSpan w:val="3"/>
              </w:tcPr>
            </w:tcPrChange>
          </w:tcPr>
          <w:p w14:paraId="71A84246" w14:textId="37841C4E" w:rsidR="00BA3626" w:rsidDel="00C50E14" w:rsidRDefault="00BA3626">
            <w:pPr>
              <w:jc w:val="center"/>
              <w:rPr>
                <w:noProof/>
              </w:rPr>
              <w:pPrChange w:id="3185" w:author="Maribel" w:date="2018-05-27T14:24:00Z">
                <w:pPr/>
              </w:pPrChange>
            </w:pPr>
            <w:ins w:id="3186" w:author="Maribel" w:date="2018-05-27T14:24:00Z">
              <w:r>
                <w:rPr>
                  <w:noProof/>
                </w:rPr>
                <w:drawing>
                  <wp:inline distT="0" distB="0" distL="0" distR="0" wp14:anchorId="623EB3B3" wp14:editId="1A80D24A">
                    <wp:extent cx="1217221" cy="1043940"/>
                    <wp:effectExtent l="0" t="0" r="254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1762" t="-1" r="46737"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187" w:author="Maribel" w:date="2018-05-27T14:28:00Z">
              <w:tcPr>
                <w:tcW w:w="4362" w:type="dxa"/>
              </w:tcPr>
            </w:tcPrChange>
          </w:tcPr>
          <w:p w14:paraId="6BC36590" w14:textId="77624116" w:rsidR="00BA3626" w:rsidDel="00C50E14" w:rsidRDefault="00BA3626">
            <w:pPr>
              <w:jc w:val="center"/>
              <w:rPr>
                <w:noProof/>
              </w:rPr>
              <w:pPrChange w:id="3188" w:author="Maribel" w:date="2018-05-27T14:24:00Z">
                <w:pPr/>
              </w:pPrChange>
            </w:pPr>
            <w:ins w:id="3189" w:author="Maribel" w:date="2018-05-27T14:24:00Z">
              <w:r>
                <w:rPr>
                  <w:noProof/>
                </w:rPr>
                <w:drawing>
                  <wp:inline distT="0" distB="0" distL="0" distR="0" wp14:anchorId="0F67F363" wp14:editId="21F0E353">
                    <wp:extent cx="1216660" cy="1043459"/>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1457" t="-1" r="17042"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r>
      <w:tr w:rsidR="00BA3626" w:rsidRPr="00B937CA" w14:paraId="2AE8CC06" w14:textId="421C3CF9" w:rsidTr="006A66EA">
        <w:trPr>
          <w:trPrChange w:id="3190" w:author="Maribel" w:date="2018-05-27T14:28:00Z">
            <w:trPr>
              <w:gridBefore w:val="1"/>
            </w:trPr>
          </w:trPrChange>
        </w:trPr>
        <w:tc>
          <w:tcPr>
            <w:tcW w:w="3660" w:type="dxa"/>
            <w:tcPrChange w:id="3191" w:author="Maribel" w:date="2018-05-27T14:28:00Z">
              <w:tcPr>
                <w:tcW w:w="4988" w:type="dxa"/>
                <w:gridSpan w:val="2"/>
              </w:tcPr>
            </w:tcPrChange>
          </w:tcPr>
          <w:p w14:paraId="24B4107A" w14:textId="67CCB334" w:rsidR="00BA3626" w:rsidRPr="00B15D57" w:rsidRDefault="00BA3626" w:rsidP="0083222D">
            <w:pPr>
              <w:jc w:val="center"/>
              <w:rPr>
                <w:b/>
                <w:sz w:val="18"/>
                <w:lang w:val="es-ES"/>
                <w:rPrChange w:id="3192" w:author="Maribel" w:date="2018-05-27T14:26:00Z">
                  <w:rPr>
                    <w:lang w:val="es-ES"/>
                  </w:rPr>
                </w:rPrChange>
              </w:rPr>
            </w:pPr>
            <w:del w:id="3193" w:author="Maribel" w:date="2018-05-27T14:25:00Z">
              <w:r w:rsidRPr="00B15D57" w:rsidDel="00B15D57">
                <w:rPr>
                  <w:b/>
                  <w:sz w:val="18"/>
                  <w:lang w:val="es-ES"/>
                  <w:rPrChange w:id="3194" w:author="Maribel" w:date="2018-05-27T14:26:00Z">
                    <w:rPr>
                      <w:lang w:val="es-ES"/>
                    </w:rPr>
                  </w:rPrChange>
                </w:rPr>
                <w:delText>Conexión programable mediante antifusible</w:delText>
              </w:r>
            </w:del>
            <w:proofErr w:type="spellStart"/>
            <w:ins w:id="3195" w:author="Maribel" w:date="2018-05-27T14:25:00Z">
              <w:r w:rsidR="00B15D57" w:rsidRPr="00B15D57">
                <w:rPr>
                  <w:b/>
                  <w:sz w:val="18"/>
                  <w:lang w:val="es-ES"/>
                  <w:rPrChange w:id="3196" w:author="Maribel" w:date="2018-05-27T14:26:00Z">
                    <w:rPr>
                      <w:lang w:val="es-ES"/>
                    </w:rPr>
                  </w:rPrChange>
                </w:rPr>
                <w:t>Antifusible</w:t>
              </w:r>
              <w:proofErr w:type="spellEnd"/>
              <w:r w:rsidR="00B15D57" w:rsidRPr="00B15D57">
                <w:rPr>
                  <w:b/>
                  <w:sz w:val="18"/>
                  <w:lang w:val="es-ES"/>
                  <w:rPrChange w:id="3197" w:author="Maribel" w:date="2018-05-27T14:26:00Z">
                    <w:rPr>
                      <w:lang w:val="es-ES"/>
                    </w:rPr>
                  </w:rPrChange>
                </w:rPr>
                <w:t xml:space="preserve"> abierto antes de la programación</w:t>
              </w:r>
            </w:ins>
          </w:p>
        </w:tc>
        <w:tc>
          <w:tcPr>
            <w:tcW w:w="2845" w:type="dxa"/>
            <w:tcPrChange w:id="3198" w:author="Maribel" w:date="2018-05-27T14:28:00Z">
              <w:tcPr>
                <w:tcW w:w="4362" w:type="dxa"/>
                <w:gridSpan w:val="3"/>
              </w:tcPr>
            </w:tcPrChange>
          </w:tcPr>
          <w:p w14:paraId="22CC56B4" w14:textId="084421A8" w:rsidR="00BA3626" w:rsidRPr="00B15D57" w:rsidRDefault="00B15D57" w:rsidP="0083222D">
            <w:pPr>
              <w:jc w:val="center"/>
              <w:rPr>
                <w:b/>
                <w:sz w:val="18"/>
                <w:lang w:val="es-ES"/>
                <w:rPrChange w:id="3199" w:author="Maribel" w:date="2018-05-27T14:26:00Z">
                  <w:rPr>
                    <w:lang w:val="es-ES"/>
                  </w:rPr>
                </w:rPrChange>
              </w:rPr>
            </w:pPr>
            <w:ins w:id="3200" w:author="Maribel" w:date="2018-05-27T14:25:00Z">
              <w:r w:rsidRPr="00B15D57">
                <w:rPr>
                  <w:b/>
                  <w:sz w:val="18"/>
                  <w:lang w:val="es-ES"/>
                  <w:rPrChange w:id="3201" w:author="Maribel" w:date="2018-05-27T14:26:00Z">
                    <w:rPr>
                      <w:lang w:val="es-ES"/>
                    </w:rPr>
                  </w:rPrChange>
                </w:rPr>
                <w:t xml:space="preserve">La tensión de programación </w:t>
              </w:r>
            </w:ins>
            <w:ins w:id="3202" w:author="Maribel" w:date="2018-05-27T14:26:00Z">
              <w:r w:rsidRPr="00B15D57">
                <w:rPr>
                  <w:b/>
                  <w:sz w:val="18"/>
                  <w:lang w:val="es-ES"/>
                  <w:rPrChange w:id="3203" w:author="Maribel" w:date="2018-05-27T14:26:00Z">
                    <w:rPr>
                      <w:lang w:val="es-ES"/>
                    </w:rPr>
                  </w:rPrChange>
                </w:rPr>
                <w:t>rompe la capa de aislante para crear el contacto</w:t>
              </w:r>
            </w:ins>
          </w:p>
        </w:tc>
        <w:tc>
          <w:tcPr>
            <w:tcW w:w="2845" w:type="dxa"/>
            <w:tcPrChange w:id="3204" w:author="Maribel" w:date="2018-05-27T14:28:00Z">
              <w:tcPr>
                <w:tcW w:w="4362" w:type="dxa"/>
              </w:tcPr>
            </w:tcPrChange>
          </w:tcPr>
          <w:p w14:paraId="505BF971" w14:textId="56A7B3E8" w:rsidR="00BA3626" w:rsidRPr="00B15D57" w:rsidRDefault="00B15D57" w:rsidP="0083222D">
            <w:pPr>
              <w:jc w:val="center"/>
              <w:rPr>
                <w:b/>
                <w:sz w:val="18"/>
                <w:lang w:val="es-ES"/>
                <w:rPrChange w:id="3205" w:author="Maribel" w:date="2018-05-27T14:26:00Z">
                  <w:rPr>
                    <w:lang w:val="es-ES"/>
                  </w:rPr>
                </w:rPrChange>
              </w:rPr>
            </w:pPr>
            <w:proofErr w:type="spellStart"/>
            <w:ins w:id="3206" w:author="Maribel" w:date="2018-05-27T14:26:00Z">
              <w:r w:rsidRPr="00B15D57">
                <w:rPr>
                  <w:b/>
                  <w:sz w:val="18"/>
                  <w:lang w:val="es-ES"/>
                  <w:rPrChange w:id="3207" w:author="Maribel" w:date="2018-05-27T14:26:00Z">
                    <w:rPr>
                      <w:lang w:val="es-ES"/>
                    </w:rPr>
                  </w:rPrChange>
                </w:rPr>
                <w:t>Antifusible</w:t>
              </w:r>
              <w:proofErr w:type="spellEnd"/>
              <w:r w:rsidRPr="00B15D57">
                <w:rPr>
                  <w:b/>
                  <w:sz w:val="18"/>
                  <w:lang w:val="es-ES"/>
                  <w:rPrChange w:id="3208" w:author="Maribel" w:date="2018-05-27T14:26:00Z">
                    <w:rPr>
                      <w:lang w:val="es-ES"/>
                    </w:rPr>
                  </w:rPrChange>
                </w:rPr>
                <w:t xml:space="preserve"> cortocircuitado de forma efectiva después de la programación</w:t>
              </w:r>
            </w:ins>
          </w:p>
        </w:tc>
      </w:tr>
      <w:tr w:rsidR="006A66EA" w:rsidRPr="00B937CA" w14:paraId="59B7AB13" w14:textId="77777777" w:rsidTr="006A66EA">
        <w:trPr>
          <w:ins w:id="3209" w:author="Maribel" w:date="2018-05-27T14:28:00Z"/>
        </w:trPr>
        <w:tc>
          <w:tcPr>
            <w:tcW w:w="3660" w:type="dxa"/>
          </w:tcPr>
          <w:p w14:paraId="5F03D7C8" w14:textId="77777777" w:rsidR="006A66EA" w:rsidRPr="00B15D57" w:rsidDel="00B15D57" w:rsidRDefault="006A66EA" w:rsidP="0083222D">
            <w:pPr>
              <w:jc w:val="center"/>
              <w:rPr>
                <w:ins w:id="3210" w:author="Maribel" w:date="2018-05-27T14:28:00Z"/>
                <w:b/>
                <w:sz w:val="18"/>
                <w:lang w:val="es-ES"/>
              </w:rPr>
            </w:pPr>
          </w:p>
        </w:tc>
        <w:tc>
          <w:tcPr>
            <w:tcW w:w="2845" w:type="dxa"/>
          </w:tcPr>
          <w:p w14:paraId="3179F631" w14:textId="77777777" w:rsidR="006A66EA" w:rsidRPr="00B15D57" w:rsidRDefault="006A66EA" w:rsidP="0083222D">
            <w:pPr>
              <w:jc w:val="center"/>
              <w:rPr>
                <w:ins w:id="3211" w:author="Maribel" w:date="2018-05-27T14:28:00Z"/>
                <w:b/>
                <w:sz w:val="18"/>
                <w:lang w:val="es-ES"/>
              </w:rPr>
            </w:pPr>
          </w:p>
        </w:tc>
        <w:tc>
          <w:tcPr>
            <w:tcW w:w="2845" w:type="dxa"/>
          </w:tcPr>
          <w:p w14:paraId="2EE67232" w14:textId="77777777" w:rsidR="006A66EA" w:rsidRPr="00B15D57" w:rsidRDefault="006A66EA" w:rsidP="0083222D">
            <w:pPr>
              <w:jc w:val="center"/>
              <w:rPr>
                <w:ins w:id="3212" w:author="Maribel" w:date="2018-05-27T14:28:00Z"/>
                <w:b/>
                <w:sz w:val="18"/>
                <w:lang w:val="es-ES"/>
              </w:rPr>
            </w:pPr>
          </w:p>
        </w:tc>
      </w:tr>
      <w:tr w:rsidR="00BA3626" w:rsidRPr="00B937CA" w14:paraId="7BB00BC7" w14:textId="77777777" w:rsidTr="006A66EA">
        <w:trPr>
          <w:ins w:id="3213" w:author="Maribel" w:date="2018-05-27T14:23:00Z"/>
          <w:trPrChange w:id="3214" w:author="Maribel" w:date="2018-05-27T14:28:00Z">
            <w:trPr>
              <w:gridBefore w:val="1"/>
              <w:gridAfter w:val="0"/>
            </w:trPr>
          </w:trPrChange>
        </w:trPr>
        <w:tc>
          <w:tcPr>
            <w:tcW w:w="9350" w:type="dxa"/>
            <w:gridSpan w:val="3"/>
            <w:tcPrChange w:id="3215" w:author="Maribel" w:date="2018-05-27T14:28:00Z">
              <w:tcPr>
                <w:tcW w:w="9350" w:type="dxa"/>
                <w:gridSpan w:val="5"/>
              </w:tcPr>
            </w:tcPrChange>
          </w:tcPr>
          <w:p w14:paraId="771BAC5B" w14:textId="0BF84F09" w:rsidR="00BA3626" w:rsidRPr="002A3EA7" w:rsidRDefault="00E02ECC">
            <w:pPr>
              <w:pStyle w:val="Descripcin"/>
              <w:jc w:val="center"/>
              <w:rPr>
                <w:ins w:id="3216" w:author="Maribel" w:date="2018-05-27T14:23:00Z"/>
                <w:lang w:val="es-ES"/>
              </w:rPr>
              <w:pPrChange w:id="3217" w:author="Maribel" w:date="2018-05-27T14:27:00Z">
                <w:pPr>
                  <w:jc w:val="center"/>
                </w:pPr>
              </w:pPrChange>
            </w:pPr>
            <w:ins w:id="3218" w:author="Maribel" w:date="2018-05-27T14:27:00Z">
              <w:r w:rsidRPr="00E02ECC">
                <w:rPr>
                  <w:lang w:val="es-ES"/>
                  <w:rPrChange w:id="3219" w:author="Maribel" w:date="2018-05-27T14:27:00Z">
                    <w:rPr>
                      <w:i/>
                      <w:iCs/>
                    </w:rPr>
                  </w:rPrChange>
                </w:rPr>
                <w:t xml:space="preserve">Figura </w:t>
              </w:r>
              <w:r>
                <w:fldChar w:fldCharType="begin"/>
              </w:r>
              <w:r w:rsidRPr="00E02ECC">
                <w:rPr>
                  <w:lang w:val="es-ES"/>
                  <w:rPrChange w:id="3220" w:author="Maribel" w:date="2018-05-27T14:27:00Z">
                    <w:rPr>
                      <w:i/>
                      <w:iCs/>
                    </w:rPr>
                  </w:rPrChange>
                </w:rPr>
                <w:instrText xml:space="preserve"> SEQ Figura \* ARABIC </w:instrText>
              </w:r>
              <w:r>
                <w:fldChar w:fldCharType="separate"/>
              </w:r>
            </w:ins>
            <w:ins w:id="3221" w:author="Maribel" w:date="2018-05-29T01:55:00Z">
              <w:r w:rsidR="00791217">
                <w:rPr>
                  <w:noProof/>
                  <w:lang w:val="es-ES"/>
                </w:rPr>
                <w:t>9</w:t>
              </w:r>
            </w:ins>
            <w:ins w:id="3222" w:author="Maribel" w:date="2018-05-27T14:27:00Z">
              <w:r>
                <w:fldChar w:fldCharType="end"/>
              </w:r>
              <w:r w:rsidRPr="00E02ECC">
                <w:rPr>
                  <w:lang w:val="es-ES"/>
                  <w:rPrChange w:id="3223" w:author="Maribel" w:date="2018-05-27T14:27:00Z">
                    <w:rPr>
                      <w:i/>
                      <w:iCs/>
                    </w:rPr>
                  </w:rPrChange>
                </w:rPr>
                <w:t>.</w:t>
              </w:r>
              <w:r w:rsidRPr="00D82689">
                <w:rPr>
                  <w:i w:val="0"/>
                  <w:lang w:val="es-ES"/>
                  <w:rPrChange w:id="3224" w:author="Maribel" w:date="2018-05-27T14:37:00Z">
                    <w:rPr>
                      <w:i/>
                      <w:iCs/>
                    </w:rPr>
                  </w:rPrChange>
                </w:rPr>
                <w:t xml:space="preserve"> Conexión programable mediante </w:t>
              </w:r>
              <w:proofErr w:type="spellStart"/>
              <w:r w:rsidRPr="00D82689">
                <w:rPr>
                  <w:i w:val="0"/>
                  <w:lang w:val="es-ES"/>
                  <w:rPrChange w:id="3225" w:author="Maribel" w:date="2018-05-27T14:37:00Z">
                    <w:rPr>
                      <w:i/>
                      <w:iCs/>
                      <w:lang w:val="es-ES"/>
                    </w:rPr>
                  </w:rPrChange>
                </w:rPr>
                <w:t>antifusible</w:t>
              </w:r>
              <w:proofErr w:type="spellEnd"/>
              <w:r w:rsidRPr="00D82689">
                <w:rPr>
                  <w:i w:val="0"/>
                  <w:lang w:val="es-ES"/>
                  <w:rPrChange w:id="3226" w:author="Maribel" w:date="2018-05-27T14:37:00Z">
                    <w:rPr>
                      <w:i/>
                      <w:iCs/>
                      <w:lang w:val="es-ES"/>
                    </w:rPr>
                  </w:rPrChange>
                </w:rPr>
                <w:t>. Nota.</w:t>
              </w:r>
            </w:ins>
            <w:ins w:id="3227" w:author="Maribel" w:date="2018-05-27T14:28:00Z">
              <w:r w:rsidR="00FF144B" w:rsidRPr="00D82689">
                <w:rPr>
                  <w:i w:val="0"/>
                  <w:lang w:val="es-ES"/>
                  <w:rPrChange w:id="3228" w:author="Maribel" w:date="2018-05-27T14:37:00Z">
                    <w:rPr>
                      <w:i/>
                      <w:iCs/>
                      <w:lang w:val="es-ES"/>
                    </w:rPr>
                  </w:rPrChange>
                </w:rPr>
                <w:t xml:space="preserve"> </w:t>
              </w:r>
            </w:ins>
            <w:ins w:id="3229" w:author="Maribel" w:date="2018-05-27T14:27:00Z">
              <w:r w:rsidR="00FF144B" w:rsidRPr="00D82689">
                <w:rPr>
                  <w:i w:val="0"/>
                  <w:lang w:val="es-ES"/>
                  <w:rPrChange w:id="3230" w:author="Maribel" w:date="2018-05-27T14:37:00Z">
                    <w:rPr>
                      <w:i/>
                      <w:iCs/>
                      <w:lang w:val="es-ES"/>
                    </w:rPr>
                  </w:rPrChange>
                </w:rPr>
                <w:t xml:space="preserve">Recuperado de </w:t>
              </w:r>
              <w:r w:rsidR="00FF144B" w:rsidRPr="002A3EA7">
                <w:rPr>
                  <w:lang w:val="es-ES"/>
                </w:rPr>
                <w:t>“Fundamentos de sistemas digitales”</w:t>
              </w:r>
              <w:r w:rsidR="00FF144B" w:rsidRPr="00D82689">
                <w:rPr>
                  <w:i w:val="0"/>
                  <w:lang w:val="es-ES"/>
                  <w:rPrChange w:id="3231" w:author="Maribel" w:date="2018-05-27T14:37:00Z">
                    <w:rPr>
                      <w:i/>
                      <w:iCs/>
                      <w:lang w:val="es-ES"/>
                    </w:rPr>
                  </w:rPrChange>
                </w:rPr>
                <w:t>, de Floyd, Thomas L., 2006, p. 157, Madrid, España: Pearson Educación S.A.</w:t>
              </w:r>
            </w:ins>
          </w:p>
        </w:tc>
      </w:tr>
    </w:tbl>
    <w:p w14:paraId="3FE7C265" w14:textId="77777777" w:rsidR="0083222D" w:rsidRPr="0083222D" w:rsidRDefault="0083222D" w:rsidP="0083222D">
      <w:pPr>
        <w:rPr>
          <w:lang w:val="es-ES"/>
        </w:rPr>
      </w:pPr>
    </w:p>
    <w:p w14:paraId="4F6D96F0" w14:textId="77777777" w:rsidR="00742262" w:rsidRPr="002A34E3" w:rsidRDefault="00576BFB" w:rsidP="00742262">
      <w:pPr>
        <w:pStyle w:val="Prrafodelista"/>
        <w:numPr>
          <w:ilvl w:val="2"/>
          <w:numId w:val="5"/>
        </w:numPr>
        <w:rPr>
          <w:ins w:id="3232" w:author="Maribel" w:date="2018-05-13T19:22:00Z"/>
          <w:sz w:val="28"/>
          <w:lang w:val="es-ES"/>
          <w:rPrChange w:id="3233" w:author="Maribel" w:date="2018-05-13T19:22:00Z">
            <w:rPr>
              <w:ins w:id="3234" w:author="Maribel" w:date="2018-05-13T19:22:00Z"/>
              <w:b/>
              <w:lang w:val="es-ES"/>
            </w:rPr>
          </w:rPrChange>
        </w:rPr>
      </w:pPr>
      <w:r w:rsidRPr="002A34E3">
        <w:rPr>
          <w:b/>
          <w:sz w:val="28"/>
          <w:lang w:val="es-ES"/>
          <w:rPrChange w:id="3235" w:author="Maribel" w:date="2018-05-13T19:22:00Z">
            <w:rPr>
              <w:b/>
              <w:lang w:val="es-ES"/>
            </w:rPr>
          </w:rPrChange>
        </w:rPr>
        <w:t>Tecnología basada en EPROM</w:t>
      </w:r>
      <w:r w:rsidR="00C21A9B" w:rsidRPr="002A34E3">
        <w:rPr>
          <w:b/>
          <w:sz w:val="28"/>
          <w:lang w:val="es-ES"/>
          <w:rPrChange w:id="3236" w:author="Maribel" w:date="2018-05-13T19:22:00Z">
            <w:rPr>
              <w:b/>
              <w:lang w:val="es-ES"/>
            </w:rPr>
          </w:rPrChange>
        </w:rPr>
        <w:t xml:space="preserve"> (</w:t>
      </w:r>
      <w:proofErr w:type="spellStart"/>
      <w:r w:rsidR="00C21A9B" w:rsidRPr="002A34E3">
        <w:rPr>
          <w:b/>
          <w:i/>
          <w:sz w:val="28"/>
          <w:lang w:val="es-ES"/>
          <w:rPrChange w:id="3237" w:author="Maribel" w:date="2018-05-13T19:22:00Z">
            <w:rPr>
              <w:b/>
              <w:i/>
              <w:lang w:val="es-ES"/>
            </w:rPr>
          </w:rPrChange>
        </w:rPr>
        <w:t>Electrically</w:t>
      </w:r>
      <w:proofErr w:type="spellEnd"/>
      <w:r w:rsidR="00C21A9B" w:rsidRPr="002A34E3">
        <w:rPr>
          <w:b/>
          <w:i/>
          <w:sz w:val="28"/>
          <w:lang w:val="es-ES"/>
          <w:rPrChange w:id="3238" w:author="Maribel" w:date="2018-05-13T19:22:00Z">
            <w:rPr>
              <w:b/>
              <w:i/>
              <w:lang w:val="es-ES"/>
            </w:rPr>
          </w:rPrChange>
        </w:rPr>
        <w:t xml:space="preserve"> </w:t>
      </w:r>
      <w:proofErr w:type="spellStart"/>
      <w:r w:rsidR="00C21A9B" w:rsidRPr="002A34E3">
        <w:rPr>
          <w:b/>
          <w:i/>
          <w:sz w:val="28"/>
          <w:lang w:val="es-ES"/>
          <w:rPrChange w:id="3239" w:author="Maribel" w:date="2018-05-13T19:22:00Z">
            <w:rPr>
              <w:b/>
              <w:i/>
              <w:lang w:val="es-ES"/>
            </w:rPr>
          </w:rPrChange>
        </w:rPr>
        <w:t>Programmable</w:t>
      </w:r>
      <w:proofErr w:type="spellEnd"/>
      <w:r w:rsidR="00C21A9B" w:rsidRPr="002A34E3">
        <w:rPr>
          <w:b/>
          <w:i/>
          <w:sz w:val="28"/>
          <w:lang w:val="es-ES"/>
          <w:rPrChange w:id="3240" w:author="Maribel" w:date="2018-05-13T19:22:00Z">
            <w:rPr>
              <w:b/>
              <w:i/>
              <w:lang w:val="es-ES"/>
            </w:rPr>
          </w:rPrChange>
        </w:rPr>
        <w:t xml:space="preserve"> </w:t>
      </w:r>
      <w:proofErr w:type="spellStart"/>
      <w:r w:rsidR="00C21A9B" w:rsidRPr="002A34E3">
        <w:rPr>
          <w:b/>
          <w:i/>
          <w:sz w:val="28"/>
          <w:lang w:val="es-ES"/>
          <w:rPrChange w:id="3241" w:author="Maribel" w:date="2018-05-13T19:22:00Z">
            <w:rPr>
              <w:b/>
              <w:i/>
              <w:lang w:val="es-ES"/>
            </w:rPr>
          </w:rPrChange>
        </w:rPr>
        <w:t>Read-Only</w:t>
      </w:r>
      <w:proofErr w:type="spellEnd"/>
      <w:r w:rsidR="00C21A9B" w:rsidRPr="002A34E3">
        <w:rPr>
          <w:b/>
          <w:i/>
          <w:sz w:val="28"/>
          <w:lang w:val="es-ES"/>
          <w:rPrChange w:id="3242" w:author="Maribel" w:date="2018-05-13T19:22:00Z">
            <w:rPr>
              <w:b/>
              <w:i/>
              <w:lang w:val="es-ES"/>
            </w:rPr>
          </w:rPrChange>
        </w:rPr>
        <w:t xml:space="preserve"> </w:t>
      </w:r>
      <w:proofErr w:type="spellStart"/>
      <w:r w:rsidR="00C21A9B" w:rsidRPr="002A34E3">
        <w:rPr>
          <w:b/>
          <w:i/>
          <w:sz w:val="28"/>
          <w:lang w:val="es-ES"/>
          <w:rPrChange w:id="3243" w:author="Maribel" w:date="2018-05-13T19:22:00Z">
            <w:rPr>
              <w:b/>
              <w:i/>
              <w:lang w:val="es-ES"/>
            </w:rPr>
          </w:rPrChange>
        </w:rPr>
        <w:t>Memory</w:t>
      </w:r>
      <w:proofErr w:type="spellEnd"/>
      <w:r w:rsidR="00C21A9B" w:rsidRPr="002A34E3">
        <w:rPr>
          <w:b/>
          <w:sz w:val="28"/>
          <w:lang w:val="es-ES"/>
          <w:rPrChange w:id="3244" w:author="Maribel" w:date="2018-05-13T19:22:00Z">
            <w:rPr>
              <w:b/>
              <w:lang w:val="es-ES"/>
            </w:rPr>
          </w:rPrChange>
        </w:rPr>
        <w:t>)</w:t>
      </w:r>
    </w:p>
    <w:p w14:paraId="391969B8" w14:textId="17DD5B29" w:rsidR="00C21A9B" w:rsidRPr="00742262" w:rsidRDefault="00EA1E61">
      <w:pPr>
        <w:rPr>
          <w:lang w:val="es-ES"/>
        </w:rPr>
        <w:pPrChange w:id="3245" w:author="Maribel" w:date="2018-05-13T19:22:00Z">
          <w:pPr>
            <w:pStyle w:val="Prrafodelista"/>
            <w:numPr>
              <w:numId w:val="1"/>
            </w:numPr>
            <w:ind w:left="1080" w:hanging="360"/>
          </w:pPr>
        </w:pPrChange>
      </w:pPr>
      <w:ins w:id="3246" w:author="Maribel" w:date="2018-05-27T14:29:00Z">
        <w:r w:rsidRPr="00EA1E61">
          <w:rPr>
            <w:lang w:val="es-ES"/>
            <w:rPrChange w:id="3247" w:author="Maribel" w:date="2018-05-27T14:29:00Z">
              <w:rPr>
                <w:b/>
                <w:lang w:val="es-ES"/>
              </w:rPr>
            </w:rPrChange>
          </w:rPr>
          <w:lastRenderedPageBreak/>
          <w:t xml:space="preserve">En este caso, </w:t>
        </w:r>
      </w:ins>
      <w:del w:id="3248" w:author="Maribel" w:date="2018-05-13T19:21:00Z">
        <w:r w:rsidR="00A155F2" w:rsidRPr="00EA1E61" w:rsidDel="00742262">
          <w:rPr>
            <w:lang w:val="es-ES"/>
            <w:rPrChange w:id="3249" w:author="Maribel" w:date="2018-05-27T14:29:00Z">
              <w:rPr>
                <w:b/>
                <w:lang w:val="es-ES"/>
              </w:rPr>
            </w:rPrChange>
          </w:rPr>
          <w:delText>.</w:delText>
        </w:r>
        <w:r w:rsidR="00C21A9B" w:rsidRPr="00EA1E61" w:rsidDel="00742262">
          <w:rPr>
            <w:lang w:val="es-ES"/>
          </w:rPr>
          <w:delText xml:space="preserve"> </w:delText>
        </w:r>
      </w:del>
      <w:del w:id="3250" w:author="Maribel" w:date="2018-05-27T14:29:00Z">
        <w:r w:rsidR="00B32FA0" w:rsidRPr="00EA1E61" w:rsidDel="00EA1E61">
          <w:rPr>
            <w:lang w:val="es-ES"/>
          </w:rPr>
          <w:delText>L</w:delText>
        </w:r>
      </w:del>
      <w:ins w:id="3251" w:author="Maribel" w:date="2018-05-27T14:29:00Z">
        <w:r w:rsidRPr="00EA1E61">
          <w:rPr>
            <w:lang w:val="es-ES"/>
          </w:rPr>
          <w:t>l</w:t>
        </w:r>
      </w:ins>
      <w:r w:rsidR="00B32FA0" w:rsidRPr="00EA1E61">
        <w:rPr>
          <w:lang w:val="es-ES"/>
        </w:rPr>
        <w:t>a</w:t>
      </w:r>
      <w:r w:rsidR="00B32FA0" w:rsidRPr="00742262">
        <w:rPr>
          <w:lang w:val="es-ES"/>
        </w:rPr>
        <w:t xml:space="preserve">s conexiones programables son similares a las celdas de memoria de las EPROM. </w:t>
      </w:r>
      <w:r w:rsidR="00C21A9B" w:rsidRPr="00742262">
        <w:rPr>
          <w:lang w:val="es-ES"/>
        </w:rPr>
        <w:t xml:space="preserve">Emplea un tipo especial de </w:t>
      </w:r>
      <w:r w:rsidR="00C21A9B" w:rsidRPr="00742262">
        <w:rPr>
          <w:b/>
          <w:lang w:val="es-ES"/>
        </w:rPr>
        <w:t>puerta MOS</w:t>
      </w:r>
      <w:r w:rsidR="00C21A9B" w:rsidRPr="00742262">
        <w:rPr>
          <w:lang w:val="es-ES"/>
        </w:rPr>
        <w:t xml:space="preserve">, conocido como </w:t>
      </w:r>
      <w:r w:rsidR="00C21A9B" w:rsidRPr="00742262">
        <w:rPr>
          <w:b/>
          <w:lang w:val="es-ES"/>
        </w:rPr>
        <w:t>transistor de puerta flotante</w:t>
      </w:r>
      <w:r w:rsidR="00C21A9B" w:rsidRPr="00742262">
        <w:rPr>
          <w:lang w:val="es-ES"/>
        </w:rPr>
        <w:t xml:space="preserve">, como conexión programable. Usa un proceso denominado </w:t>
      </w:r>
      <w:proofErr w:type="spellStart"/>
      <w:r w:rsidR="00C21A9B" w:rsidRPr="00742262">
        <w:rPr>
          <w:b/>
          <w:lang w:val="es-ES"/>
        </w:rPr>
        <w:t>Fowler-Nordheim</w:t>
      </w:r>
      <w:proofErr w:type="spellEnd"/>
      <w:r w:rsidR="00C21A9B" w:rsidRPr="00742262">
        <w:rPr>
          <w:lang w:val="es-ES"/>
        </w:rPr>
        <w:t xml:space="preserve"> para colocar electrones en la estructura de puerta flotante. La mayoría de los </w:t>
      </w:r>
      <w:proofErr w:type="spellStart"/>
      <w:r w:rsidR="00C21A9B" w:rsidRPr="00742262">
        <w:rPr>
          <w:lang w:val="es-ES"/>
        </w:rPr>
        <w:t>PLDs</w:t>
      </w:r>
      <w:proofErr w:type="spellEnd"/>
      <w:r w:rsidR="00C21A9B" w:rsidRPr="00742262">
        <w:rPr>
          <w:lang w:val="es-ES"/>
        </w:rPr>
        <w:t xml:space="preserve"> que usan esta tecnología son programables una sola vez (</w:t>
      </w:r>
      <w:proofErr w:type="spellStart"/>
      <w:ins w:id="3252" w:author="Maribel" w:date="2018-05-27T14:29:00Z">
        <w:r w:rsidR="00FD1CCA" w:rsidRPr="00FD1CCA">
          <w:rPr>
            <w:i/>
            <w:lang w:val="es-ES"/>
            <w:rPrChange w:id="3253" w:author="Maribel" w:date="2018-05-27T14:30:00Z">
              <w:rPr>
                <w:lang w:val="es-ES"/>
              </w:rPr>
            </w:rPrChange>
          </w:rPr>
          <w:t>one</w:t>
        </w:r>
        <w:proofErr w:type="spellEnd"/>
        <w:r w:rsidR="00FD1CCA" w:rsidRPr="00FD1CCA">
          <w:rPr>
            <w:i/>
            <w:lang w:val="es-ES"/>
            <w:rPrChange w:id="3254" w:author="Maribel" w:date="2018-05-27T14:30:00Z">
              <w:rPr>
                <w:lang w:val="es-ES"/>
              </w:rPr>
            </w:rPrChange>
          </w:rPr>
          <w:t xml:space="preserve">-time </w:t>
        </w:r>
      </w:ins>
      <w:ins w:id="3255" w:author="Maribel" w:date="2018-05-27T14:30:00Z">
        <w:r w:rsidR="00FD1CCA" w:rsidRPr="00FD1CCA">
          <w:rPr>
            <w:i/>
            <w:lang w:val="es-ES"/>
            <w:rPrChange w:id="3256" w:author="Maribel" w:date="2018-05-27T14:30:00Z">
              <w:rPr>
                <w:lang w:val="es-ES"/>
              </w:rPr>
            </w:rPrChange>
          </w:rPr>
          <w:t>programable</w:t>
        </w:r>
        <w:r w:rsidR="00FD1CCA">
          <w:rPr>
            <w:lang w:val="es-ES"/>
          </w:rPr>
          <w:t xml:space="preserve">, </w:t>
        </w:r>
      </w:ins>
      <w:r w:rsidR="00C21A9B" w:rsidRPr="00FD1CCA">
        <w:rPr>
          <w:i/>
          <w:lang w:val="es-ES"/>
          <w:rPrChange w:id="3257" w:author="Maribel" w:date="2018-05-27T14:30:00Z">
            <w:rPr>
              <w:lang w:val="es-ES"/>
            </w:rPr>
          </w:rPrChange>
        </w:rPr>
        <w:t>OTP</w:t>
      </w:r>
      <w:r w:rsidR="00C21A9B" w:rsidRPr="00742262">
        <w:rPr>
          <w:lang w:val="es-ES"/>
        </w:rPr>
        <w:t xml:space="preserve">), a no ser que dispongan de un </w:t>
      </w:r>
      <w:r w:rsidR="00C21A9B" w:rsidRPr="00742262">
        <w:rPr>
          <w:b/>
          <w:lang w:val="es-ES"/>
        </w:rPr>
        <w:t>encapsulado de ventana</w:t>
      </w:r>
      <w:r w:rsidR="00C21A9B" w:rsidRPr="00742262">
        <w:rPr>
          <w:lang w:val="es-ES"/>
        </w:rPr>
        <w:t xml:space="preserve">. En este caso, la configuración se puede borrarse utilizando </w:t>
      </w:r>
      <w:r w:rsidR="00C21A9B" w:rsidRPr="00742262">
        <w:rPr>
          <w:b/>
          <w:lang w:val="es-ES"/>
        </w:rPr>
        <w:t>luz ultravioleta (UV)</w:t>
      </w:r>
      <w:r w:rsidR="00C21A9B" w:rsidRPr="00742262">
        <w:rPr>
          <w:lang w:val="es-ES"/>
        </w:rPr>
        <w:t xml:space="preserve"> y volverse a programar de forma normal.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58" w:author="Maribel" w:date="2018-05-27T14:53:00Z">
          <w:tblPr>
            <w:tblStyle w:val="Tablaconcuadrcula"/>
            <w:tblW w:w="0" w:type="auto"/>
            <w:tblLook w:val="04A0" w:firstRow="1" w:lastRow="0" w:firstColumn="1" w:lastColumn="0" w:noHBand="0" w:noVBand="1"/>
          </w:tblPr>
        </w:tblPrChange>
      </w:tblPr>
      <w:tblGrid>
        <w:gridCol w:w="9350"/>
        <w:tblGridChange w:id="3259">
          <w:tblGrid>
            <w:gridCol w:w="9350"/>
          </w:tblGrid>
        </w:tblGridChange>
      </w:tblGrid>
      <w:tr w:rsidR="00666DEC" w14:paraId="65C44A5A" w14:textId="77777777" w:rsidTr="00BF32E9">
        <w:tc>
          <w:tcPr>
            <w:tcW w:w="9350" w:type="dxa"/>
            <w:tcPrChange w:id="3260" w:author="Maribel" w:date="2018-05-27T14:53:00Z">
              <w:tcPr>
                <w:tcW w:w="9350" w:type="dxa"/>
              </w:tcPr>
            </w:tcPrChange>
          </w:tcPr>
          <w:p w14:paraId="1EF98732" w14:textId="548BE0F6" w:rsidR="00666DEC" w:rsidRPr="002C02F0" w:rsidRDefault="002B1B5F">
            <w:pPr>
              <w:keepNext/>
              <w:jc w:val="center"/>
              <w:rPr>
                <w:rPrChange w:id="3261" w:author="Maribel" w:date="2018-05-27T14:32:00Z">
                  <w:rPr>
                    <w:lang w:val="es-ES"/>
                  </w:rPr>
                </w:rPrChange>
              </w:rPr>
              <w:pPrChange w:id="3262" w:author="Maribel" w:date="2018-05-27T14:32:00Z">
                <w:pPr>
                  <w:jc w:val="center"/>
                </w:pPr>
              </w:pPrChange>
            </w:pPr>
            <w:ins w:id="3263" w:author="Maribel" w:date="2018-05-22T18:09:00Z">
              <w:r>
                <w:rPr>
                  <w:noProof/>
                </w:rPr>
                <w:drawing>
                  <wp:inline distT="0" distB="0" distL="0" distR="0" wp14:anchorId="45446017" wp14:editId="2E70E10C">
                    <wp:extent cx="5669280" cy="248401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12069"/>
                            <a:stretch/>
                          </pic:blipFill>
                          <pic:spPr bwMode="auto">
                            <a:xfrm>
                              <a:off x="0" y="0"/>
                              <a:ext cx="5675494" cy="2486739"/>
                            </a:xfrm>
                            <a:prstGeom prst="rect">
                              <a:avLst/>
                            </a:prstGeom>
                            <a:ln>
                              <a:noFill/>
                            </a:ln>
                            <a:extLst>
                              <a:ext uri="{53640926-AAD7-44D8-BBD7-CCE9431645EC}">
                                <a14:shadowObscured xmlns:a14="http://schemas.microsoft.com/office/drawing/2010/main"/>
                              </a:ext>
                            </a:extLst>
                          </pic:spPr>
                        </pic:pic>
                      </a:graphicData>
                    </a:graphic>
                  </wp:inline>
                </w:drawing>
              </w:r>
            </w:ins>
            <w:del w:id="3264" w:author="Maribel" w:date="2018-05-22T17:37:00Z">
              <w:r w:rsidR="00666DEC" w:rsidDel="00EA0776">
                <w:rPr>
                  <w:lang w:val="es-ES"/>
                </w:rPr>
                <w:delText>*** Figura página 158 libro FD</w:delText>
              </w:r>
            </w:del>
          </w:p>
        </w:tc>
      </w:tr>
      <w:tr w:rsidR="00666DEC" w:rsidRPr="00B937CA" w14:paraId="645EEFA1" w14:textId="77777777" w:rsidTr="00BF32E9">
        <w:tc>
          <w:tcPr>
            <w:tcW w:w="9350" w:type="dxa"/>
            <w:tcPrChange w:id="3265" w:author="Maribel" w:date="2018-05-27T14:53:00Z">
              <w:tcPr>
                <w:tcW w:w="9350" w:type="dxa"/>
              </w:tcPr>
            </w:tcPrChange>
          </w:tcPr>
          <w:p w14:paraId="36653996" w14:textId="69138F77" w:rsidR="00666DEC" w:rsidRPr="009964F3" w:rsidRDefault="009964F3" w:rsidP="00555495">
            <w:pPr>
              <w:jc w:val="center"/>
              <w:rPr>
                <w:i/>
                <w:iCs/>
                <w:color w:val="44546A" w:themeColor="text2"/>
                <w:sz w:val="18"/>
                <w:szCs w:val="18"/>
                <w:lang w:val="es-ES"/>
                <w:rPrChange w:id="3266" w:author="Maribel" w:date="2018-05-27T14:32:00Z">
                  <w:rPr>
                    <w:lang w:val="es-ES"/>
                  </w:rPr>
                </w:rPrChange>
              </w:rPr>
            </w:pPr>
            <w:ins w:id="3267" w:author="Maribel" w:date="2018-05-27T14:31:00Z">
              <w:r w:rsidRPr="009964F3">
                <w:rPr>
                  <w:i/>
                  <w:iCs/>
                  <w:color w:val="44546A" w:themeColor="text2"/>
                  <w:sz w:val="18"/>
                  <w:szCs w:val="18"/>
                  <w:lang w:val="es-ES"/>
                  <w:rPrChange w:id="3268" w:author="Maribel" w:date="2018-05-27T14:32:00Z">
                    <w:rPr/>
                  </w:rPrChange>
                </w:rPr>
                <w:t xml:space="preserve">Figura </w:t>
              </w:r>
              <w:r w:rsidRPr="009964F3">
                <w:rPr>
                  <w:i/>
                  <w:iCs/>
                  <w:color w:val="44546A" w:themeColor="text2"/>
                  <w:sz w:val="18"/>
                  <w:szCs w:val="18"/>
                  <w:lang w:val="es-ES"/>
                  <w:rPrChange w:id="3269" w:author="Maribel" w:date="2018-05-27T14:32:00Z">
                    <w:rPr/>
                  </w:rPrChange>
                </w:rPr>
                <w:fldChar w:fldCharType="begin"/>
              </w:r>
              <w:r w:rsidRPr="009964F3">
                <w:rPr>
                  <w:i/>
                  <w:iCs/>
                  <w:color w:val="44546A" w:themeColor="text2"/>
                  <w:sz w:val="18"/>
                  <w:szCs w:val="18"/>
                  <w:lang w:val="es-ES"/>
                  <w:rPrChange w:id="3270" w:author="Maribel" w:date="2018-05-27T14:32:00Z">
                    <w:rPr/>
                  </w:rPrChange>
                </w:rPr>
                <w:instrText xml:space="preserve"> SEQ Figura \* ARABIC </w:instrText>
              </w:r>
              <w:r w:rsidRPr="009964F3">
                <w:rPr>
                  <w:i/>
                  <w:iCs/>
                  <w:color w:val="44546A" w:themeColor="text2"/>
                  <w:sz w:val="18"/>
                  <w:szCs w:val="18"/>
                  <w:lang w:val="es-ES"/>
                  <w:rPrChange w:id="3271" w:author="Maribel" w:date="2018-05-27T14:32:00Z">
                    <w:rPr/>
                  </w:rPrChange>
                </w:rPr>
                <w:fldChar w:fldCharType="separate"/>
              </w:r>
            </w:ins>
            <w:ins w:id="3272" w:author="Maribel" w:date="2018-05-29T01:55:00Z">
              <w:r w:rsidR="00791217">
                <w:rPr>
                  <w:i/>
                  <w:iCs/>
                  <w:noProof/>
                  <w:color w:val="44546A" w:themeColor="text2"/>
                  <w:sz w:val="18"/>
                  <w:szCs w:val="18"/>
                  <w:lang w:val="es-ES"/>
                </w:rPr>
                <w:t>10</w:t>
              </w:r>
            </w:ins>
            <w:ins w:id="3273" w:author="Maribel" w:date="2018-05-27T14:31:00Z">
              <w:r w:rsidRPr="009964F3">
                <w:rPr>
                  <w:i/>
                  <w:iCs/>
                  <w:color w:val="44546A" w:themeColor="text2"/>
                  <w:sz w:val="18"/>
                  <w:szCs w:val="18"/>
                  <w:lang w:val="es-ES"/>
                  <w:rPrChange w:id="3274" w:author="Maribel" w:date="2018-05-27T14:32:00Z">
                    <w:rPr/>
                  </w:rPrChange>
                </w:rPr>
                <w:fldChar w:fldCharType="end"/>
              </w:r>
            </w:ins>
            <w:del w:id="3275" w:author="Maribel" w:date="2018-05-27T14:31:00Z">
              <w:r w:rsidR="00666DEC" w:rsidRPr="009964F3" w:rsidDel="009964F3">
                <w:rPr>
                  <w:i/>
                  <w:iCs/>
                  <w:color w:val="44546A" w:themeColor="text2"/>
                  <w:sz w:val="18"/>
                  <w:szCs w:val="18"/>
                  <w:lang w:val="es-ES"/>
                  <w:rPrChange w:id="3276" w:author="Maribel" w:date="2018-05-27T14:32:00Z">
                    <w:rPr>
                      <w:lang w:val="es-ES"/>
                    </w:rPr>
                  </w:rPrChange>
                </w:rPr>
                <w:delText>Tecnología basada en EPROM</w:delText>
              </w:r>
            </w:del>
            <w:ins w:id="3277" w:author="Maribel" w:date="2018-05-27T14:31:00Z">
              <w:r w:rsidRPr="009964F3">
                <w:rPr>
                  <w:i/>
                  <w:iCs/>
                  <w:color w:val="44546A" w:themeColor="text2"/>
                  <w:sz w:val="18"/>
                  <w:szCs w:val="18"/>
                  <w:lang w:val="es-ES"/>
                  <w:rPrChange w:id="3278" w:author="Maribel" w:date="2018-05-27T14:32:00Z">
                    <w:rPr>
                      <w:lang w:val="es-ES"/>
                    </w:rPr>
                  </w:rPrChange>
                </w:rPr>
                <w:t>.</w:t>
              </w:r>
              <w:r w:rsidRPr="000B531C">
                <w:rPr>
                  <w:iCs/>
                  <w:color w:val="44546A" w:themeColor="text2"/>
                  <w:sz w:val="18"/>
                  <w:szCs w:val="18"/>
                  <w:lang w:val="es-ES"/>
                  <w:rPrChange w:id="3279" w:author="Maribel" w:date="2018-05-27T14:37:00Z">
                    <w:rPr>
                      <w:lang w:val="es-ES"/>
                    </w:rPr>
                  </w:rPrChange>
                </w:rPr>
                <w:t xml:space="preserve"> Tecnología basada en EPROM.</w:t>
              </w:r>
            </w:ins>
            <w:ins w:id="3280" w:author="Maribel" w:date="2018-05-27T14:32:00Z">
              <w:r w:rsidRPr="000B531C">
                <w:rPr>
                  <w:iCs/>
                  <w:color w:val="44546A" w:themeColor="text2"/>
                  <w:sz w:val="18"/>
                  <w:szCs w:val="18"/>
                  <w:lang w:val="es-ES"/>
                  <w:rPrChange w:id="3281" w:author="Maribel" w:date="2018-05-27T14:37:00Z">
                    <w:rPr>
                      <w:lang w:val="es-ES"/>
                    </w:rPr>
                  </w:rPrChange>
                </w:rPr>
                <w:t xml:space="preserve"> Nota. Recuperado de </w:t>
              </w:r>
              <w:r w:rsidRPr="000B531C">
                <w:rPr>
                  <w:i/>
                  <w:iCs/>
                  <w:color w:val="44546A" w:themeColor="text2"/>
                  <w:sz w:val="18"/>
                  <w:szCs w:val="18"/>
                  <w:lang w:val="es-ES"/>
                  <w:rPrChange w:id="3282" w:author="Maribel" w:date="2018-05-27T14:37:00Z">
                    <w:rPr>
                      <w:lang w:val="es-ES"/>
                    </w:rPr>
                  </w:rPrChange>
                </w:rPr>
                <w:t>“Fundamentos de sistemas digitales”</w:t>
              </w:r>
              <w:r w:rsidRPr="000B531C">
                <w:rPr>
                  <w:iCs/>
                  <w:color w:val="44546A" w:themeColor="text2"/>
                  <w:sz w:val="18"/>
                  <w:szCs w:val="18"/>
                  <w:lang w:val="es-ES"/>
                  <w:rPrChange w:id="3283" w:author="Maribel" w:date="2018-05-27T14:37:00Z">
                    <w:rPr>
                      <w:lang w:val="es-ES"/>
                    </w:rPr>
                  </w:rPrChange>
                </w:rPr>
                <w:t>, de Floyd, Thomas L., 2006, p. 15</w:t>
              </w:r>
              <w:r w:rsidRPr="000B531C">
                <w:rPr>
                  <w:iCs/>
                  <w:color w:val="44546A" w:themeColor="text2"/>
                  <w:sz w:val="18"/>
                  <w:szCs w:val="18"/>
                  <w:lang w:val="es-ES"/>
                  <w:rPrChange w:id="3284" w:author="Maribel" w:date="2018-05-27T14:37:00Z">
                    <w:rPr>
                      <w:i/>
                      <w:iCs/>
                      <w:color w:val="44546A" w:themeColor="text2"/>
                      <w:sz w:val="18"/>
                      <w:szCs w:val="18"/>
                      <w:lang w:val="es-ES"/>
                    </w:rPr>
                  </w:rPrChange>
                </w:rPr>
                <w:t>8</w:t>
              </w:r>
              <w:r w:rsidRPr="000B531C">
                <w:rPr>
                  <w:iCs/>
                  <w:color w:val="44546A" w:themeColor="text2"/>
                  <w:sz w:val="18"/>
                  <w:szCs w:val="18"/>
                  <w:lang w:val="es-ES"/>
                  <w:rPrChange w:id="3285" w:author="Maribel" w:date="2018-05-27T14:37:00Z">
                    <w:rPr>
                      <w:lang w:val="es-ES"/>
                    </w:rPr>
                  </w:rPrChange>
                </w:rPr>
                <w:t>, Madrid, España: Pearson Educación S.A.</w:t>
              </w:r>
            </w:ins>
          </w:p>
        </w:tc>
      </w:tr>
    </w:tbl>
    <w:p w14:paraId="291BDFE9" w14:textId="77777777" w:rsidR="00C21A9B" w:rsidRPr="00C21A9B" w:rsidRDefault="00C21A9B" w:rsidP="00C21A9B">
      <w:pPr>
        <w:rPr>
          <w:lang w:val="es-ES"/>
        </w:rPr>
      </w:pPr>
    </w:p>
    <w:p w14:paraId="05A6E976" w14:textId="77777777" w:rsidR="00742262" w:rsidRPr="002A34E3" w:rsidRDefault="00576BFB" w:rsidP="00742262">
      <w:pPr>
        <w:pStyle w:val="Prrafodelista"/>
        <w:numPr>
          <w:ilvl w:val="2"/>
          <w:numId w:val="5"/>
        </w:numPr>
        <w:rPr>
          <w:ins w:id="3286" w:author="Maribel" w:date="2018-05-13T19:22:00Z"/>
          <w:sz w:val="28"/>
          <w:lang w:val="es-ES"/>
          <w:rPrChange w:id="3287" w:author="Maribel" w:date="2018-05-13T19:22:00Z">
            <w:rPr>
              <w:ins w:id="3288" w:author="Maribel" w:date="2018-05-13T19:22:00Z"/>
              <w:b/>
              <w:lang w:val="es-ES"/>
            </w:rPr>
          </w:rPrChange>
        </w:rPr>
      </w:pPr>
      <w:r w:rsidRPr="002A34E3">
        <w:rPr>
          <w:b/>
          <w:sz w:val="28"/>
          <w:lang w:val="es-ES"/>
          <w:rPrChange w:id="3289" w:author="Maribel" w:date="2018-05-13T19:22:00Z">
            <w:rPr>
              <w:b/>
              <w:lang w:val="es-ES"/>
            </w:rPr>
          </w:rPrChange>
        </w:rPr>
        <w:t>Tecnología basada en EEPROM</w:t>
      </w:r>
      <w:r w:rsidR="002948E0" w:rsidRPr="002A34E3">
        <w:rPr>
          <w:b/>
          <w:sz w:val="28"/>
          <w:lang w:val="es-ES"/>
          <w:rPrChange w:id="3290" w:author="Maribel" w:date="2018-05-13T19:22:00Z">
            <w:rPr>
              <w:b/>
              <w:lang w:val="es-ES"/>
            </w:rPr>
          </w:rPrChange>
        </w:rPr>
        <w:t xml:space="preserve"> (</w:t>
      </w:r>
      <w:proofErr w:type="spellStart"/>
      <w:r w:rsidR="002948E0" w:rsidRPr="002A34E3">
        <w:rPr>
          <w:b/>
          <w:i/>
          <w:sz w:val="28"/>
          <w:lang w:val="es-ES"/>
          <w:rPrChange w:id="3291" w:author="Maribel" w:date="2018-05-13T19:22:00Z">
            <w:rPr>
              <w:b/>
              <w:i/>
              <w:lang w:val="es-ES"/>
            </w:rPr>
          </w:rPrChange>
        </w:rPr>
        <w:t>Electr</w:t>
      </w:r>
      <w:del w:id="3292" w:author="Maribel" w:date="2018-05-13T18:23:00Z">
        <w:r w:rsidR="002948E0" w:rsidRPr="002A34E3" w:rsidDel="00E6062C">
          <w:rPr>
            <w:b/>
            <w:i/>
            <w:sz w:val="28"/>
            <w:lang w:val="es-ES"/>
            <w:rPrChange w:id="3293" w:author="Maribel" w:date="2018-05-13T19:22:00Z">
              <w:rPr>
                <w:b/>
                <w:i/>
                <w:lang w:val="es-ES"/>
              </w:rPr>
            </w:rPrChange>
          </w:rPr>
          <w:delText>e</w:delText>
        </w:r>
      </w:del>
      <w:ins w:id="3294" w:author="Maribel" w:date="2018-05-13T18:23:00Z">
        <w:r w:rsidR="00E6062C" w:rsidRPr="002A34E3">
          <w:rPr>
            <w:b/>
            <w:i/>
            <w:sz w:val="28"/>
            <w:lang w:val="es-ES"/>
            <w:rPrChange w:id="3295" w:author="Maribel" w:date="2018-05-13T19:22:00Z">
              <w:rPr>
                <w:b/>
                <w:i/>
                <w:lang w:val="es-ES"/>
              </w:rPr>
            </w:rPrChange>
          </w:rPr>
          <w:t>i</w:t>
        </w:r>
      </w:ins>
      <w:r w:rsidR="002948E0" w:rsidRPr="002A34E3">
        <w:rPr>
          <w:b/>
          <w:i/>
          <w:sz w:val="28"/>
          <w:lang w:val="es-ES"/>
          <w:rPrChange w:id="3296" w:author="Maribel" w:date="2018-05-13T19:22:00Z">
            <w:rPr>
              <w:b/>
              <w:i/>
              <w:lang w:val="es-ES"/>
            </w:rPr>
          </w:rPrChange>
        </w:rPr>
        <w:t>cally</w:t>
      </w:r>
      <w:proofErr w:type="spellEnd"/>
      <w:r w:rsidR="002948E0" w:rsidRPr="002A34E3">
        <w:rPr>
          <w:b/>
          <w:i/>
          <w:sz w:val="28"/>
          <w:lang w:val="es-ES"/>
          <w:rPrChange w:id="3297" w:author="Maribel" w:date="2018-05-13T19:22:00Z">
            <w:rPr>
              <w:b/>
              <w:i/>
              <w:lang w:val="es-ES"/>
            </w:rPr>
          </w:rPrChange>
        </w:rPr>
        <w:t xml:space="preserve"> </w:t>
      </w:r>
      <w:proofErr w:type="spellStart"/>
      <w:r w:rsidR="002948E0" w:rsidRPr="002A34E3">
        <w:rPr>
          <w:b/>
          <w:i/>
          <w:sz w:val="28"/>
          <w:lang w:val="es-ES"/>
          <w:rPrChange w:id="3298" w:author="Maribel" w:date="2018-05-13T19:22:00Z">
            <w:rPr>
              <w:b/>
              <w:i/>
              <w:lang w:val="es-ES"/>
            </w:rPr>
          </w:rPrChange>
        </w:rPr>
        <w:t>Erasable</w:t>
      </w:r>
      <w:proofErr w:type="spellEnd"/>
      <w:r w:rsidR="002948E0" w:rsidRPr="002A34E3">
        <w:rPr>
          <w:b/>
          <w:i/>
          <w:sz w:val="28"/>
          <w:lang w:val="es-ES"/>
          <w:rPrChange w:id="3299" w:author="Maribel" w:date="2018-05-13T19:22:00Z">
            <w:rPr>
              <w:b/>
              <w:i/>
              <w:lang w:val="es-ES"/>
            </w:rPr>
          </w:rPrChange>
        </w:rPr>
        <w:t xml:space="preserve"> </w:t>
      </w:r>
      <w:proofErr w:type="spellStart"/>
      <w:r w:rsidR="002948E0" w:rsidRPr="002A34E3">
        <w:rPr>
          <w:b/>
          <w:i/>
          <w:sz w:val="28"/>
          <w:lang w:val="es-ES"/>
          <w:rPrChange w:id="3300" w:author="Maribel" w:date="2018-05-13T19:22:00Z">
            <w:rPr>
              <w:b/>
              <w:i/>
              <w:lang w:val="es-ES"/>
            </w:rPr>
          </w:rPrChange>
        </w:rPr>
        <w:t>Programmable</w:t>
      </w:r>
      <w:proofErr w:type="spellEnd"/>
      <w:r w:rsidR="002948E0" w:rsidRPr="002A34E3">
        <w:rPr>
          <w:b/>
          <w:i/>
          <w:sz w:val="28"/>
          <w:lang w:val="es-ES"/>
          <w:rPrChange w:id="3301" w:author="Maribel" w:date="2018-05-13T19:22:00Z">
            <w:rPr>
              <w:b/>
              <w:i/>
              <w:lang w:val="es-ES"/>
            </w:rPr>
          </w:rPrChange>
        </w:rPr>
        <w:t xml:space="preserve"> </w:t>
      </w:r>
      <w:proofErr w:type="spellStart"/>
      <w:r w:rsidR="002948E0" w:rsidRPr="002A34E3">
        <w:rPr>
          <w:b/>
          <w:i/>
          <w:sz w:val="28"/>
          <w:lang w:val="es-ES"/>
          <w:rPrChange w:id="3302" w:author="Maribel" w:date="2018-05-13T19:22:00Z">
            <w:rPr>
              <w:b/>
              <w:i/>
              <w:lang w:val="es-ES"/>
            </w:rPr>
          </w:rPrChange>
        </w:rPr>
        <w:t>Read-Only</w:t>
      </w:r>
      <w:proofErr w:type="spellEnd"/>
      <w:r w:rsidR="002948E0" w:rsidRPr="002A34E3">
        <w:rPr>
          <w:b/>
          <w:i/>
          <w:sz w:val="28"/>
          <w:lang w:val="es-ES"/>
          <w:rPrChange w:id="3303" w:author="Maribel" w:date="2018-05-13T19:22:00Z">
            <w:rPr>
              <w:b/>
              <w:i/>
              <w:lang w:val="es-ES"/>
            </w:rPr>
          </w:rPrChange>
        </w:rPr>
        <w:t xml:space="preserve"> </w:t>
      </w:r>
      <w:proofErr w:type="spellStart"/>
      <w:r w:rsidR="002948E0" w:rsidRPr="002A34E3">
        <w:rPr>
          <w:b/>
          <w:i/>
          <w:sz w:val="28"/>
          <w:lang w:val="es-ES"/>
          <w:rPrChange w:id="3304" w:author="Maribel" w:date="2018-05-13T19:22:00Z">
            <w:rPr>
              <w:b/>
              <w:i/>
              <w:lang w:val="es-ES"/>
            </w:rPr>
          </w:rPrChange>
        </w:rPr>
        <w:t>Memory</w:t>
      </w:r>
      <w:proofErr w:type="spellEnd"/>
      <w:r w:rsidR="002948E0" w:rsidRPr="002A34E3">
        <w:rPr>
          <w:b/>
          <w:sz w:val="28"/>
          <w:lang w:val="es-ES"/>
          <w:rPrChange w:id="3305" w:author="Maribel" w:date="2018-05-13T19:22:00Z">
            <w:rPr>
              <w:b/>
              <w:lang w:val="es-ES"/>
            </w:rPr>
          </w:rPrChange>
        </w:rPr>
        <w:t>)</w:t>
      </w:r>
    </w:p>
    <w:p w14:paraId="2D69C11E" w14:textId="09B1D0E0" w:rsidR="00956B40" w:rsidRPr="00742262" w:rsidRDefault="00A155F2">
      <w:pPr>
        <w:rPr>
          <w:lang w:val="es-ES"/>
        </w:rPr>
        <w:pPrChange w:id="3306" w:author="Maribel" w:date="2018-05-13T19:22:00Z">
          <w:pPr>
            <w:pStyle w:val="Prrafodelista"/>
            <w:numPr>
              <w:numId w:val="1"/>
            </w:numPr>
            <w:ind w:left="1080" w:hanging="360"/>
          </w:pPr>
        </w:pPrChange>
      </w:pPr>
      <w:del w:id="3307" w:author="Maribel" w:date="2018-05-13T19:22:00Z">
        <w:r w:rsidRPr="00742262" w:rsidDel="00742262">
          <w:rPr>
            <w:b/>
            <w:lang w:val="es-ES"/>
          </w:rPr>
          <w:delText>.</w:delText>
        </w:r>
      </w:del>
      <w:r w:rsidR="00F83763" w:rsidRPr="00742262">
        <w:rPr>
          <w:lang w:val="es-ES"/>
        </w:rPr>
        <w:t xml:space="preserve"> Como la tecnología EPROM con la diferencia de que no nos hace falta luz UV para borrar la configuración. </w:t>
      </w:r>
      <w:r w:rsidR="00F83763" w:rsidRPr="00742262">
        <w:rPr>
          <w:b/>
          <w:lang w:val="es-ES"/>
        </w:rPr>
        <w:t>Podemos programar y reprogramar usando electricidad.</w:t>
      </w:r>
    </w:p>
    <w:p w14:paraId="4D225CB6" w14:textId="77777777" w:rsidR="00956B40" w:rsidRPr="00956B40" w:rsidRDefault="00956B40" w:rsidP="00956B40">
      <w:pPr>
        <w:pStyle w:val="Prrafodelista"/>
        <w:rPr>
          <w:lang w:val="es-ES"/>
        </w:rPr>
      </w:pPr>
    </w:p>
    <w:p w14:paraId="3F4CB355" w14:textId="2A10643A" w:rsidR="00742262" w:rsidRPr="002A34E3" w:rsidRDefault="00956B40" w:rsidP="00E41055">
      <w:pPr>
        <w:pStyle w:val="Prrafodelista"/>
        <w:numPr>
          <w:ilvl w:val="2"/>
          <w:numId w:val="5"/>
        </w:numPr>
        <w:rPr>
          <w:ins w:id="3308" w:author="Maribel" w:date="2018-05-13T19:22:00Z"/>
          <w:sz w:val="28"/>
          <w:lang w:val="es-ES"/>
          <w:rPrChange w:id="3309" w:author="Maribel" w:date="2018-05-13T19:22:00Z">
            <w:rPr>
              <w:ins w:id="3310" w:author="Maribel" w:date="2018-05-13T19:22:00Z"/>
              <w:lang w:val="es-ES"/>
            </w:rPr>
          </w:rPrChange>
        </w:rPr>
      </w:pPr>
      <w:r w:rsidRPr="002A34E3">
        <w:rPr>
          <w:b/>
          <w:sz w:val="28"/>
          <w:lang w:val="es-ES"/>
          <w:rPrChange w:id="3311" w:author="Maribel" w:date="2018-05-13T19:22:00Z">
            <w:rPr>
              <w:b/>
              <w:lang w:val="es-ES"/>
            </w:rPr>
          </w:rPrChange>
        </w:rPr>
        <w:t>Tecnología basada en SRAM</w:t>
      </w:r>
      <w:ins w:id="3312" w:author="Maribel" w:date="2018-05-27T14:33:00Z">
        <w:r w:rsidR="000D6408">
          <w:rPr>
            <w:b/>
            <w:sz w:val="28"/>
            <w:lang w:val="es-ES"/>
          </w:rPr>
          <w:t xml:space="preserve"> (</w:t>
        </w:r>
        <w:proofErr w:type="spellStart"/>
        <w:r w:rsidR="000D6408" w:rsidRPr="000D6408">
          <w:rPr>
            <w:b/>
            <w:i/>
            <w:sz w:val="28"/>
            <w:lang w:val="es-ES"/>
            <w:rPrChange w:id="3313" w:author="Maribel" w:date="2018-05-27T14:33:00Z">
              <w:rPr>
                <w:b/>
                <w:sz w:val="28"/>
                <w:lang w:val="es-ES"/>
              </w:rPr>
            </w:rPrChange>
          </w:rPr>
          <w:t>Static</w:t>
        </w:r>
        <w:proofErr w:type="spellEnd"/>
        <w:r w:rsidR="000D6408" w:rsidRPr="000D6408">
          <w:rPr>
            <w:b/>
            <w:i/>
            <w:sz w:val="28"/>
            <w:lang w:val="es-ES"/>
            <w:rPrChange w:id="3314" w:author="Maribel" w:date="2018-05-27T14:33:00Z">
              <w:rPr>
                <w:b/>
                <w:sz w:val="28"/>
                <w:lang w:val="es-ES"/>
              </w:rPr>
            </w:rPrChange>
          </w:rPr>
          <w:t xml:space="preserve"> </w:t>
        </w:r>
        <w:proofErr w:type="spellStart"/>
        <w:r w:rsidR="000D6408" w:rsidRPr="000D6408">
          <w:rPr>
            <w:b/>
            <w:i/>
            <w:sz w:val="28"/>
            <w:lang w:val="es-ES"/>
            <w:rPrChange w:id="3315" w:author="Maribel" w:date="2018-05-27T14:33:00Z">
              <w:rPr>
                <w:b/>
                <w:sz w:val="28"/>
                <w:lang w:val="es-ES"/>
              </w:rPr>
            </w:rPrChange>
          </w:rPr>
          <w:t>Random</w:t>
        </w:r>
        <w:proofErr w:type="spellEnd"/>
        <w:r w:rsidR="000D6408" w:rsidRPr="000D6408">
          <w:rPr>
            <w:b/>
            <w:i/>
            <w:sz w:val="28"/>
            <w:lang w:val="es-ES"/>
            <w:rPrChange w:id="3316" w:author="Maribel" w:date="2018-05-27T14:33:00Z">
              <w:rPr>
                <w:b/>
                <w:sz w:val="28"/>
                <w:lang w:val="es-ES"/>
              </w:rPr>
            </w:rPrChange>
          </w:rPr>
          <w:t xml:space="preserve"> Access </w:t>
        </w:r>
        <w:proofErr w:type="spellStart"/>
        <w:r w:rsidR="000D6408" w:rsidRPr="000D6408">
          <w:rPr>
            <w:b/>
            <w:i/>
            <w:sz w:val="28"/>
            <w:lang w:val="es-ES"/>
            <w:rPrChange w:id="3317" w:author="Maribel" w:date="2018-05-27T14:33:00Z">
              <w:rPr>
                <w:b/>
                <w:sz w:val="28"/>
                <w:lang w:val="es-ES"/>
              </w:rPr>
            </w:rPrChange>
          </w:rPr>
          <w:t>Memory</w:t>
        </w:r>
        <w:proofErr w:type="spellEnd"/>
        <w:r w:rsidR="000D6408">
          <w:rPr>
            <w:b/>
            <w:sz w:val="28"/>
            <w:lang w:val="es-ES"/>
          </w:rPr>
          <w:t>)</w:t>
        </w:r>
      </w:ins>
      <w:del w:id="3318" w:author="Maribel" w:date="2018-05-13T19:22:00Z">
        <w:r w:rsidR="00A155F2" w:rsidRPr="002A34E3" w:rsidDel="00742262">
          <w:rPr>
            <w:b/>
            <w:sz w:val="28"/>
            <w:lang w:val="es-ES"/>
            <w:rPrChange w:id="3319" w:author="Maribel" w:date="2018-05-13T19:22:00Z">
              <w:rPr>
                <w:b/>
                <w:lang w:val="es-ES"/>
              </w:rPr>
            </w:rPrChange>
          </w:rPr>
          <w:delText>.</w:delText>
        </w:r>
        <w:r w:rsidRPr="002A34E3" w:rsidDel="00742262">
          <w:rPr>
            <w:sz w:val="28"/>
            <w:lang w:val="es-ES"/>
            <w:rPrChange w:id="3320" w:author="Maribel" w:date="2018-05-13T19:22:00Z">
              <w:rPr>
                <w:lang w:val="es-ES"/>
              </w:rPr>
            </w:rPrChange>
          </w:rPr>
          <w:delText xml:space="preserve"> </w:delText>
        </w:r>
      </w:del>
    </w:p>
    <w:p w14:paraId="3A4B9087" w14:textId="179439E0" w:rsidR="007854E5" w:rsidRPr="00742262" w:rsidRDefault="00956B40">
      <w:pPr>
        <w:rPr>
          <w:lang w:val="es-ES"/>
        </w:rPr>
        <w:pPrChange w:id="3321" w:author="Maribel" w:date="2018-05-13T19:22:00Z">
          <w:pPr>
            <w:pStyle w:val="Prrafodelista"/>
            <w:numPr>
              <w:numId w:val="1"/>
            </w:numPr>
            <w:ind w:left="1080" w:hanging="360"/>
          </w:pPr>
        </w:pPrChange>
      </w:pPr>
      <w:r w:rsidRPr="00742262">
        <w:rPr>
          <w:lang w:val="es-ES"/>
        </w:rPr>
        <w:t xml:space="preserve">Emplea una </w:t>
      </w:r>
      <w:r w:rsidRPr="00742262">
        <w:rPr>
          <w:b/>
          <w:lang w:val="es-ES"/>
        </w:rPr>
        <w:t>celda de memoria tipo SRAM</w:t>
      </w:r>
      <w:r w:rsidRPr="00742262">
        <w:rPr>
          <w:lang w:val="es-ES"/>
        </w:rPr>
        <w:t xml:space="preserve"> para activar o desactivar un transistor con el fin de conectar o desconectar las filas y columnas. Por ejemplo</w:t>
      </w:r>
      <w:r w:rsidR="00A155F2" w:rsidRPr="00742262">
        <w:rPr>
          <w:lang w:val="es-ES"/>
        </w:rPr>
        <w:t>,</w:t>
      </w:r>
      <w:r w:rsidRPr="00742262">
        <w:rPr>
          <w:lang w:val="es-ES"/>
        </w:rPr>
        <w:t xml:space="preserve"> cuando la celda de memoria contiene un 1 (en gris), el transistor se </w:t>
      </w:r>
      <w:r w:rsidRPr="00A44E48">
        <w:rPr>
          <w:b/>
          <w:lang w:val="es-ES"/>
          <w:rPrChange w:id="3322" w:author="Maribel" w:date="2018-05-27T14:39:00Z">
            <w:rPr>
              <w:lang w:val="es-ES"/>
            </w:rPr>
          </w:rPrChange>
        </w:rPr>
        <w:t>activa (</w:t>
      </w:r>
      <w:proofErr w:type="spellStart"/>
      <w:r w:rsidRPr="00A44E48">
        <w:rPr>
          <w:b/>
          <w:i/>
          <w:lang w:val="es-ES"/>
          <w:rPrChange w:id="3323" w:author="Maribel" w:date="2018-05-27T14:39:00Z">
            <w:rPr>
              <w:lang w:val="es-ES"/>
            </w:rPr>
          </w:rPrChange>
        </w:rPr>
        <w:t>on</w:t>
      </w:r>
      <w:proofErr w:type="spellEnd"/>
      <w:r w:rsidRPr="00A44E48">
        <w:rPr>
          <w:b/>
          <w:lang w:val="es-ES"/>
          <w:rPrChange w:id="3324" w:author="Maribel" w:date="2018-05-27T14:39:00Z">
            <w:rPr>
              <w:lang w:val="es-ES"/>
            </w:rPr>
          </w:rPrChange>
        </w:rPr>
        <w:t>)</w:t>
      </w:r>
      <w:r w:rsidRPr="00742262">
        <w:rPr>
          <w:lang w:val="es-ES"/>
        </w:rPr>
        <w:t xml:space="preserve"> y conecta la fila y columna asociadas, como se muestra e</w:t>
      </w:r>
      <w:r w:rsidR="00A155F2" w:rsidRPr="00742262">
        <w:rPr>
          <w:lang w:val="es-ES"/>
        </w:rPr>
        <w:t>n</w:t>
      </w:r>
      <w:r w:rsidRPr="00742262">
        <w:rPr>
          <w:lang w:val="es-ES"/>
        </w:rPr>
        <w:t xml:space="preserve"> la</w:t>
      </w:r>
      <w:ins w:id="3325" w:author="Maribel" w:date="2018-05-27T14:39:00Z">
        <w:r w:rsidR="00A44E48">
          <w:rPr>
            <w:lang w:val="es-ES"/>
          </w:rPr>
          <w:t xml:space="preserve"> imagen a la izquierda de la</w:t>
        </w:r>
      </w:ins>
      <w:r w:rsidRPr="00742262">
        <w:rPr>
          <w:lang w:val="es-ES"/>
        </w:rPr>
        <w:t xml:space="preserve"> figura</w:t>
      </w:r>
      <w:del w:id="3326" w:author="Maribel" w:date="2018-05-27T14:38:00Z">
        <w:r w:rsidRPr="00742262" w:rsidDel="00A44E48">
          <w:rPr>
            <w:lang w:val="es-ES"/>
          </w:rPr>
          <w:delText xml:space="preserve"> (b)</w:delText>
        </w:r>
      </w:del>
      <w:ins w:id="3327" w:author="Maribel" w:date="2018-05-27T14:39:00Z">
        <w:r w:rsidR="00A44E48">
          <w:rPr>
            <w:lang w:val="es-ES"/>
          </w:rPr>
          <w:t xml:space="preserve"> 11</w:t>
        </w:r>
      </w:ins>
      <w:r w:rsidRPr="00742262">
        <w:rPr>
          <w:lang w:val="es-ES"/>
        </w:rPr>
        <w:t xml:space="preserve">. Si la celda de memoria contiene un 0 (en negro), el transistor se </w:t>
      </w:r>
      <w:r w:rsidRPr="00A44E48">
        <w:rPr>
          <w:b/>
          <w:lang w:val="es-ES"/>
          <w:rPrChange w:id="3328" w:author="Maribel" w:date="2018-05-27T14:39:00Z">
            <w:rPr>
              <w:lang w:val="es-ES"/>
            </w:rPr>
          </w:rPrChange>
        </w:rPr>
        <w:t>desactiva (</w:t>
      </w:r>
      <w:r w:rsidRPr="00A44E48">
        <w:rPr>
          <w:b/>
          <w:i/>
          <w:lang w:val="es-ES"/>
          <w:rPrChange w:id="3329" w:author="Maribel" w:date="2018-05-27T14:39:00Z">
            <w:rPr>
              <w:lang w:val="es-ES"/>
            </w:rPr>
          </w:rPrChange>
        </w:rPr>
        <w:t>off</w:t>
      </w:r>
      <w:r w:rsidRPr="00A44E48">
        <w:rPr>
          <w:b/>
          <w:lang w:val="es-ES"/>
          <w:rPrChange w:id="3330" w:author="Maribel" w:date="2018-05-27T14:39:00Z">
            <w:rPr>
              <w:lang w:val="es-ES"/>
            </w:rPr>
          </w:rPrChange>
        </w:rPr>
        <w:t>)</w:t>
      </w:r>
      <w:r w:rsidRPr="00742262">
        <w:rPr>
          <w:lang w:val="es-ES"/>
        </w:rPr>
        <w:t xml:space="preserve"> y no se establece ninguna conexión entre la fila y columna asociadas, como se muestra en la</w:t>
      </w:r>
      <w:ins w:id="3331" w:author="Maribel" w:date="2018-05-27T14:39:00Z">
        <w:r w:rsidR="00A44E48">
          <w:rPr>
            <w:lang w:val="es-ES"/>
          </w:rPr>
          <w:t xml:space="preserve"> imagen a la derech</w:t>
        </w:r>
      </w:ins>
      <w:ins w:id="3332" w:author="Maribel" w:date="2018-05-27T14:40:00Z">
        <w:r w:rsidR="00A44E48">
          <w:rPr>
            <w:lang w:val="es-ES"/>
          </w:rPr>
          <w:t>a de la</w:t>
        </w:r>
      </w:ins>
      <w:r w:rsidRPr="00742262">
        <w:rPr>
          <w:lang w:val="es-ES"/>
        </w:rPr>
        <w:t xml:space="preserve"> </w:t>
      </w:r>
      <w:ins w:id="3333" w:author="Maribel" w:date="2018-05-27T14:40:00Z">
        <w:r w:rsidR="00A44E48">
          <w:rPr>
            <w:lang w:val="es-ES"/>
          </w:rPr>
          <w:t>misma figura</w:t>
        </w:r>
      </w:ins>
      <w:del w:id="3334" w:author="Maribel" w:date="2018-05-27T14:40:00Z">
        <w:r w:rsidRPr="00742262" w:rsidDel="00A44E48">
          <w:rPr>
            <w:lang w:val="es-ES"/>
          </w:rPr>
          <w:delText>figura (c)</w:delText>
        </w:r>
        <w:r w:rsidRPr="00742262" w:rsidDel="000804F8">
          <w:rPr>
            <w:lang w:val="es-ES"/>
          </w:rPr>
          <w:delText>.</w:delText>
        </w:r>
      </w:del>
      <w:ins w:id="3335" w:author="Maribel" w:date="2018-05-27T14:40:00Z">
        <w:r w:rsidR="000804F8">
          <w:rPr>
            <w:lang w:val="es-ES"/>
          </w:rPr>
          <w:t>.</w:t>
        </w:r>
      </w:ins>
    </w:p>
    <w:p w14:paraId="7FF45FC9" w14:textId="58D2B6EF" w:rsidR="007854E5" w:rsidRPr="007854E5" w:rsidDel="00A44E48" w:rsidRDefault="007854E5" w:rsidP="007854E5">
      <w:pPr>
        <w:pStyle w:val="Prrafodelista"/>
        <w:rPr>
          <w:del w:id="3336" w:author="Maribel" w:date="2018-05-27T14:38: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37" w:author="Maribel" w:date="2018-05-27T14:40:00Z">
          <w:tblPr>
            <w:tblStyle w:val="Tablaconcuadrcula"/>
            <w:tblW w:w="0" w:type="auto"/>
            <w:tblLook w:val="04A0" w:firstRow="1" w:lastRow="0" w:firstColumn="1" w:lastColumn="0" w:noHBand="0" w:noVBand="1"/>
          </w:tblPr>
        </w:tblPrChange>
      </w:tblPr>
      <w:tblGrid>
        <w:gridCol w:w="4675"/>
        <w:gridCol w:w="4675"/>
        <w:tblGridChange w:id="3338">
          <w:tblGrid>
            <w:gridCol w:w="20"/>
            <w:gridCol w:w="4655"/>
            <w:gridCol w:w="20"/>
            <w:gridCol w:w="4655"/>
            <w:gridCol w:w="20"/>
          </w:tblGrid>
        </w:tblGridChange>
      </w:tblGrid>
      <w:tr w:rsidR="00CB185C" w14:paraId="22CA35F8" w14:textId="77777777" w:rsidTr="00B625B3">
        <w:trPr>
          <w:trPrChange w:id="3339" w:author="Maribel" w:date="2018-05-27T14:40:00Z">
            <w:trPr>
              <w:gridBefore w:val="1"/>
            </w:trPr>
          </w:trPrChange>
        </w:trPr>
        <w:tc>
          <w:tcPr>
            <w:tcW w:w="4675" w:type="dxa"/>
            <w:tcPrChange w:id="3340" w:author="Maribel" w:date="2018-05-27T14:40:00Z">
              <w:tcPr>
                <w:tcW w:w="4675" w:type="dxa"/>
                <w:gridSpan w:val="2"/>
              </w:tcPr>
            </w:tcPrChange>
          </w:tcPr>
          <w:p w14:paraId="5D0B8C91" w14:textId="0C8403D8" w:rsidR="00CB185C" w:rsidRPr="00D93178" w:rsidRDefault="00AB3952">
            <w:pPr>
              <w:keepNext/>
              <w:jc w:val="center"/>
              <w:rPr>
                <w:rPrChange w:id="3341" w:author="Maribel" w:date="2018-05-27T14:37:00Z">
                  <w:rPr>
                    <w:lang w:val="es-ES"/>
                  </w:rPr>
                </w:rPrChange>
              </w:rPr>
              <w:pPrChange w:id="3342" w:author="Maribel" w:date="2018-05-27T14:37:00Z">
                <w:pPr>
                  <w:jc w:val="center"/>
                </w:pPr>
              </w:pPrChange>
            </w:pPr>
            <w:ins w:id="3343" w:author="Maribel" w:date="2018-05-22T18:11:00Z">
              <w:r>
                <w:rPr>
                  <w:noProof/>
                </w:rPr>
                <w:drawing>
                  <wp:inline distT="0" distB="0" distL="0" distR="0" wp14:anchorId="1AA6BF71" wp14:editId="1C26A583">
                    <wp:extent cx="2671775" cy="15315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699" r="50315" b="31450"/>
                            <a:stretch/>
                          </pic:blipFill>
                          <pic:spPr bwMode="auto">
                            <a:xfrm>
                              <a:off x="0" y="0"/>
                              <a:ext cx="2673776" cy="1532677"/>
                            </a:xfrm>
                            <a:prstGeom prst="rect">
                              <a:avLst/>
                            </a:prstGeom>
                            <a:ln>
                              <a:noFill/>
                            </a:ln>
                            <a:extLst>
                              <a:ext uri="{53640926-AAD7-44D8-BBD7-CCE9431645EC}">
                                <a14:shadowObscured xmlns:a14="http://schemas.microsoft.com/office/drawing/2010/main"/>
                              </a:ext>
                            </a:extLst>
                          </pic:spPr>
                        </pic:pic>
                      </a:graphicData>
                    </a:graphic>
                  </wp:inline>
                </w:drawing>
              </w:r>
            </w:ins>
            <w:del w:id="3344" w:author="Maribel" w:date="2018-05-22T17:37:00Z">
              <w:r w:rsidR="00CB185C" w:rsidDel="00B1441B">
                <w:rPr>
                  <w:lang w:val="es-ES"/>
                </w:rPr>
                <w:delText>*** Figura página 159 libro FD</w:delText>
              </w:r>
            </w:del>
          </w:p>
        </w:tc>
        <w:tc>
          <w:tcPr>
            <w:tcW w:w="4675" w:type="dxa"/>
            <w:tcPrChange w:id="3345" w:author="Maribel" w:date="2018-05-27T14:40:00Z">
              <w:tcPr>
                <w:tcW w:w="4675" w:type="dxa"/>
                <w:gridSpan w:val="2"/>
              </w:tcPr>
            </w:tcPrChange>
          </w:tcPr>
          <w:p w14:paraId="1F1C7BE8" w14:textId="4BF980C8" w:rsidR="00CB185C" w:rsidRDefault="00AB3952" w:rsidP="003C614E">
            <w:pPr>
              <w:jc w:val="center"/>
              <w:rPr>
                <w:lang w:val="es-ES"/>
              </w:rPr>
            </w:pPr>
            <w:ins w:id="3346" w:author="Maribel" w:date="2018-05-22T18:11:00Z">
              <w:r>
                <w:rPr>
                  <w:noProof/>
                </w:rPr>
                <w:drawing>
                  <wp:inline distT="0" distB="0" distL="0" distR="0" wp14:anchorId="3DCE5472" wp14:editId="77E7BE4B">
                    <wp:extent cx="2629269" cy="15303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732" r="2008" b="31518"/>
                            <a:stretch/>
                          </pic:blipFill>
                          <pic:spPr bwMode="auto">
                            <a:xfrm>
                              <a:off x="0" y="0"/>
                              <a:ext cx="2630360" cy="1530985"/>
                            </a:xfrm>
                            <a:prstGeom prst="rect">
                              <a:avLst/>
                            </a:prstGeom>
                            <a:ln>
                              <a:noFill/>
                            </a:ln>
                            <a:extLst>
                              <a:ext uri="{53640926-AAD7-44D8-BBD7-CCE9431645EC}">
                                <a14:shadowObscured xmlns:a14="http://schemas.microsoft.com/office/drawing/2010/main"/>
                              </a:ext>
                            </a:extLst>
                          </pic:spPr>
                        </pic:pic>
                      </a:graphicData>
                    </a:graphic>
                  </wp:inline>
                </w:drawing>
              </w:r>
            </w:ins>
            <w:del w:id="3347" w:author="Maribel" w:date="2018-05-22T17:38:00Z">
              <w:r w:rsidR="00CB185C" w:rsidDel="00B1441B">
                <w:rPr>
                  <w:lang w:val="es-ES"/>
                </w:rPr>
                <w:delText>*** Figura página 159 libro FD</w:delText>
              </w:r>
            </w:del>
          </w:p>
        </w:tc>
      </w:tr>
      <w:tr w:rsidR="00CB185C" w14:paraId="19D1268E" w14:textId="77777777" w:rsidTr="00B625B3">
        <w:trPr>
          <w:trPrChange w:id="3348" w:author="Maribel" w:date="2018-05-27T14:40:00Z">
            <w:trPr>
              <w:gridBefore w:val="1"/>
            </w:trPr>
          </w:trPrChange>
        </w:trPr>
        <w:tc>
          <w:tcPr>
            <w:tcW w:w="4675" w:type="dxa"/>
            <w:tcPrChange w:id="3349" w:author="Maribel" w:date="2018-05-27T14:40:00Z">
              <w:tcPr>
                <w:tcW w:w="4675" w:type="dxa"/>
                <w:gridSpan w:val="2"/>
              </w:tcPr>
            </w:tcPrChange>
          </w:tcPr>
          <w:p w14:paraId="428537E5" w14:textId="77777777" w:rsidR="00CB185C" w:rsidRPr="00170B97" w:rsidRDefault="00CB185C" w:rsidP="003C614E">
            <w:pPr>
              <w:jc w:val="center"/>
              <w:rPr>
                <w:b/>
                <w:sz w:val="18"/>
                <w:lang w:val="es-ES"/>
                <w:rPrChange w:id="3350" w:author="Maribel" w:date="2018-05-27T14:37:00Z">
                  <w:rPr>
                    <w:lang w:val="es-ES"/>
                  </w:rPr>
                </w:rPrChange>
              </w:rPr>
            </w:pPr>
            <w:r w:rsidRPr="00170B97">
              <w:rPr>
                <w:b/>
                <w:sz w:val="18"/>
                <w:lang w:val="es-ES"/>
                <w:rPrChange w:id="3351" w:author="Maribel" w:date="2018-05-27T14:37:00Z">
                  <w:rPr>
                    <w:lang w:val="es-ES"/>
                  </w:rPr>
                </w:rPrChange>
              </w:rPr>
              <w:t xml:space="preserve">Transistor </w:t>
            </w:r>
            <w:proofErr w:type="spellStart"/>
            <w:r w:rsidRPr="006919B7">
              <w:rPr>
                <w:b/>
                <w:i/>
                <w:sz w:val="18"/>
                <w:lang w:val="es-ES"/>
                <w:rPrChange w:id="3352" w:author="Maribel" w:date="2018-05-27T14:37:00Z">
                  <w:rPr>
                    <w:lang w:val="es-ES"/>
                  </w:rPr>
                </w:rPrChange>
              </w:rPr>
              <w:t>on</w:t>
            </w:r>
            <w:proofErr w:type="spellEnd"/>
          </w:p>
        </w:tc>
        <w:tc>
          <w:tcPr>
            <w:tcW w:w="4675" w:type="dxa"/>
            <w:tcPrChange w:id="3353" w:author="Maribel" w:date="2018-05-27T14:40:00Z">
              <w:tcPr>
                <w:tcW w:w="4675" w:type="dxa"/>
                <w:gridSpan w:val="2"/>
              </w:tcPr>
            </w:tcPrChange>
          </w:tcPr>
          <w:p w14:paraId="0BBE2D01" w14:textId="77777777" w:rsidR="00CB185C" w:rsidRPr="00170B97" w:rsidRDefault="00CB185C" w:rsidP="003C614E">
            <w:pPr>
              <w:jc w:val="center"/>
              <w:rPr>
                <w:b/>
                <w:sz w:val="18"/>
                <w:lang w:val="es-ES"/>
                <w:rPrChange w:id="3354" w:author="Maribel" w:date="2018-05-27T14:37:00Z">
                  <w:rPr>
                    <w:lang w:val="es-ES"/>
                  </w:rPr>
                </w:rPrChange>
              </w:rPr>
            </w:pPr>
            <w:r w:rsidRPr="00170B97">
              <w:rPr>
                <w:b/>
                <w:sz w:val="18"/>
                <w:lang w:val="es-ES"/>
                <w:rPrChange w:id="3355" w:author="Maribel" w:date="2018-05-27T14:37:00Z">
                  <w:rPr>
                    <w:lang w:val="es-ES"/>
                  </w:rPr>
                </w:rPrChange>
              </w:rPr>
              <w:t xml:space="preserve">Transistor </w:t>
            </w:r>
            <w:r w:rsidRPr="006919B7">
              <w:rPr>
                <w:b/>
                <w:i/>
                <w:sz w:val="18"/>
                <w:lang w:val="es-ES"/>
                <w:rPrChange w:id="3356" w:author="Maribel" w:date="2018-05-27T14:37:00Z">
                  <w:rPr>
                    <w:lang w:val="es-ES"/>
                  </w:rPr>
                </w:rPrChange>
              </w:rPr>
              <w:t>off</w:t>
            </w:r>
          </w:p>
        </w:tc>
      </w:tr>
      <w:tr w:rsidR="00520F68" w14:paraId="5D893345" w14:textId="77777777" w:rsidTr="00B625B3">
        <w:trPr>
          <w:ins w:id="3357" w:author="Maribel" w:date="2018-05-27T14:40:00Z"/>
        </w:trPr>
        <w:tc>
          <w:tcPr>
            <w:tcW w:w="4675" w:type="dxa"/>
          </w:tcPr>
          <w:p w14:paraId="0F1663D6" w14:textId="77777777" w:rsidR="00520F68" w:rsidRPr="00170B97" w:rsidRDefault="00520F68" w:rsidP="003C614E">
            <w:pPr>
              <w:jc w:val="center"/>
              <w:rPr>
                <w:ins w:id="3358" w:author="Maribel" w:date="2018-05-27T14:40:00Z"/>
                <w:b/>
                <w:sz w:val="18"/>
                <w:lang w:val="es-ES"/>
              </w:rPr>
            </w:pPr>
          </w:p>
        </w:tc>
        <w:tc>
          <w:tcPr>
            <w:tcW w:w="4675" w:type="dxa"/>
          </w:tcPr>
          <w:p w14:paraId="6900C4C2" w14:textId="77777777" w:rsidR="00520F68" w:rsidRPr="00170B97" w:rsidRDefault="00520F68" w:rsidP="003C614E">
            <w:pPr>
              <w:jc w:val="center"/>
              <w:rPr>
                <w:ins w:id="3359" w:author="Maribel" w:date="2018-05-27T14:40:00Z"/>
                <w:b/>
                <w:sz w:val="18"/>
                <w:lang w:val="es-ES"/>
              </w:rPr>
            </w:pPr>
          </w:p>
        </w:tc>
      </w:tr>
      <w:tr w:rsidR="00CB185C" w:rsidRPr="00B937CA" w14:paraId="09EB5C9E" w14:textId="77777777" w:rsidTr="00B625B3">
        <w:trPr>
          <w:trPrChange w:id="3360" w:author="Maribel" w:date="2018-05-27T14:40:00Z">
            <w:trPr>
              <w:gridBefore w:val="1"/>
            </w:trPr>
          </w:trPrChange>
        </w:trPr>
        <w:tc>
          <w:tcPr>
            <w:tcW w:w="9350" w:type="dxa"/>
            <w:gridSpan w:val="2"/>
            <w:tcPrChange w:id="3361" w:author="Maribel" w:date="2018-05-27T14:40:00Z">
              <w:tcPr>
                <w:tcW w:w="9350" w:type="dxa"/>
                <w:gridSpan w:val="4"/>
              </w:tcPr>
            </w:tcPrChange>
          </w:tcPr>
          <w:p w14:paraId="07C0C8FE" w14:textId="592DD19F" w:rsidR="00CB185C" w:rsidRDefault="00B77C9F">
            <w:pPr>
              <w:pStyle w:val="Descripcin"/>
              <w:jc w:val="center"/>
              <w:rPr>
                <w:lang w:val="es-ES"/>
              </w:rPr>
              <w:pPrChange w:id="3362" w:author="Maribel" w:date="2018-05-27T14:34:00Z">
                <w:pPr>
                  <w:jc w:val="center"/>
                </w:pPr>
              </w:pPrChange>
            </w:pPr>
            <w:ins w:id="3363" w:author="Maribel" w:date="2018-05-27T14:34:00Z">
              <w:r w:rsidRPr="00B77C9F">
                <w:rPr>
                  <w:lang w:val="es-ES"/>
                  <w:rPrChange w:id="3364" w:author="Maribel" w:date="2018-05-27T14:34:00Z">
                    <w:rPr>
                      <w:i/>
                      <w:iCs/>
                    </w:rPr>
                  </w:rPrChange>
                </w:rPr>
                <w:t xml:space="preserve">Figura </w:t>
              </w:r>
              <w:r>
                <w:fldChar w:fldCharType="begin"/>
              </w:r>
              <w:r w:rsidRPr="00B77C9F">
                <w:rPr>
                  <w:lang w:val="es-ES"/>
                  <w:rPrChange w:id="3365" w:author="Maribel" w:date="2018-05-27T14:34:00Z">
                    <w:rPr>
                      <w:i/>
                      <w:iCs/>
                    </w:rPr>
                  </w:rPrChange>
                </w:rPr>
                <w:instrText xml:space="preserve"> SEQ Figura \* ARABIC </w:instrText>
              </w:r>
              <w:r>
                <w:fldChar w:fldCharType="separate"/>
              </w:r>
            </w:ins>
            <w:ins w:id="3366" w:author="Maribel" w:date="2018-05-29T01:55:00Z">
              <w:r w:rsidR="00791217">
                <w:rPr>
                  <w:noProof/>
                  <w:lang w:val="es-ES"/>
                </w:rPr>
                <w:t>11</w:t>
              </w:r>
            </w:ins>
            <w:ins w:id="3367" w:author="Maribel" w:date="2018-05-27T14:34:00Z">
              <w:r>
                <w:fldChar w:fldCharType="end"/>
              </w:r>
              <w:r w:rsidRPr="007C2CA0">
                <w:rPr>
                  <w:lang w:val="es-ES"/>
                  <w:rPrChange w:id="3368" w:author="Maribel" w:date="2018-05-27T14:36:00Z">
                    <w:rPr>
                      <w:i/>
                      <w:iCs/>
                    </w:rPr>
                  </w:rPrChange>
                </w:rPr>
                <w:t>.</w:t>
              </w:r>
              <w:r w:rsidRPr="007C2CA0">
                <w:rPr>
                  <w:i w:val="0"/>
                  <w:lang w:val="es-ES"/>
                  <w:rPrChange w:id="3369" w:author="Maribel" w:date="2018-05-27T14:35:00Z">
                    <w:rPr>
                      <w:i/>
                      <w:iCs/>
                    </w:rPr>
                  </w:rPrChange>
                </w:rPr>
                <w:t xml:space="preserve"> </w:t>
              </w:r>
            </w:ins>
            <w:r w:rsidR="00CB185C" w:rsidRPr="007C2CA0">
              <w:rPr>
                <w:i w:val="0"/>
                <w:lang w:val="es-ES"/>
                <w:rPrChange w:id="3370" w:author="Maribel" w:date="2018-05-27T14:35:00Z">
                  <w:rPr>
                    <w:i/>
                    <w:iCs/>
                    <w:lang w:val="es-ES"/>
                  </w:rPr>
                </w:rPrChange>
              </w:rPr>
              <w:t>Tecnología basada en SRAM</w:t>
            </w:r>
            <w:ins w:id="3371" w:author="Maribel" w:date="2018-05-27T14:34:00Z">
              <w:r w:rsidRPr="007C2CA0">
                <w:rPr>
                  <w:i w:val="0"/>
                  <w:lang w:val="es-ES"/>
                  <w:rPrChange w:id="3372" w:author="Maribel" w:date="2018-05-27T14:35:00Z">
                    <w:rPr>
                      <w:i/>
                      <w:iCs/>
                      <w:lang w:val="es-ES"/>
                    </w:rPr>
                  </w:rPrChange>
                </w:rPr>
                <w:t xml:space="preserve">. </w:t>
              </w:r>
              <w:r w:rsidRPr="007C2CA0">
                <w:rPr>
                  <w:i w:val="0"/>
                  <w:iCs w:val="0"/>
                  <w:lang w:val="es-ES"/>
                  <w:rPrChange w:id="3373" w:author="Maribel" w:date="2018-05-27T14:35:00Z">
                    <w:rPr>
                      <w:lang w:val="es-ES"/>
                    </w:rPr>
                  </w:rPrChange>
                </w:rPr>
                <w:t xml:space="preserve">Nota. Recuperado de </w:t>
              </w:r>
              <w:r w:rsidRPr="002A3EA7">
                <w:rPr>
                  <w:iCs w:val="0"/>
                  <w:lang w:val="es-ES"/>
                </w:rPr>
                <w:t>“Fundamentos de sistemas digitales”</w:t>
              </w:r>
              <w:r w:rsidRPr="007C2CA0">
                <w:rPr>
                  <w:i w:val="0"/>
                  <w:iCs w:val="0"/>
                  <w:lang w:val="es-ES"/>
                  <w:rPrChange w:id="3374" w:author="Maribel" w:date="2018-05-27T14:35:00Z">
                    <w:rPr>
                      <w:lang w:val="es-ES"/>
                    </w:rPr>
                  </w:rPrChange>
                </w:rPr>
                <w:t>, de Floyd, Thomas L., 2006, p. 159, Madrid, España: Pearson Educación S.A.</w:t>
              </w:r>
            </w:ins>
          </w:p>
        </w:tc>
      </w:tr>
    </w:tbl>
    <w:p w14:paraId="254CD08C" w14:textId="77777777" w:rsidR="007854E5" w:rsidRDefault="007854E5" w:rsidP="007854E5">
      <w:pPr>
        <w:rPr>
          <w:lang w:val="es-ES"/>
        </w:rPr>
      </w:pPr>
    </w:p>
    <w:p w14:paraId="0EE958B7" w14:textId="319F1BD5" w:rsidR="00697ED7" w:rsidRPr="00697ED7" w:rsidDel="00417C15" w:rsidRDefault="00697ED7" w:rsidP="00697ED7">
      <w:pPr>
        <w:pStyle w:val="Prrafodelista"/>
        <w:numPr>
          <w:ilvl w:val="1"/>
          <w:numId w:val="5"/>
        </w:numPr>
        <w:rPr>
          <w:del w:id="3375" w:author="Maribel" w:date="2018-05-27T18:19:00Z"/>
          <w:b/>
          <w:lang w:val="es-ES"/>
        </w:rPr>
      </w:pPr>
      <w:del w:id="3376" w:author="Maribel" w:date="2018-05-27T18:19:00Z">
        <w:r w:rsidRPr="00697ED7" w:rsidDel="00417C15">
          <w:rPr>
            <w:b/>
            <w:sz w:val="28"/>
            <w:lang w:val="es-ES"/>
          </w:rPr>
          <w:delText>Memoria de configuración</w:delText>
        </w:r>
      </w:del>
    </w:p>
    <w:p w14:paraId="28FD0D65" w14:textId="1ABFA4CB" w:rsidR="00697ED7" w:rsidDel="00417C15" w:rsidRDefault="00827066" w:rsidP="00697ED7">
      <w:pPr>
        <w:rPr>
          <w:del w:id="3377" w:author="Maribel" w:date="2018-05-27T18:19:00Z"/>
          <w:lang w:val="es-ES"/>
        </w:rPr>
      </w:pPr>
      <w:del w:id="3378" w:author="Maribel" w:date="2018-05-27T18:19:00Z">
        <w:r w:rsidDel="00417C15">
          <w:rPr>
            <w:lang w:val="es-ES"/>
          </w:rPr>
          <w:delText xml:space="preserve">Las tecnologías de proceso basadas en fusible, antifusible, EPROM y EEPROM son </w:delText>
        </w:r>
        <w:r w:rsidRPr="00920E25" w:rsidDel="00417C15">
          <w:rPr>
            <w:b/>
            <w:lang w:val="es-ES"/>
            <w:rPrChange w:id="3379" w:author="Maribel" w:date="2018-05-27T14:41:00Z">
              <w:rPr>
                <w:lang w:val="es-ES"/>
              </w:rPr>
            </w:rPrChange>
          </w:rPr>
          <w:delText>no volátiles</w:delText>
        </w:r>
        <w:r w:rsidDel="00417C15">
          <w:rPr>
            <w:lang w:val="es-ES"/>
          </w:rPr>
          <w:delText>, es decir, su configuración no se pierde cuando desconectamos el dispositivo de la alimentación. Sin embargo, la tecnología basada en SRAM sí es volátil, a</w:delText>
        </w:r>
        <w:r w:rsidR="00697ED7" w:rsidDel="00417C15">
          <w:rPr>
            <w:lang w:val="es-ES"/>
          </w:rPr>
          <w:delText xml:space="preserve">l quitar la alimentación </w:delText>
        </w:r>
        <w:r w:rsidDel="00417C15">
          <w:rPr>
            <w:lang w:val="es-ES"/>
          </w:rPr>
          <w:delText>perdemos</w:delText>
        </w:r>
        <w:r w:rsidR="00697ED7" w:rsidDel="00417C15">
          <w:rPr>
            <w:lang w:val="es-ES"/>
          </w:rPr>
          <w:delText xml:space="preserve"> </w:delText>
        </w:r>
        <w:r w:rsidDel="00417C15">
          <w:rPr>
            <w:lang w:val="es-ES"/>
          </w:rPr>
          <w:delText>cu</w:delText>
        </w:r>
      </w:del>
      <w:del w:id="3380" w:author="Maribel" w:date="2018-05-27T14:41:00Z">
        <w:r w:rsidDel="00920E25">
          <w:rPr>
            <w:lang w:val="es-ES"/>
          </w:rPr>
          <w:delText>la</w:delText>
        </w:r>
      </w:del>
      <w:del w:id="3381" w:author="Maribel" w:date="2018-05-27T18:19:00Z">
        <w:r w:rsidDel="00417C15">
          <w:rPr>
            <w:lang w:val="es-ES"/>
          </w:rPr>
          <w:delText>quier</w:delText>
        </w:r>
        <w:r w:rsidR="00697ED7" w:rsidDel="00417C15">
          <w:rPr>
            <w:lang w:val="es-ES"/>
          </w:rPr>
          <w:delText xml:space="preserve"> configuración. Al alimentarlas de nuevo, están en blanco y se quedan esperando a recibir un </w:delText>
        </w:r>
        <w:r w:rsidR="00697ED7" w:rsidRPr="00920E25" w:rsidDel="00417C15">
          <w:rPr>
            <w:i/>
            <w:lang w:val="es-ES"/>
            <w:rPrChange w:id="3382" w:author="Maribel" w:date="2018-05-27T14:41:00Z">
              <w:rPr>
                <w:lang w:val="es-ES"/>
              </w:rPr>
            </w:rPrChange>
          </w:rPr>
          <w:delText>bitstream</w:delText>
        </w:r>
        <w:r w:rsidR="00697ED7" w:rsidDel="00417C15">
          <w:rPr>
            <w:lang w:val="es-ES"/>
          </w:rPr>
          <w:delText xml:space="preserve"> para reconfigurarse.</w:delText>
        </w:r>
      </w:del>
    </w:p>
    <w:p w14:paraId="0EF795EA" w14:textId="3E67D932" w:rsidR="00697ED7" w:rsidDel="00920E25" w:rsidRDefault="00827066" w:rsidP="00697ED7">
      <w:pPr>
        <w:rPr>
          <w:del w:id="3383" w:author="Maribel" w:date="2018-05-27T14:42:00Z"/>
          <w:lang w:val="es-ES"/>
        </w:rPr>
      </w:pPr>
      <w:del w:id="3384" w:author="Maribel" w:date="2018-05-27T18:19:00Z">
        <w:r w:rsidDel="00417C15">
          <w:rPr>
            <w:lang w:val="es-ES"/>
          </w:rPr>
          <w:delText>Si nos centramos</w:delText>
        </w:r>
        <w:r w:rsidR="00066C64" w:rsidDel="00417C15">
          <w:rPr>
            <w:lang w:val="es-ES"/>
          </w:rPr>
          <w:delText xml:space="preserve"> en las FPGAs, de las cuales hablaremos más adelante, co</w:delText>
        </w:r>
        <w:r w:rsidR="00697ED7" w:rsidDel="00417C15">
          <w:rPr>
            <w:lang w:val="es-ES"/>
          </w:rPr>
          <w:delText>ntiene</w:delText>
        </w:r>
        <w:r w:rsidR="00066C64" w:rsidDel="00417C15">
          <w:rPr>
            <w:lang w:val="es-ES"/>
          </w:rPr>
          <w:delText>n</w:delText>
        </w:r>
        <w:r w:rsidR="00697ED7" w:rsidDel="00417C15">
          <w:rPr>
            <w:lang w:val="es-ES"/>
          </w:rPr>
          <w:delText xml:space="preserve"> una </w:delText>
        </w:r>
        <w:r w:rsidR="00697ED7" w:rsidRPr="003A3347" w:rsidDel="00417C15">
          <w:rPr>
            <w:b/>
            <w:lang w:val="es-ES"/>
          </w:rPr>
          <w:delText>memoria seri</w:delText>
        </w:r>
        <w:r w:rsidR="00066C64" w:rsidDel="00417C15">
          <w:rPr>
            <w:b/>
            <w:lang w:val="es-ES"/>
          </w:rPr>
          <w:delText>e</w:delText>
        </w:r>
        <w:r w:rsidR="00F5466F" w:rsidDel="00417C15">
          <w:rPr>
            <w:b/>
            <w:lang w:val="es-ES"/>
          </w:rPr>
          <w:delText xml:space="preserve"> </w:delText>
        </w:r>
        <w:r w:rsidR="00697ED7" w:rsidRPr="003A3347" w:rsidDel="00417C15">
          <w:rPr>
            <w:b/>
            <w:lang w:val="es-ES"/>
          </w:rPr>
          <w:delText>externa</w:delText>
        </w:r>
        <w:r w:rsidR="00697ED7" w:rsidDel="00417C15">
          <w:rPr>
            <w:lang w:val="es-ES"/>
          </w:rPr>
          <w:delText xml:space="preserve">, no volátil, llamada </w:delText>
        </w:r>
        <w:r w:rsidR="00697ED7" w:rsidRPr="003A3347" w:rsidDel="00417C15">
          <w:rPr>
            <w:b/>
            <w:lang w:val="es-ES"/>
          </w:rPr>
          <w:delText>memoria de configuración</w:delText>
        </w:r>
        <w:r w:rsidR="00697ED7" w:rsidRPr="003A3347" w:rsidDel="00417C15">
          <w:rPr>
            <w:lang w:val="es-ES"/>
          </w:rPr>
          <w:delText>,</w:delText>
        </w:r>
        <w:r w:rsidR="00697ED7" w:rsidDel="00417C15">
          <w:rPr>
            <w:lang w:val="es-ES"/>
          </w:rPr>
          <w:delText xml:space="preserve"> que almacena el bitstream. Así, al alimentar la FPGA, lo primero que hace es reconfigurarse con el bitstream de la memoria de configuración.</w:delText>
        </w:r>
      </w:del>
    </w:p>
    <w:p w14:paraId="4B3EEAA7" w14:textId="091F86F4" w:rsidR="00697ED7" w:rsidDel="00347109" w:rsidRDefault="00697ED7" w:rsidP="00697ED7">
      <w:pPr>
        <w:rPr>
          <w:del w:id="3385" w:author="Maribel" w:date="2018-05-27T14:42:00Z"/>
          <w:lang w:val="es-ES"/>
        </w:rPr>
      </w:pPr>
      <w:del w:id="3386" w:author="Maribel" w:date="2018-05-27T14:42:00Z">
        <w:r w:rsidDel="00920E25">
          <w:rPr>
            <w:lang w:val="es-ES"/>
          </w:rPr>
          <w:delText xml:space="preserve">El bitstream </w:delText>
        </w:r>
        <w:r w:rsidRPr="00047898" w:rsidDel="00920E25">
          <w:rPr>
            <w:b/>
            <w:lang w:val="es-ES"/>
          </w:rPr>
          <w:delText>se graba en la memoria de configuración</w:delText>
        </w:r>
        <w:r w:rsidDel="00920E25">
          <w:rPr>
            <w:lang w:val="es-ES"/>
          </w:rPr>
          <w:delText xml:space="preserve"> desde un dispositivo externo: ordenador, Arduino, Raspeberry Pi, etc.</w:delText>
        </w:r>
      </w:del>
    </w:p>
    <w:p w14:paraId="75487AB0" w14:textId="07A3C965" w:rsidR="00D7198A" w:rsidDel="00417C15" w:rsidRDefault="00697ED7" w:rsidP="00697ED7">
      <w:pPr>
        <w:rPr>
          <w:del w:id="3387" w:author="Maribel" w:date="2018-05-27T18:19:00Z"/>
          <w:lang w:val="es-ES"/>
        </w:rPr>
      </w:pPr>
      <w:del w:id="3388" w:author="Maribel" w:date="2018-05-27T14:42:00Z">
        <w:r w:rsidDel="00920E25">
          <w:rPr>
            <w:lang w:val="es-ES"/>
          </w:rPr>
          <w:delText>(*** hablar más de la memoria de configuración. Hay más info en FPGA Wars, sección Introducción).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89" w:author="Maribel" w:date="2018-05-27T14:4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390">
          <w:tblGrid>
            <w:gridCol w:w="9350"/>
          </w:tblGrid>
        </w:tblGridChange>
      </w:tblGrid>
      <w:tr w:rsidR="00697ED7" w:rsidRPr="00B937CA" w:rsidDel="00417C15" w14:paraId="4A763503" w14:textId="79250E1F" w:rsidTr="001B72E8">
        <w:trPr>
          <w:del w:id="3391" w:author="Maribel" w:date="2018-05-27T18:19:00Z"/>
        </w:trPr>
        <w:tc>
          <w:tcPr>
            <w:tcW w:w="9350" w:type="dxa"/>
            <w:tcPrChange w:id="3392" w:author="Maribel" w:date="2018-05-27T14:46:00Z">
              <w:tcPr>
                <w:tcW w:w="9350" w:type="dxa"/>
              </w:tcPr>
            </w:tcPrChange>
          </w:tcPr>
          <w:p w14:paraId="3621D1B1" w14:textId="675669C8" w:rsidR="00697ED7" w:rsidRPr="009605A0" w:rsidDel="00417C15" w:rsidRDefault="00697ED7">
            <w:pPr>
              <w:keepNext/>
              <w:jc w:val="center"/>
              <w:rPr>
                <w:del w:id="3393" w:author="Maribel" w:date="2018-05-27T18:19:00Z"/>
                <w:lang w:val="es-ES"/>
              </w:rPr>
              <w:pPrChange w:id="3394" w:author="Maribel" w:date="2018-05-27T14:45:00Z">
                <w:pPr>
                  <w:jc w:val="center"/>
                </w:pPr>
              </w:pPrChange>
            </w:pPr>
            <w:del w:id="3395" w:author="Maribel" w:date="2018-05-27T18:19:00Z">
              <w:r w:rsidDel="00417C15">
                <w:rPr>
                  <w:noProof/>
                </w:rPr>
                <w:drawing>
                  <wp:inline distT="0" distB="0" distL="0" distR="0" wp14:anchorId="042A9BC9" wp14:editId="3DCCD6BB">
                    <wp:extent cx="4292930" cy="2702247"/>
                    <wp:effectExtent l="0" t="0" r="0" b="3175"/>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17184" cy="2717514"/>
                            </a:xfrm>
                            <a:prstGeom prst="rect">
                              <a:avLst/>
                            </a:prstGeom>
                            <a:noFill/>
                            <a:ln>
                              <a:noFill/>
                            </a:ln>
                          </pic:spPr>
                        </pic:pic>
                      </a:graphicData>
                    </a:graphic>
                  </wp:inline>
                </w:drawing>
              </w:r>
            </w:del>
          </w:p>
        </w:tc>
      </w:tr>
      <w:tr w:rsidR="00697ED7" w:rsidRPr="00B937CA" w:rsidDel="00417C15" w14:paraId="30F58159" w14:textId="5D451DFF" w:rsidTr="001B72E8">
        <w:trPr>
          <w:del w:id="3396" w:author="Maribel" w:date="2018-05-27T18:19:00Z"/>
        </w:trPr>
        <w:tc>
          <w:tcPr>
            <w:tcW w:w="9350" w:type="dxa"/>
            <w:tcPrChange w:id="3397" w:author="Maribel" w:date="2018-05-27T14:46:00Z">
              <w:tcPr>
                <w:tcW w:w="9350" w:type="dxa"/>
              </w:tcPr>
            </w:tcPrChange>
          </w:tcPr>
          <w:p w14:paraId="33DC9965" w14:textId="358C2A72" w:rsidR="00697ED7" w:rsidRPr="00D7198A" w:rsidDel="00417C15" w:rsidRDefault="00697ED7" w:rsidP="00A13072">
            <w:pPr>
              <w:jc w:val="center"/>
              <w:rPr>
                <w:del w:id="3398" w:author="Maribel" w:date="2018-05-27T18:19:00Z"/>
                <w:iCs/>
                <w:color w:val="44546A" w:themeColor="text2"/>
                <w:sz w:val="18"/>
                <w:szCs w:val="18"/>
                <w:lang w:val="es-ES"/>
                <w:rPrChange w:id="3399" w:author="Maribel" w:date="2018-05-27T14:46:00Z">
                  <w:rPr>
                    <w:del w:id="3400" w:author="Maribel" w:date="2018-05-27T18:19:00Z"/>
                    <w:lang w:val="es-ES"/>
                  </w:rPr>
                </w:rPrChange>
              </w:rPr>
            </w:pPr>
            <w:del w:id="3401" w:author="Maribel" w:date="2018-05-27T18:19:00Z">
              <w:r w:rsidRPr="00D7198A" w:rsidDel="00417C15">
                <w:rPr>
                  <w:iCs/>
                  <w:color w:val="44546A" w:themeColor="text2"/>
                  <w:sz w:val="18"/>
                  <w:szCs w:val="18"/>
                  <w:lang w:val="es-ES"/>
                  <w:rPrChange w:id="3402" w:author="Maribel" w:date="2018-05-27T14:46:00Z">
                    <w:rPr>
                      <w:lang w:val="es-ES"/>
                    </w:rPr>
                  </w:rPrChange>
                </w:rPr>
                <w:delText>Memoria de configuración de la FPGA</w:delText>
              </w:r>
            </w:del>
            <w:del w:id="3403" w:author="Maribel" w:date="2018-05-27T14:45:00Z">
              <w:r w:rsidRPr="00D7198A" w:rsidDel="00D7198A">
                <w:rPr>
                  <w:iCs/>
                  <w:color w:val="44546A" w:themeColor="text2"/>
                  <w:sz w:val="18"/>
                  <w:szCs w:val="18"/>
                  <w:lang w:val="es-ES"/>
                  <w:rPrChange w:id="3404" w:author="Maribel" w:date="2018-05-27T14:46:00Z">
                    <w:rPr>
                      <w:lang w:val="es-ES"/>
                    </w:rPr>
                  </w:rPrChange>
                </w:rPr>
                <w:delText xml:space="preserve"> (Fuente: FPGA Wars)</w:delText>
              </w:r>
            </w:del>
          </w:p>
        </w:tc>
      </w:tr>
    </w:tbl>
    <w:p w14:paraId="556FFC03" w14:textId="3F9C9D86" w:rsidR="004B4825" w:rsidRPr="007854E5" w:rsidDel="00417C15" w:rsidRDefault="004B4825" w:rsidP="007854E5">
      <w:pPr>
        <w:rPr>
          <w:del w:id="3405" w:author="Maribel" w:date="2018-05-27T18:19:00Z"/>
          <w:lang w:val="es-ES"/>
        </w:rPr>
      </w:pPr>
    </w:p>
    <w:p w14:paraId="4423E046" w14:textId="43FE4E5A" w:rsidR="00201159" w:rsidRDefault="00031C2F" w:rsidP="00E848CF">
      <w:pPr>
        <w:pStyle w:val="Prrafodelista"/>
        <w:numPr>
          <w:ilvl w:val="1"/>
          <w:numId w:val="5"/>
        </w:numPr>
        <w:rPr>
          <w:b/>
          <w:sz w:val="28"/>
          <w:lang w:val="es-ES"/>
        </w:rPr>
      </w:pPr>
      <w:r w:rsidRPr="00E848CF">
        <w:rPr>
          <w:b/>
          <w:sz w:val="28"/>
          <w:lang w:val="es-ES"/>
        </w:rPr>
        <w:t xml:space="preserve">Tipos de </w:t>
      </w:r>
      <w:del w:id="3406" w:author="Maribel" w:date="2018-05-13T19:23:00Z">
        <w:r w:rsidRPr="00E848CF" w:rsidDel="00C66E3A">
          <w:rPr>
            <w:b/>
            <w:sz w:val="28"/>
            <w:lang w:val="es-ES"/>
          </w:rPr>
          <w:delText>Lógica Programable</w:delText>
        </w:r>
      </w:del>
      <w:ins w:id="3407" w:author="Maribel" w:date="2018-05-13T19:23:00Z">
        <w:r w:rsidR="00C66E3A">
          <w:rPr>
            <w:b/>
            <w:sz w:val="28"/>
            <w:lang w:val="es-ES"/>
          </w:rPr>
          <w:t>dispositivos lógicos programables (</w:t>
        </w:r>
      </w:ins>
      <w:proofErr w:type="spellStart"/>
      <w:ins w:id="3408" w:author="Maribel" w:date="2018-05-27T16:25:00Z">
        <w:r w:rsidR="00A02ADF">
          <w:rPr>
            <w:b/>
            <w:sz w:val="28"/>
            <w:lang w:val="es-ES"/>
          </w:rPr>
          <w:t>Programmable</w:t>
        </w:r>
        <w:proofErr w:type="spellEnd"/>
        <w:r w:rsidR="00A02ADF">
          <w:rPr>
            <w:b/>
            <w:sz w:val="28"/>
            <w:lang w:val="es-ES"/>
          </w:rPr>
          <w:t xml:space="preserve"> </w:t>
        </w:r>
        <w:proofErr w:type="spellStart"/>
        <w:r w:rsidR="00A02ADF">
          <w:rPr>
            <w:b/>
            <w:sz w:val="28"/>
            <w:lang w:val="es-ES"/>
          </w:rPr>
          <w:t>Logic</w:t>
        </w:r>
        <w:proofErr w:type="spellEnd"/>
        <w:r w:rsidR="00A02ADF">
          <w:rPr>
            <w:b/>
            <w:sz w:val="28"/>
            <w:lang w:val="es-ES"/>
          </w:rPr>
          <w:t xml:space="preserve"> </w:t>
        </w:r>
        <w:proofErr w:type="spellStart"/>
        <w:r w:rsidR="00A02ADF">
          <w:rPr>
            <w:b/>
            <w:sz w:val="28"/>
            <w:lang w:val="es-ES"/>
          </w:rPr>
          <w:t>Devices</w:t>
        </w:r>
        <w:proofErr w:type="spellEnd"/>
        <w:r w:rsidR="00A02ADF">
          <w:rPr>
            <w:b/>
            <w:sz w:val="28"/>
            <w:lang w:val="es-ES"/>
          </w:rPr>
          <w:t xml:space="preserve">, </w:t>
        </w:r>
      </w:ins>
      <w:proofErr w:type="spellStart"/>
      <w:ins w:id="3409" w:author="Maribel" w:date="2018-05-13T19:23:00Z">
        <w:r w:rsidR="00C66E3A">
          <w:rPr>
            <w:b/>
            <w:sz w:val="28"/>
            <w:lang w:val="es-ES"/>
          </w:rPr>
          <w:t>PLDs</w:t>
        </w:r>
        <w:proofErr w:type="spellEnd"/>
        <w:r w:rsidR="00C66E3A">
          <w:rPr>
            <w:b/>
            <w:sz w:val="28"/>
            <w:lang w:val="es-ES"/>
          </w:rPr>
          <w:t>)</w:t>
        </w:r>
      </w:ins>
    </w:p>
    <w:p w14:paraId="2F5FA776" w14:textId="7DC23DB1" w:rsidR="00031C2F" w:rsidRPr="00201159" w:rsidRDefault="00A02ADF" w:rsidP="00201159">
      <w:pPr>
        <w:rPr>
          <w:b/>
          <w:sz w:val="28"/>
          <w:lang w:val="es-ES"/>
        </w:rPr>
      </w:pPr>
      <w:ins w:id="3410" w:author="Maribel" w:date="2018-05-27T16:25:00Z">
        <w:r>
          <w:rPr>
            <w:lang w:val="es-ES"/>
          </w:rPr>
          <w:t>E</w:t>
        </w:r>
      </w:ins>
      <w:del w:id="3411" w:author="Maribel" w:date="2018-05-27T16:24:00Z">
        <w:r w:rsidR="00201159" w:rsidRPr="00201159" w:rsidDel="00A02ADF">
          <w:rPr>
            <w:lang w:val="es-ES"/>
          </w:rPr>
          <w:delText>E</w:delText>
        </w:r>
      </w:del>
      <w:r w:rsidR="00201159" w:rsidRPr="00201159">
        <w:rPr>
          <w:lang w:val="es-ES"/>
        </w:rPr>
        <w:t>xisten muchos</w:t>
      </w:r>
      <w:r w:rsidR="00201159">
        <w:rPr>
          <w:lang w:val="es-ES"/>
        </w:rPr>
        <w:t xml:space="preserve"> tipos de</w:t>
      </w:r>
      <w:r w:rsidR="00201159" w:rsidRPr="00201159">
        <w:rPr>
          <w:lang w:val="es-ES"/>
        </w:rPr>
        <w:t xml:space="preserve"> dispositivos lógicos programables</w:t>
      </w:r>
      <w:r w:rsidR="00201159">
        <w:rPr>
          <w:lang w:val="es-ES"/>
        </w:rPr>
        <w:t>, desde pequeños dispositivos que pued</w:t>
      </w:r>
      <w:r w:rsidR="002A5222">
        <w:rPr>
          <w:lang w:val="es-ES"/>
        </w:rPr>
        <w:t>en reemplazar a algunos de los dispositivos de función fija hasta complejos dispositivos de alta densidad o nivel de integraci</w:t>
      </w:r>
      <w:ins w:id="3412" w:author="Maribel" w:date="2018-05-27T16:20:00Z">
        <w:r w:rsidR="001050B2">
          <w:rPr>
            <w:lang w:val="es-ES"/>
          </w:rPr>
          <w:t>ón</w:t>
        </w:r>
      </w:ins>
      <w:del w:id="3413" w:author="Maribel" w:date="2018-05-27T16:20:00Z">
        <w:r w:rsidR="002A5222" w:rsidDel="001050B2">
          <w:rPr>
            <w:lang w:val="es-ES"/>
          </w:rPr>
          <w:delText>ón (muchas puertas lógicas en su interior)</w:delText>
        </w:r>
      </w:del>
      <w:r w:rsidR="002A5222">
        <w:rPr>
          <w:lang w:val="es-ES"/>
        </w:rPr>
        <w:t xml:space="preserve"> que pueden reemplazar a miles de dispositivos de función fija.</w:t>
      </w:r>
      <w:r w:rsidR="006B7D35">
        <w:rPr>
          <w:lang w:val="es-ES"/>
        </w:rPr>
        <w:t xml:space="preserve"> A continuación, ve</w:t>
      </w:r>
      <w:ins w:id="3414" w:author="Maribel" w:date="2018-05-27T17:14:00Z">
        <w:r w:rsidR="00B14383">
          <w:rPr>
            <w:lang w:val="es-ES"/>
          </w:rPr>
          <w:t>re</w:t>
        </w:r>
      </w:ins>
      <w:del w:id="3415" w:author="Maribel" w:date="2018-05-27T17:14:00Z">
        <w:r w:rsidR="006B7D35" w:rsidDel="00B14383">
          <w:rPr>
            <w:lang w:val="es-ES"/>
          </w:rPr>
          <w:delText>re</w:delText>
        </w:r>
      </w:del>
      <w:r w:rsidR="006B7D35">
        <w:rPr>
          <w:lang w:val="es-ES"/>
        </w:rPr>
        <w:t>mos los principales:</w:t>
      </w:r>
      <w:r w:rsidR="00090361" w:rsidRPr="00201159">
        <w:rPr>
          <w:b/>
          <w:sz w:val="28"/>
          <w:lang w:val="es-ES"/>
        </w:rPr>
        <w:fldChar w:fldCharType="begin"/>
      </w:r>
      <w:r w:rsidR="00090361" w:rsidRPr="00201159">
        <w:rPr>
          <w:lang w:val="es-ES"/>
        </w:rPr>
        <w:instrText xml:space="preserve"> XE "</w:instrText>
      </w:r>
      <w:r w:rsidR="00090361" w:rsidRPr="00201159">
        <w:rPr>
          <w:b/>
          <w:sz w:val="28"/>
          <w:lang w:val="es-ES"/>
        </w:rPr>
        <w:instrText>Tipos de Lógica Programable</w:instrText>
      </w:r>
      <w:r w:rsidR="00382A4B" w:rsidRPr="00201159">
        <w:rPr>
          <w:b/>
          <w:sz w:val="28"/>
          <w:lang w:val="es-ES"/>
        </w:rPr>
        <w:instrText>;12</w:instrText>
      </w:r>
      <w:r w:rsidR="00090361" w:rsidRPr="00201159">
        <w:rPr>
          <w:lang w:val="es-ES"/>
        </w:rPr>
        <w:instrText xml:space="preserve">" </w:instrText>
      </w:r>
      <w:r w:rsidR="00090361" w:rsidRPr="00201159">
        <w:rPr>
          <w:b/>
          <w:sz w:val="28"/>
          <w:lang w:val="es-ES"/>
        </w:rPr>
        <w:fldChar w:fldCharType="end"/>
      </w:r>
    </w:p>
    <w:p w14:paraId="03A81F08" w14:textId="77777777" w:rsidR="00031C2F" w:rsidRPr="009B44FC" w:rsidRDefault="00BE4EAB" w:rsidP="009B44FC">
      <w:pPr>
        <w:pStyle w:val="Prrafodelista"/>
        <w:numPr>
          <w:ilvl w:val="2"/>
          <w:numId w:val="5"/>
        </w:numPr>
        <w:rPr>
          <w:b/>
          <w:sz w:val="28"/>
        </w:rPr>
      </w:pPr>
      <w:r>
        <w:rPr>
          <w:b/>
          <w:sz w:val="28"/>
        </w:rPr>
        <w:t>SPLD (</w:t>
      </w:r>
      <w:r w:rsidR="00031C2F" w:rsidRPr="009B44FC">
        <w:rPr>
          <w:b/>
          <w:sz w:val="28"/>
        </w:rPr>
        <w:t>Simple Programmable Logic Device</w:t>
      </w:r>
      <w:r w:rsidR="00090361">
        <w:rPr>
          <w:b/>
          <w:sz w:val="28"/>
        </w:rPr>
        <w:fldChar w:fldCharType="begin"/>
      </w:r>
      <w:r w:rsidR="00090361">
        <w:instrText xml:space="preserve"> XE "</w:instrText>
      </w:r>
      <w:r w:rsidR="00090361" w:rsidRPr="005D53D2">
        <w:rPr>
          <w:b/>
          <w:sz w:val="28"/>
        </w:rPr>
        <w:instrText>Simple Programmable Logic Device</w:instrText>
      </w:r>
      <w:r w:rsidR="00176799">
        <w:rPr>
          <w:b/>
          <w:sz w:val="28"/>
        </w:rPr>
        <w:instrText>;13</w:instrText>
      </w:r>
      <w:r w:rsidR="00090361">
        <w:instrText xml:space="preserve">" </w:instrText>
      </w:r>
      <w:r w:rsidR="00090361">
        <w:rPr>
          <w:b/>
          <w:sz w:val="28"/>
        </w:rPr>
        <w:fldChar w:fldCharType="end"/>
      </w:r>
      <w:r w:rsidR="00031C2F" w:rsidRPr="009B44FC">
        <w:rPr>
          <w:b/>
          <w:sz w:val="28"/>
        </w:rPr>
        <w:t>)</w:t>
      </w:r>
    </w:p>
    <w:p w14:paraId="63BB1C1E" w14:textId="72CAE583" w:rsidR="00031C2F" w:rsidRDefault="00031C2F" w:rsidP="0097403E">
      <w:pPr>
        <w:rPr>
          <w:lang w:val="es-ES"/>
        </w:rPr>
      </w:pPr>
      <w:r w:rsidRPr="00031C2F">
        <w:rPr>
          <w:lang w:val="es-ES"/>
        </w:rPr>
        <w:t>El SPLD</w:t>
      </w:r>
      <w:r w:rsidR="00DC363C">
        <w:rPr>
          <w:lang w:val="es-ES"/>
        </w:rPr>
        <w:t xml:space="preserve"> (</w:t>
      </w:r>
      <w:ins w:id="3416" w:author="Maribel" w:date="2018-05-27T17:18:00Z">
        <w:r w:rsidR="00083D7F">
          <w:rPr>
            <w:lang w:val="es-ES"/>
          </w:rPr>
          <w:t xml:space="preserve">del inglés, </w:t>
        </w:r>
      </w:ins>
      <w:r w:rsidR="00DC363C" w:rsidRPr="00083D7F">
        <w:rPr>
          <w:i/>
          <w:lang w:val="es-ES"/>
          <w:rPrChange w:id="3417" w:author="Maribel" w:date="2018-05-27T17:17:00Z">
            <w:rPr>
              <w:lang w:val="es-ES"/>
            </w:rPr>
          </w:rPrChange>
        </w:rPr>
        <w:t>Simple PLD</w:t>
      </w:r>
      <w:del w:id="3418" w:author="Maribel" w:date="2018-05-27T17:17:00Z">
        <w:r w:rsidR="00DC363C" w:rsidDel="00083D7F">
          <w:rPr>
            <w:lang w:val="es-ES"/>
          </w:rPr>
          <w:delText>, PLD simple</w:delText>
        </w:r>
      </w:del>
      <w:r w:rsidR="00DC363C">
        <w:rPr>
          <w:lang w:val="es-ES"/>
        </w:rPr>
        <w:t>) se corresponde con el PLD original</w:t>
      </w:r>
      <w:r w:rsidR="00DD5F6E">
        <w:rPr>
          <w:lang w:val="es-ES"/>
        </w:rPr>
        <w:t xml:space="preserve"> y, generalmente, puede reemplazar a un número pequeño de </w:t>
      </w:r>
      <w:proofErr w:type="spellStart"/>
      <w:r w:rsidR="00DD5F6E">
        <w:rPr>
          <w:lang w:val="es-ES"/>
        </w:rPr>
        <w:t>CI</w:t>
      </w:r>
      <w:ins w:id="3419" w:author="Maribel" w:date="2018-05-27T17:17:00Z">
        <w:r w:rsidR="00083D7F">
          <w:rPr>
            <w:lang w:val="es-ES"/>
          </w:rPr>
          <w:t>s</w:t>
        </w:r>
      </w:ins>
      <w:proofErr w:type="spellEnd"/>
      <w:r w:rsidR="00DD5F6E">
        <w:rPr>
          <w:lang w:val="es-ES"/>
        </w:rPr>
        <w:t xml:space="preserve"> de función fija</w:t>
      </w:r>
      <w:r>
        <w:rPr>
          <w:lang w:val="es-ES"/>
        </w:rPr>
        <w:t xml:space="preserve">. </w:t>
      </w:r>
      <w:ins w:id="3420" w:author="Maribel" w:date="2018-05-27T17:39:00Z">
        <w:r w:rsidR="00563A3D">
          <w:rPr>
            <w:lang w:val="es-ES"/>
          </w:rPr>
          <w:t xml:space="preserve">Son </w:t>
        </w:r>
        <w:proofErr w:type="spellStart"/>
        <w:r w:rsidR="00563A3D">
          <w:rPr>
            <w:lang w:val="es-ES"/>
          </w:rPr>
          <w:t>P</w:t>
        </w:r>
      </w:ins>
      <w:ins w:id="3421" w:author="Maribel" w:date="2018-05-27T17:40:00Z">
        <w:r w:rsidR="00563A3D">
          <w:rPr>
            <w:lang w:val="es-ES"/>
          </w:rPr>
          <w:t>LDs</w:t>
        </w:r>
        <w:proofErr w:type="spellEnd"/>
        <w:r w:rsidR="00563A3D">
          <w:rPr>
            <w:lang w:val="es-ES"/>
          </w:rPr>
          <w:t xml:space="preserve"> sencillos, en el sentido de disponer de un número relativamente pequeño de puertas lógicas. </w:t>
        </w:r>
      </w:ins>
      <w:r>
        <w:rPr>
          <w:lang w:val="es-ES"/>
        </w:rPr>
        <w:t>Los tres tipos principales de arquitectura SPLD</w:t>
      </w:r>
      <w:r w:rsidR="00DC363C">
        <w:rPr>
          <w:lang w:val="es-ES"/>
        </w:rPr>
        <w:t xml:space="preserve"> son: PLA</w:t>
      </w:r>
      <w:ins w:id="3422" w:author="Maribel" w:date="2018-05-27T17:18:00Z">
        <w:r w:rsidR="00083D7F">
          <w:rPr>
            <w:lang w:val="es-ES"/>
          </w:rPr>
          <w:t xml:space="preserve">, </w:t>
        </w:r>
      </w:ins>
      <w:del w:id="3423" w:author="Maribel" w:date="2018-05-27T17:18:00Z">
        <w:r w:rsidR="00DC363C" w:rsidDel="00083D7F">
          <w:rPr>
            <w:lang w:val="es-ES"/>
          </w:rPr>
          <w:delText xml:space="preserve"> (P</w:delText>
        </w:r>
        <w:r w:rsidDel="00083D7F">
          <w:rPr>
            <w:lang w:val="es-ES"/>
          </w:rPr>
          <w:delText xml:space="preserve">rogramable </w:delText>
        </w:r>
        <w:r w:rsidR="00DC363C" w:rsidDel="00083D7F">
          <w:rPr>
            <w:lang w:val="es-ES"/>
          </w:rPr>
          <w:delText>L</w:delText>
        </w:r>
        <w:r w:rsidDel="00083D7F">
          <w:rPr>
            <w:lang w:val="es-ES"/>
          </w:rPr>
          <w:delText>ogic array</w:delText>
        </w:r>
        <w:r w:rsidR="00DC363C" w:rsidDel="00083D7F">
          <w:rPr>
            <w:lang w:val="es-ES"/>
          </w:rPr>
          <w:delText>, Red de lógica programable</w:delText>
        </w:r>
        <w:r w:rsidDel="00083D7F">
          <w:rPr>
            <w:lang w:val="es-ES"/>
          </w:rPr>
          <w:delText xml:space="preserve">), </w:delText>
        </w:r>
      </w:del>
      <w:r w:rsidR="00DC363C">
        <w:rPr>
          <w:lang w:val="es-ES"/>
        </w:rPr>
        <w:t xml:space="preserve">PAL </w:t>
      </w:r>
      <w:del w:id="3424" w:author="Maribel" w:date="2018-05-27T17:18:00Z">
        <w:r w:rsidR="00DC363C" w:rsidDel="00083D7F">
          <w:rPr>
            <w:lang w:val="es-ES"/>
          </w:rPr>
          <w:delText>(</w:delText>
        </w:r>
        <w:r w:rsidDel="00083D7F">
          <w:rPr>
            <w:lang w:val="es-ES"/>
          </w:rPr>
          <w:delText>programable array of logic</w:delText>
        </w:r>
        <w:r w:rsidR="00DC363C" w:rsidDel="00083D7F">
          <w:rPr>
            <w:lang w:val="es-ES"/>
          </w:rPr>
          <w:delText>, red de lógica prgramable)</w:delText>
        </w:r>
        <w:r w:rsidDel="00083D7F">
          <w:rPr>
            <w:lang w:val="es-ES"/>
          </w:rPr>
          <w:delText xml:space="preserve"> </w:delText>
        </w:r>
      </w:del>
      <w:r>
        <w:rPr>
          <w:lang w:val="es-ES"/>
        </w:rPr>
        <w:t xml:space="preserve">y </w:t>
      </w:r>
      <w:r w:rsidR="00DC363C">
        <w:rPr>
          <w:lang w:val="es-ES"/>
        </w:rPr>
        <w:t>GA</w:t>
      </w:r>
      <w:ins w:id="3425" w:author="Maribel" w:date="2018-05-27T17:18:00Z">
        <w:r w:rsidR="00083D7F">
          <w:rPr>
            <w:lang w:val="es-ES"/>
          </w:rPr>
          <w:t>L</w:t>
        </w:r>
      </w:ins>
      <w:del w:id="3426" w:author="Maribel" w:date="2018-05-27T17:18:00Z">
        <w:r w:rsidR="00DC363C" w:rsidDel="00083D7F">
          <w:rPr>
            <w:lang w:val="es-ES"/>
          </w:rPr>
          <w:delText>L (</w:delText>
        </w:r>
        <w:r w:rsidDel="00083D7F">
          <w:rPr>
            <w:lang w:val="es-ES"/>
          </w:rPr>
          <w:delText>generic array of logic</w:delText>
        </w:r>
        <w:r w:rsidR="00DC363C" w:rsidDel="00083D7F">
          <w:rPr>
            <w:lang w:val="es-ES"/>
          </w:rPr>
          <w:delText>, red de lógica genérica</w:delText>
        </w:r>
        <w:r w:rsidDel="00083D7F">
          <w:rPr>
            <w:lang w:val="es-ES"/>
          </w:rPr>
          <w:delText>)</w:delText>
        </w:r>
      </w:del>
      <w:r w:rsidR="00DC363C">
        <w:rPr>
          <w:lang w:val="es-ES"/>
        </w:rPr>
        <w:t>:</w:t>
      </w:r>
    </w:p>
    <w:p w14:paraId="1C329D2B" w14:textId="77777777" w:rsidR="00B62D0C" w:rsidRDefault="00B62D0C" w:rsidP="00A32E5B">
      <w:pPr>
        <w:rPr>
          <w:b/>
          <w:lang w:val="es-ES"/>
        </w:rPr>
      </w:pPr>
    </w:p>
    <w:p w14:paraId="5CC42E2C" w14:textId="77777777" w:rsidR="00B62D0C" w:rsidRPr="00BE4EAB" w:rsidRDefault="00B62D0C" w:rsidP="00BE4EAB">
      <w:pPr>
        <w:pStyle w:val="Prrafodelista"/>
        <w:numPr>
          <w:ilvl w:val="3"/>
          <w:numId w:val="5"/>
        </w:numPr>
        <w:rPr>
          <w:b/>
          <w:lang w:val="es-ES"/>
        </w:rPr>
      </w:pPr>
      <w:r w:rsidRPr="00E6062C">
        <w:rPr>
          <w:b/>
          <w:sz w:val="28"/>
          <w:lang w:val="es-ES"/>
          <w:rPrChange w:id="3427" w:author="Maribel" w:date="2018-05-13T18:25:00Z">
            <w:rPr>
              <w:b/>
              <w:lang w:val="es-ES"/>
            </w:rPr>
          </w:rPrChange>
        </w:rPr>
        <w:t>PAL</w:t>
      </w:r>
      <w:r w:rsidR="00BE4EAB" w:rsidRPr="00E6062C">
        <w:rPr>
          <w:b/>
          <w:sz w:val="28"/>
          <w:lang w:val="es-ES"/>
          <w:rPrChange w:id="3428" w:author="Maribel" w:date="2018-05-13T18:25:00Z">
            <w:rPr>
              <w:b/>
              <w:lang w:val="es-ES"/>
            </w:rPr>
          </w:rPrChange>
        </w:rPr>
        <w:t xml:space="preserve"> (</w:t>
      </w:r>
      <w:proofErr w:type="spellStart"/>
      <w:r w:rsidR="00BE4EAB" w:rsidRPr="00E6062C">
        <w:rPr>
          <w:b/>
          <w:sz w:val="28"/>
          <w:lang w:val="es-ES"/>
          <w:rPrChange w:id="3429" w:author="Maribel" w:date="2018-05-13T18:25:00Z">
            <w:rPr>
              <w:b/>
              <w:lang w:val="es-ES"/>
            </w:rPr>
          </w:rPrChange>
        </w:rPr>
        <w:t>Programmable</w:t>
      </w:r>
      <w:proofErr w:type="spellEnd"/>
      <w:r w:rsidR="00BE4EAB" w:rsidRPr="00E6062C">
        <w:rPr>
          <w:b/>
          <w:sz w:val="28"/>
          <w:lang w:val="es-ES"/>
          <w:rPrChange w:id="3430" w:author="Maribel" w:date="2018-05-13T18:25:00Z">
            <w:rPr>
              <w:b/>
              <w:lang w:val="es-ES"/>
            </w:rPr>
          </w:rPrChange>
        </w:rPr>
        <w:t xml:space="preserve"> </w:t>
      </w:r>
      <w:proofErr w:type="spellStart"/>
      <w:r w:rsidR="00BE4EAB" w:rsidRPr="00E6062C">
        <w:rPr>
          <w:b/>
          <w:sz w:val="28"/>
          <w:lang w:val="es-ES"/>
          <w:rPrChange w:id="3431" w:author="Maribel" w:date="2018-05-13T18:25:00Z">
            <w:rPr>
              <w:b/>
              <w:lang w:val="es-ES"/>
            </w:rPr>
          </w:rPrChange>
        </w:rPr>
        <w:t>Logic</w:t>
      </w:r>
      <w:proofErr w:type="spellEnd"/>
      <w:r w:rsidR="00BE4EAB" w:rsidRPr="00E6062C">
        <w:rPr>
          <w:b/>
          <w:sz w:val="28"/>
          <w:lang w:val="es-ES"/>
          <w:rPrChange w:id="3432" w:author="Maribel" w:date="2018-05-13T18:25:00Z">
            <w:rPr>
              <w:b/>
              <w:lang w:val="es-ES"/>
            </w:rPr>
          </w:rPrChange>
        </w:rPr>
        <w:t xml:space="preserve"> Array)</w:t>
      </w:r>
    </w:p>
    <w:p w14:paraId="6D2C269F" w14:textId="63D3101E" w:rsidR="00B62D0C" w:rsidRDefault="005654C3" w:rsidP="00A32E5B">
      <w:pPr>
        <w:rPr>
          <w:lang w:val="es-ES"/>
        </w:rPr>
      </w:pPr>
      <w:del w:id="3433" w:author="Maribel" w:date="2018-05-27T17:19:00Z">
        <w:r w:rsidDel="00083D7F">
          <w:rPr>
            <w:lang w:val="es-ES"/>
          </w:rPr>
          <w:delText xml:space="preserve">Un dispositivo lógico de matriz </w:delText>
        </w:r>
      </w:del>
      <w:ins w:id="3434" w:author="Maribel" w:date="2018-05-27T17:19:00Z">
        <w:r w:rsidR="00083D7F">
          <w:rPr>
            <w:lang w:val="es-ES"/>
          </w:rPr>
          <w:t xml:space="preserve">Las matrices lógicas programables fueron los primeros </w:t>
        </w:r>
        <w:proofErr w:type="spellStart"/>
        <w:r w:rsidR="00083D7F">
          <w:rPr>
            <w:lang w:val="es-ES"/>
          </w:rPr>
          <w:t>PLDs</w:t>
        </w:r>
      </w:ins>
      <w:proofErr w:type="spellEnd"/>
      <w:ins w:id="3435" w:author="Maribel" w:date="2018-05-27T17:20:00Z">
        <w:r w:rsidR="00083D7F">
          <w:rPr>
            <w:lang w:val="es-ES"/>
          </w:rPr>
          <w:t xml:space="preserve"> (en concreto, </w:t>
        </w:r>
        <w:proofErr w:type="spellStart"/>
        <w:r w:rsidR="00083D7F">
          <w:rPr>
            <w:lang w:val="es-ES"/>
          </w:rPr>
          <w:t>SPLDs</w:t>
        </w:r>
        <w:proofErr w:type="spellEnd"/>
        <w:r w:rsidR="00083D7F">
          <w:rPr>
            <w:lang w:val="es-ES"/>
          </w:rPr>
          <w:t xml:space="preserve">) con una presencia muy relevante en el mercado. </w:t>
        </w:r>
      </w:ins>
      <w:del w:id="3436" w:author="Maribel" w:date="2018-05-27T17:20:00Z">
        <w:r w:rsidDel="00083D7F">
          <w:rPr>
            <w:lang w:val="es-ES"/>
          </w:rPr>
          <w:delText>programable</w:delText>
        </w:r>
        <w:r w:rsidR="004630FE" w:rsidDel="00083D7F">
          <w:rPr>
            <w:lang w:val="es-ES"/>
          </w:rPr>
          <w:delText xml:space="preserve"> </w:delText>
        </w:r>
      </w:del>
      <w:ins w:id="3437" w:author="Maribel" w:date="2018-05-27T17:20:00Z">
        <w:r w:rsidR="00083D7F">
          <w:rPr>
            <w:lang w:val="es-ES"/>
          </w:rPr>
          <w:t>C</w:t>
        </w:r>
      </w:ins>
      <w:del w:id="3438" w:author="Maribel" w:date="2018-05-27T17:20:00Z">
        <w:r w:rsidR="004630FE" w:rsidDel="00083D7F">
          <w:rPr>
            <w:lang w:val="es-ES"/>
          </w:rPr>
          <w:delText>c</w:delText>
        </w:r>
      </w:del>
      <w:r w:rsidR="004630FE">
        <w:rPr>
          <w:lang w:val="es-ES"/>
        </w:rPr>
        <w:t>onsta de una matriz programable de puertas AND que se conecta a una matriz fija de puertas OR</w:t>
      </w:r>
      <w:r w:rsidR="00373DB3" w:rsidRPr="00373DB3">
        <w:rPr>
          <w:lang w:val="es-ES"/>
        </w:rPr>
        <w:t>.</w:t>
      </w:r>
      <w:ins w:id="3439" w:author="Maribel" w:date="2018-05-27T17:24:00Z">
        <w:r w:rsidR="009669E6">
          <w:rPr>
            <w:lang w:val="es-ES"/>
          </w:rPr>
          <w:t xml:space="preserve"> Permite cualquier expresión lógica</w:t>
        </w:r>
      </w:ins>
      <w:ins w:id="3440" w:author="Maribel" w:date="2018-05-27T17:25:00Z">
        <w:r w:rsidR="009669E6">
          <w:rPr>
            <w:lang w:val="es-ES"/>
          </w:rPr>
          <w:t xml:space="preserve"> de tipo </w:t>
        </w:r>
        <w:r w:rsidR="009669E6" w:rsidRPr="009669E6">
          <w:rPr>
            <w:b/>
            <w:lang w:val="es-ES"/>
            <w:rPrChange w:id="3441" w:author="Maribel" w:date="2018-05-27T17:25:00Z">
              <w:rPr>
                <w:lang w:val="es-ES"/>
              </w:rPr>
            </w:rPrChange>
          </w:rPr>
          <w:t>suma de productos (</w:t>
        </w:r>
        <w:r w:rsidR="009669E6" w:rsidRPr="009669E6">
          <w:rPr>
            <w:b/>
            <w:i/>
            <w:lang w:val="es-ES"/>
            <w:rPrChange w:id="3442" w:author="Maribel" w:date="2018-05-27T17:25:00Z">
              <w:rPr>
                <w:lang w:val="es-ES"/>
              </w:rPr>
            </w:rPrChange>
          </w:rPr>
          <w:t>SOP</w:t>
        </w:r>
        <w:r w:rsidR="009669E6" w:rsidRPr="009669E6">
          <w:rPr>
            <w:b/>
            <w:lang w:val="es-ES"/>
            <w:rPrChange w:id="3443" w:author="Maribel" w:date="2018-05-27T17:25:00Z">
              <w:rPr>
                <w:lang w:val="es-ES"/>
              </w:rPr>
            </w:rPrChange>
          </w:rPr>
          <w:t xml:space="preserve">, </w:t>
        </w:r>
        <w:r w:rsidR="009669E6" w:rsidRPr="009669E6">
          <w:rPr>
            <w:b/>
            <w:i/>
            <w:lang w:val="es-ES"/>
            <w:rPrChange w:id="3444" w:author="Maribel" w:date="2018-05-27T17:25:00Z">
              <w:rPr>
                <w:lang w:val="es-ES"/>
              </w:rPr>
            </w:rPrChange>
          </w:rPr>
          <w:t>sum-</w:t>
        </w:r>
        <w:proofErr w:type="spellStart"/>
        <w:r w:rsidR="009669E6" w:rsidRPr="009669E6">
          <w:rPr>
            <w:b/>
            <w:i/>
            <w:lang w:val="es-ES"/>
            <w:rPrChange w:id="3445" w:author="Maribel" w:date="2018-05-27T17:25:00Z">
              <w:rPr>
                <w:lang w:val="es-ES"/>
              </w:rPr>
            </w:rPrChange>
          </w:rPr>
          <w:t>of</w:t>
        </w:r>
        <w:proofErr w:type="spellEnd"/>
        <w:r w:rsidR="009669E6" w:rsidRPr="009669E6">
          <w:rPr>
            <w:b/>
            <w:i/>
            <w:lang w:val="es-ES"/>
            <w:rPrChange w:id="3446" w:author="Maribel" w:date="2018-05-27T17:25:00Z">
              <w:rPr>
                <w:lang w:val="es-ES"/>
              </w:rPr>
            </w:rPrChange>
          </w:rPr>
          <w:t>-</w:t>
        </w:r>
        <w:proofErr w:type="spellStart"/>
        <w:r w:rsidR="009669E6" w:rsidRPr="009669E6">
          <w:rPr>
            <w:b/>
            <w:i/>
            <w:lang w:val="es-ES"/>
            <w:rPrChange w:id="3447" w:author="Maribel" w:date="2018-05-27T17:25:00Z">
              <w:rPr>
                <w:lang w:val="es-ES"/>
              </w:rPr>
            </w:rPrChange>
          </w:rPr>
          <w:t>products</w:t>
        </w:r>
        <w:proofErr w:type="spellEnd"/>
        <w:r w:rsidR="009669E6" w:rsidRPr="009669E6">
          <w:rPr>
            <w:b/>
            <w:lang w:val="es-ES"/>
            <w:rPrChange w:id="3448" w:author="Maribel" w:date="2018-05-27T17:25:00Z">
              <w:rPr>
                <w:lang w:val="es-ES"/>
              </w:rPr>
            </w:rPrChange>
          </w:rPr>
          <w:t>)</w:t>
        </w:r>
        <w:r w:rsidR="009669E6" w:rsidRPr="009669E6">
          <w:rPr>
            <w:lang w:val="es-ES"/>
          </w:rPr>
          <w:t>.</w:t>
        </w:r>
      </w:ins>
      <w:r w:rsidR="00373DB3" w:rsidRPr="00373DB3">
        <w:rPr>
          <w:lang w:val="es-ES"/>
        </w:rPr>
        <w:t xml:space="preserve"> Con esto nos ahorramos el tiempo de propagación relacionado con el plano OR, </w:t>
      </w:r>
      <w:del w:id="3449" w:author="Maribel" w:date="2018-05-27T17:20:00Z">
        <w:r w:rsidR="00373DB3" w:rsidRPr="00373DB3" w:rsidDel="00083D7F">
          <w:rPr>
            <w:lang w:val="es-ES"/>
          </w:rPr>
          <w:delText xml:space="preserve">produciendo </w:delText>
        </w:r>
      </w:del>
      <w:ins w:id="3450" w:author="Maribel" w:date="2018-05-27T17:20:00Z">
        <w:r w:rsidR="00083D7F">
          <w:rPr>
            <w:lang w:val="es-ES"/>
          </w:rPr>
          <w:t>consiguiendo</w:t>
        </w:r>
        <w:r w:rsidR="00083D7F" w:rsidRPr="00373DB3">
          <w:rPr>
            <w:lang w:val="es-ES"/>
          </w:rPr>
          <w:t xml:space="preserve"> </w:t>
        </w:r>
      </w:ins>
      <w:r w:rsidR="00373DB3" w:rsidRPr="00373DB3">
        <w:rPr>
          <w:lang w:val="es-ES"/>
        </w:rPr>
        <w:t>un diseño más rápido. Sin embargo, perdemos flexibilidad a la</w:t>
      </w:r>
      <w:r w:rsidR="004630FE">
        <w:rPr>
          <w:lang w:val="es-ES"/>
        </w:rPr>
        <w:t xml:space="preserve"> hora de </w:t>
      </w:r>
      <w:r w:rsidR="00373DB3" w:rsidRPr="00373DB3">
        <w:rPr>
          <w:lang w:val="es-ES"/>
        </w:rPr>
        <w:t>implementa</w:t>
      </w:r>
      <w:r w:rsidR="004630FE">
        <w:rPr>
          <w:lang w:val="es-ES"/>
        </w:rPr>
        <w:t xml:space="preserve">r </w:t>
      </w:r>
      <w:del w:id="3451" w:author="Maribel" w:date="2018-05-27T17:20:00Z">
        <w:r w:rsidR="00373DB3" w:rsidDel="00083D7F">
          <w:rPr>
            <w:lang w:val="es-ES"/>
          </w:rPr>
          <w:delText>d</w:delText>
        </w:r>
      </w:del>
      <w:r w:rsidR="00373DB3">
        <w:rPr>
          <w:lang w:val="es-ES"/>
        </w:rPr>
        <w:t>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52" w:author="Maribel" w:date="2018-05-27T17:2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453">
          <w:tblGrid>
            <w:gridCol w:w="9350"/>
          </w:tblGrid>
        </w:tblGridChange>
      </w:tblGrid>
      <w:tr w:rsidR="00E16105" w14:paraId="17ECFA72" w14:textId="77777777" w:rsidTr="004B07B8">
        <w:tc>
          <w:tcPr>
            <w:tcW w:w="9350" w:type="dxa"/>
            <w:tcPrChange w:id="3454" w:author="Maribel" w:date="2018-05-27T17:26:00Z">
              <w:tcPr>
                <w:tcW w:w="9350" w:type="dxa"/>
              </w:tcPr>
            </w:tcPrChange>
          </w:tcPr>
          <w:p w14:paraId="51D29D65" w14:textId="333EA0A2" w:rsidR="00E16105" w:rsidRPr="00E16105" w:rsidRDefault="00B9032D">
            <w:pPr>
              <w:keepNext/>
              <w:jc w:val="center"/>
              <w:rPr>
                <w:lang w:val="es-ES"/>
              </w:rPr>
              <w:pPrChange w:id="3455" w:author="Maribel" w:date="2018-05-27T17:26:00Z">
                <w:pPr>
                  <w:jc w:val="center"/>
                </w:pPr>
              </w:pPrChange>
            </w:pPr>
            <w:ins w:id="3456" w:author="Maribel" w:date="2018-05-22T18:14:00Z">
              <w:r>
                <w:rPr>
                  <w:noProof/>
                </w:rPr>
                <w:lastRenderedPageBreak/>
                <w:drawing>
                  <wp:inline distT="0" distB="0" distL="0" distR="0" wp14:anchorId="1D1CA877" wp14:editId="6C05B957">
                    <wp:extent cx="3582537" cy="1953308"/>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3692"/>
                            <a:stretch/>
                          </pic:blipFill>
                          <pic:spPr bwMode="auto">
                            <a:xfrm>
                              <a:off x="0" y="0"/>
                              <a:ext cx="3599850" cy="1962748"/>
                            </a:xfrm>
                            <a:prstGeom prst="rect">
                              <a:avLst/>
                            </a:prstGeom>
                            <a:ln>
                              <a:noFill/>
                            </a:ln>
                            <a:extLst>
                              <a:ext uri="{53640926-AAD7-44D8-BBD7-CCE9431645EC}">
                                <a14:shadowObscured xmlns:a14="http://schemas.microsoft.com/office/drawing/2010/main"/>
                              </a:ext>
                            </a:extLst>
                          </pic:spPr>
                        </pic:pic>
                      </a:graphicData>
                    </a:graphic>
                  </wp:inline>
                </w:drawing>
              </w:r>
            </w:ins>
            <w:del w:id="3457" w:author="Maribel" w:date="2018-05-22T17:38:00Z">
              <w:r w:rsidR="00993A10" w:rsidDel="00486196">
                <w:rPr>
                  <w:noProof/>
                </w:rPr>
                <w:delText>*** Figura página 682 libro FD</w:delText>
              </w:r>
            </w:del>
          </w:p>
        </w:tc>
      </w:tr>
      <w:tr w:rsidR="00E16105" w:rsidRPr="00B937CA" w14:paraId="23C614D7" w14:textId="77777777" w:rsidTr="004B07B8">
        <w:tc>
          <w:tcPr>
            <w:tcW w:w="9350" w:type="dxa"/>
            <w:tcPrChange w:id="3458" w:author="Maribel" w:date="2018-05-27T17:26:00Z">
              <w:tcPr>
                <w:tcW w:w="9350" w:type="dxa"/>
              </w:tcPr>
            </w:tcPrChange>
          </w:tcPr>
          <w:p w14:paraId="79509737" w14:textId="74F3B50C" w:rsidR="00E16105" w:rsidRPr="00E16105" w:rsidRDefault="003B2053">
            <w:pPr>
              <w:pStyle w:val="Descripcin"/>
              <w:jc w:val="center"/>
              <w:rPr>
                <w:lang w:val="es-ES"/>
              </w:rPr>
              <w:pPrChange w:id="3459" w:author="Maribel" w:date="2018-05-27T17:21:00Z">
                <w:pPr>
                  <w:jc w:val="center"/>
                </w:pPr>
              </w:pPrChange>
            </w:pPr>
            <w:ins w:id="3460" w:author="Maribel" w:date="2018-05-27T17:21:00Z">
              <w:r w:rsidRPr="003B2053">
                <w:rPr>
                  <w:lang w:val="es-ES"/>
                  <w:rPrChange w:id="3461" w:author="Maribel" w:date="2018-05-27T17:21:00Z">
                    <w:rPr>
                      <w:i/>
                      <w:iCs/>
                    </w:rPr>
                  </w:rPrChange>
                </w:rPr>
                <w:t xml:space="preserve">Figura </w:t>
              </w:r>
              <w:r>
                <w:fldChar w:fldCharType="begin"/>
              </w:r>
              <w:r w:rsidRPr="003B2053">
                <w:rPr>
                  <w:lang w:val="es-ES"/>
                  <w:rPrChange w:id="3462" w:author="Maribel" w:date="2018-05-27T17:21:00Z">
                    <w:rPr>
                      <w:i/>
                      <w:iCs/>
                    </w:rPr>
                  </w:rPrChange>
                </w:rPr>
                <w:instrText xml:space="preserve"> SEQ Figura \* ARABIC </w:instrText>
              </w:r>
              <w:r>
                <w:fldChar w:fldCharType="separate"/>
              </w:r>
            </w:ins>
            <w:ins w:id="3463" w:author="Maribel" w:date="2018-05-29T01:55:00Z">
              <w:r w:rsidR="00791217">
                <w:rPr>
                  <w:noProof/>
                  <w:lang w:val="es-ES"/>
                </w:rPr>
                <w:t>12</w:t>
              </w:r>
            </w:ins>
            <w:ins w:id="3464" w:author="Maribel" w:date="2018-05-27T17:21:00Z">
              <w:r>
                <w:fldChar w:fldCharType="end"/>
              </w:r>
            </w:ins>
            <w:del w:id="3465" w:author="Maribel" w:date="2018-05-27T17:21:00Z">
              <w:r w:rsidR="00E16105" w:rsidRPr="00E16105" w:rsidDel="003B2053">
                <w:rPr>
                  <w:lang w:val="es-ES"/>
                </w:rPr>
                <w:delText>Arquitectura PAL</w:delText>
              </w:r>
            </w:del>
            <w:ins w:id="3466" w:author="Maribel" w:date="2018-05-27T17:21:00Z">
              <w:r>
                <w:rPr>
                  <w:lang w:val="es-ES"/>
                </w:rPr>
                <w:t>. Arquitectura PAL</w:t>
              </w:r>
            </w:ins>
            <w:ins w:id="3467" w:author="Maribel" w:date="2018-05-27T17:22:00Z">
              <w:r>
                <w:rPr>
                  <w:lang w:val="es-ES"/>
                </w:rPr>
                <w:t xml:space="preserve">. Nota.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ins>
            <w:ins w:id="3468" w:author="Maribel" w:date="2018-05-27T17:26:00Z">
              <w:r w:rsidR="00982595">
                <w:rPr>
                  <w:i w:val="0"/>
                  <w:iCs w:val="0"/>
                  <w:lang w:val="es-ES"/>
                </w:rPr>
                <w:t>682</w:t>
              </w:r>
            </w:ins>
            <w:ins w:id="3469" w:author="Maribel" w:date="2018-05-27T17:22:00Z">
              <w:r w:rsidRPr="00122D64">
                <w:rPr>
                  <w:i w:val="0"/>
                  <w:iCs w:val="0"/>
                  <w:lang w:val="es-ES"/>
                </w:rPr>
                <w:t>, Madrid, España: Pearson Educación S.A.</w:t>
              </w:r>
            </w:ins>
          </w:p>
        </w:tc>
      </w:tr>
    </w:tbl>
    <w:p w14:paraId="011A3953" w14:textId="3DE59AFF" w:rsidR="00E16105" w:rsidRDefault="00E16105" w:rsidP="00A32E5B">
      <w:pPr>
        <w:rPr>
          <w:ins w:id="3470" w:author="Maribel" w:date="2018-05-27T17:29:00Z"/>
          <w:b/>
          <w:lang w:val="es-ES"/>
        </w:rPr>
      </w:pPr>
    </w:p>
    <w:p w14:paraId="2C77F06B" w14:textId="2BAC5FAB" w:rsidR="00420DFC" w:rsidRPr="002C221F" w:rsidRDefault="00420DFC" w:rsidP="00420DFC">
      <w:pPr>
        <w:pStyle w:val="Prrafodelista"/>
        <w:numPr>
          <w:ilvl w:val="3"/>
          <w:numId w:val="5"/>
        </w:numPr>
        <w:rPr>
          <w:ins w:id="3471" w:author="Maribel" w:date="2018-05-27T17:30:00Z"/>
          <w:b/>
          <w:lang w:val="es-ES"/>
          <w:rPrChange w:id="3472" w:author="Maribel" w:date="2018-05-27T17:30:00Z">
            <w:rPr>
              <w:ins w:id="3473" w:author="Maribel" w:date="2018-05-27T17:30:00Z"/>
              <w:b/>
              <w:sz w:val="28"/>
              <w:lang w:val="es-ES"/>
            </w:rPr>
          </w:rPrChange>
        </w:rPr>
      </w:pPr>
      <w:ins w:id="3474" w:author="Maribel" w:date="2018-05-27T17:29:00Z">
        <w:r w:rsidRPr="00122D64">
          <w:rPr>
            <w:b/>
            <w:sz w:val="28"/>
            <w:lang w:val="es-ES"/>
          </w:rPr>
          <w:t>PLA</w:t>
        </w:r>
        <w:r>
          <w:rPr>
            <w:b/>
            <w:sz w:val="28"/>
            <w:lang w:val="es-ES"/>
          </w:rPr>
          <w:t xml:space="preserve"> (</w:t>
        </w:r>
        <w:proofErr w:type="spellStart"/>
        <w:r>
          <w:rPr>
            <w:b/>
            <w:sz w:val="28"/>
            <w:lang w:val="es-ES"/>
          </w:rPr>
          <w:t>Programmable</w:t>
        </w:r>
        <w:proofErr w:type="spellEnd"/>
        <w:r>
          <w:rPr>
            <w:b/>
            <w:sz w:val="28"/>
            <w:lang w:val="es-ES"/>
          </w:rPr>
          <w:t xml:space="preserve"> </w:t>
        </w:r>
        <w:proofErr w:type="spellStart"/>
        <w:r>
          <w:rPr>
            <w:b/>
            <w:sz w:val="28"/>
            <w:lang w:val="es-ES"/>
          </w:rPr>
          <w:t>Logic</w:t>
        </w:r>
        <w:proofErr w:type="spellEnd"/>
        <w:r>
          <w:rPr>
            <w:b/>
            <w:sz w:val="28"/>
            <w:lang w:val="es-ES"/>
          </w:rPr>
          <w:t xml:space="preserve"> Array)</w:t>
        </w:r>
      </w:ins>
    </w:p>
    <w:p w14:paraId="71DB1B4D" w14:textId="38198AFA" w:rsidR="00420DFC" w:rsidDel="00420DFC" w:rsidRDefault="00420DFC">
      <w:pPr>
        <w:rPr>
          <w:del w:id="3475" w:author="Maribel" w:date="2018-05-27T17:29:00Z"/>
          <w:lang w:val="es-ES"/>
        </w:rPr>
      </w:pPr>
      <w:ins w:id="3476" w:author="Maribel" w:date="2018-05-27T17:29:00Z">
        <w:r w:rsidRPr="00420DFC">
          <w:rPr>
            <w:lang w:val="es-ES"/>
          </w:rPr>
          <w:t xml:space="preserve">El PLA consiste en un plano AND programable y un plano OR </w:t>
        </w:r>
        <w:r w:rsidRPr="00420DFC">
          <w:rPr>
            <w:b/>
            <w:lang w:val="es-ES"/>
          </w:rPr>
          <w:t>también</w:t>
        </w:r>
        <w:r w:rsidRPr="00420DFC">
          <w:rPr>
            <w:lang w:val="es-ES"/>
          </w:rPr>
          <w:t xml:space="preserve"> programable.</w:t>
        </w:r>
      </w:ins>
    </w:p>
    <w:p w14:paraId="46F576C8" w14:textId="7AD1B988" w:rsidR="00420DFC" w:rsidRDefault="00420DFC" w:rsidP="00420DFC">
      <w:pPr>
        <w:rPr>
          <w:ins w:id="3477" w:author="Maribel" w:date="2018-05-27T17:3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78" w:author="Maribel" w:date="2018-05-27T17:37:00Z">
          <w:tblPr>
            <w:tblStyle w:val="Tablaconcuadrcula"/>
            <w:tblW w:w="0" w:type="auto"/>
            <w:tblLook w:val="04A0" w:firstRow="1" w:lastRow="0" w:firstColumn="1" w:lastColumn="0" w:noHBand="0" w:noVBand="1"/>
          </w:tblPr>
        </w:tblPrChange>
      </w:tblPr>
      <w:tblGrid>
        <w:gridCol w:w="9350"/>
        <w:tblGridChange w:id="3479">
          <w:tblGrid>
            <w:gridCol w:w="20"/>
            <w:gridCol w:w="9330"/>
            <w:gridCol w:w="20"/>
          </w:tblGrid>
        </w:tblGridChange>
      </w:tblGrid>
      <w:tr w:rsidR="002C221F" w14:paraId="0EB02B6F" w14:textId="77777777" w:rsidTr="00FB50C3">
        <w:trPr>
          <w:ins w:id="3480" w:author="Maribel" w:date="2018-05-27T17:31:00Z"/>
          <w:trPrChange w:id="3481" w:author="Maribel" w:date="2018-05-27T17:37:00Z">
            <w:trPr>
              <w:gridBefore w:val="1"/>
            </w:trPr>
          </w:trPrChange>
        </w:trPr>
        <w:tc>
          <w:tcPr>
            <w:tcW w:w="9350" w:type="dxa"/>
            <w:tcPrChange w:id="3482" w:author="Maribel" w:date="2018-05-27T17:37:00Z">
              <w:tcPr>
                <w:tcW w:w="9350" w:type="dxa"/>
                <w:gridSpan w:val="2"/>
              </w:tcPr>
            </w:tcPrChange>
          </w:tcPr>
          <w:p w14:paraId="3443235B" w14:textId="046A9708" w:rsidR="002C221F" w:rsidRPr="00803C0F" w:rsidRDefault="002C221F">
            <w:pPr>
              <w:keepNext/>
              <w:jc w:val="center"/>
              <w:rPr>
                <w:ins w:id="3483" w:author="Maribel" w:date="2018-05-27T17:31:00Z"/>
                <w:rPrChange w:id="3484" w:author="Maribel" w:date="2018-05-27T17:31:00Z">
                  <w:rPr>
                    <w:ins w:id="3485" w:author="Maribel" w:date="2018-05-27T17:31:00Z"/>
                    <w:lang w:val="es-ES"/>
                  </w:rPr>
                </w:rPrChange>
              </w:rPr>
              <w:pPrChange w:id="3486" w:author="Maribel" w:date="2018-05-27T17:31:00Z">
                <w:pPr/>
              </w:pPrChange>
            </w:pPr>
            <w:ins w:id="3487" w:author="Maribel" w:date="2018-05-27T17:31:00Z">
              <w:r>
                <w:rPr>
                  <w:noProof/>
                </w:rPr>
                <w:drawing>
                  <wp:inline distT="0" distB="0" distL="0" distR="0" wp14:anchorId="620C882E" wp14:editId="665771A2">
                    <wp:extent cx="3534410" cy="240200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b="22765"/>
                            <a:stretch/>
                          </pic:blipFill>
                          <pic:spPr bwMode="auto">
                            <a:xfrm>
                              <a:off x="0" y="0"/>
                              <a:ext cx="3534410" cy="2402006"/>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50C3" w14:paraId="6C6DBE3A" w14:textId="77777777" w:rsidTr="00FB50C3">
        <w:trPr>
          <w:ins w:id="3488" w:author="Maribel" w:date="2018-05-27T17:37:00Z"/>
        </w:trPr>
        <w:tc>
          <w:tcPr>
            <w:tcW w:w="9350" w:type="dxa"/>
          </w:tcPr>
          <w:p w14:paraId="3D291740" w14:textId="77777777" w:rsidR="00FB50C3" w:rsidRDefault="00FB50C3" w:rsidP="00803C0F">
            <w:pPr>
              <w:keepNext/>
              <w:jc w:val="center"/>
              <w:rPr>
                <w:ins w:id="3489" w:author="Maribel" w:date="2018-05-27T17:37:00Z"/>
                <w:noProof/>
              </w:rPr>
            </w:pPr>
          </w:p>
        </w:tc>
      </w:tr>
      <w:tr w:rsidR="002C221F" w:rsidRPr="00B937CA" w14:paraId="7E035CD0" w14:textId="77777777" w:rsidTr="00FB50C3">
        <w:trPr>
          <w:ins w:id="3490" w:author="Maribel" w:date="2018-05-27T17:31:00Z"/>
          <w:trPrChange w:id="3491" w:author="Maribel" w:date="2018-05-27T17:37:00Z">
            <w:trPr>
              <w:gridBefore w:val="1"/>
            </w:trPr>
          </w:trPrChange>
        </w:trPr>
        <w:tc>
          <w:tcPr>
            <w:tcW w:w="9350" w:type="dxa"/>
            <w:tcPrChange w:id="3492" w:author="Maribel" w:date="2018-05-27T17:37:00Z">
              <w:tcPr>
                <w:tcW w:w="9350" w:type="dxa"/>
                <w:gridSpan w:val="2"/>
              </w:tcPr>
            </w:tcPrChange>
          </w:tcPr>
          <w:p w14:paraId="177EFED8" w14:textId="41FF4C6E" w:rsidR="002C221F" w:rsidRPr="00D630E2" w:rsidRDefault="00803C0F" w:rsidP="000C1BC9">
            <w:pPr>
              <w:jc w:val="center"/>
              <w:rPr>
                <w:ins w:id="3493" w:author="Maribel" w:date="2018-05-27T17:31:00Z"/>
                <w:color w:val="44546A" w:themeColor="text2"/>
                <w:sz w:val="18"/>
                <w:szCs w:val="18"/>
                <w:lang w:val="es-ES"/>
                <w:rPrChange w:id="3494" w:author="Maribel" w:date="2018-05-27T17:33:00Z">
                  <w:rPr>
                    <w:ins w:id="3495" w:author="Maribel" w:date="2018-05-27T17:31:00Z"/>
                    <w:lang w:val="es-ES"/>
                  </w:rPr>
                </w:rPrChange>
              </w:rPr>
            </w:pPr>
            <w:ins w:id="3496" w:author="Maribel" w:date="2018-05-27T17:31:00Z">
              <w:r w:rsidRPr="00D630E2">
                <w:rPr>
                  <w:color w:val="44546A" w:themeColor="text2"/>
                  <w:sz w:val="18"/>
                  <w:szCs w:val="18"/>
                  <w:lang w:val="es-ES"/>
                  <w:rPrChange w:id="3497" w:author="Maribel" w:date="2018-05-27T17:33:00Z">
                    <w:rPr/>
                  </w:rPrChange>
                </w:rPr>
                <w:t xml:space="preserve">Figura </w:t>
              </w:r>
              <w:r w:rsidRPr="00D630E2">
                <w:rPr>
                  <w:color w:val="44546A" w:themeColor="text2"/>
                  <w:sz w:val="18"/>
                  <w:szCs w:val="18"/>
                  <w:lang w:val="es-ES"/>
                  <w:rPrChange w:id="3498" w:author="Maribel" w:date="2018-05-27T17:33:00Z">
                    <w:rPr/>
                  </w:rPrChange>
                </w:rPr>
                <w:fldChar w:fldCharType="begin"/>
              </w:r>
              <w:r w:rsidRPr="00D630E2">
                <w:rPr>
                  <w:color w:val="44546A" w:themeColor="text2"/>
                  <w:sz w:val="18"/>
                  <w:szCs w:val="18"/>
                  <w:lang w:val="es-ES"/>
                  <w:rPrChange w:id="3499" w:author="Maribel" w:date="2018-05-27T17:33:00Z">
                    <w:rPr/>
                  </w:rPrChange>
                </w:rPr>
                <w:instrText xml:space="preserve"> SEQ Figura \* ARABIC </w:instrText>
              </w:r>
              <w:r w:rsidRPr="00D630E2">
                <w:rPr>
                  <w:color w:val="44546A" w:themeColor="text2"/>
                  <w:sz w:val="18"/>
                  <w:szCs w:val="18"/>
                  <w:lang w:val="es-ES"/>
                  <w:rPrChange w:id="3500" w:author="Maribel" w:date="2018-05-27T17:33:00Z">
                    <w:rPr/>
                  </w:rPrChange>
                </w:rPr>
                <w:fldChar w:fldCharType="separate"/>
              </w:r>
            </w:ins>
            <w:ins w:id="3501" w:author="Maribel" w:date="2018-05-29T01:55:00Z">
              <w:r w:rsidR="00791217">
                <w:rPr>
                  <w:noProof/>
                  <w:color w:val="44546A" w:themeColor="text2"/>
                  <w:sz w:val="18"/>
                  <w:szCs w:val="18"/>
                  <w:lang w:val="es-ES"/>
                </w:rPr>
                <w:t>13</w:t>
              </w:r>
            </w:ins>
            <w:ins w:id="3502" w:author="Maribel" w:date="2018-05-27T17:31:00Z">
              <w:r w:rsidRPr="00D630E2">
                <w:rPr>
                  <w:color w:val="44546A" w:themeColor="text2"/>
                  <w:sz w:val="18"/>
                  <w:szCs w:val="18"/>
                  <w:lang w:val="es-ES"/>
                  <w:rPrChange w:id="3503" w:author="Maribel" w:date="2018-05-27T17:33:00Z">
                    <w:rPr/>
                  </w:rPrChange>
                </w:rPr>
                <w:fldChar w:fldCharType="end"/>
              </w:r>
              <w:r w:rsidRPr="00D630E2">
                <w:rPr>
                  <w:color w:val="44546A" w:themeColor="text2"/>
                  <w:sz w:val="18"/>
                  <w:szCs w:val="18"/>
                  <w:lang w:val="es-ES"/>
                  <w:rPrChange w:id="3504" w:author="Maribel" w:date="2018-05-27T17:33:00Z">
                    <w:rPr/>
                  </w:rPrChange>
                </w:rPr>
                <w:t xml:space="preserve">. </w:t>
              </w:r>
              <w:r w:rsidR="002C221F" w:rsidRPr="00D630E2">
                <w:rPr>
                  <w:color w:val="44546A" w:themeColor="text2"/>
                  <w:sz w:val="18"/>
                  <w:szCs w:val="18"/>
                  <w:lang w:val="es-ES"/>
                  <w:rPrChange w:id="3505" w:author="Maribel" w:date="2018-05-27T17:33:00Z">
                    <w:rPr>
                      <w:lang w:val="es-ES"/>
                    </w:rPr>
                  </w:rPrChange>
                </w:rPr>
                <w:t>Arquitectura PLA</w:t>
              </w:r>
              <w:r w:rsidRPr="00D630E2">
                <w:rPr>
                  <w:color w:val="44546A" w:themeColor="text2"/>
                  <w:sz w:val="18"/>
                  <w:szCs w:val="18"/>
                  <w:lang w:val="es-ES"/>
                  <w:rPrChange w:id="3506" w:author="Maribel" w:date="2018-05-27T17:33:00Z">
                    <w:rPr>
                      <w:lang w:val="es-ES"/>
                    </w:rPr>
                  </w:rPrChange>
                </w:rPr>
                <w:t>.</w:t>
              </w:r>
            </w:ins>
            <w:ins w:id="3507" w:author="Maribel" w:date="2018-05-27T17:32:00Z">
              <w:r w:rsidRPr="00D630E2">
                <w:rPr>
                  <w:color w:val="44546A" w:themeColor="text2"/>
                  <w:sz w:val="18"/>
                  <w:szCs w:val="18"/>
                  <w:lang w:val="es-ES"/>
                  <w:rPrChange w:id="3508" w:author="Maribel" w:date="2018-05-27T17:33:00Z">
                    <w:rPr>
                      <w:lang w:val="es-ES"/>
                    </w:rPr>
                  </w:rPrChange>
                </w:rPr>
                <w:t xml:space="preserve"> </w:t>
              </w:r>
              <w:r w:rsidRPr="00122D64">
                <w:rPr>
                  <w:color w:val="44546A" w:themeColor="text2"/>
                  <w:sz w:val="18"/>
                  <w:szCs w:val="18"/>
                  <w:lang w:val="es-ES"/>
                </w:rPr>
                <w:t xml:space="preserve">Recuperado de </w:t>
              </w:r>
              <w:r w:rsidRPr="00D630E2">
                <w:rPr>
                  <w:i/>
                  <w:color w:val="44546A" w:themeColor="text2"/>
                  <w:sz w:val="18"/>
                  <w:szCs w:val="18"/>
                  <w:lang w:val="es-ES"/>
                </w:rPr>
                <w:t>“Fundamentos de sistemas digitales”</w:t>
              </w:r>
              <w:r w:rsidRPr="00122D64">
                <w:rPr>
                  <w:color w:val="44546A" w:themeColor="text2"/>
                  <w:sz w:val="18"/>
                  <w:szCs w:val="18"/>
                  <w:lang w:val="es-ES"/>
                </w:rPr>
                <w:t xml:space="preserve">, de Floyd, Thomas L., 2006, p. </w:t>
              </w:r>
              <w:r w:rsidRPr="00D630E2">
                <w:rPr>
                  <w:color w:val="44546A" w:themeColor="text2"/>
                  <w:sz w:val="18"/>
                  <w:szCs w:val="18"/>
                  <w:lang w:val="es-ES"/>
                  <w:rPrChange w:id="3509" w:author="Maribel" w:date="2018-05-27T17:33:00Z">
                    <w:rPr>
                      <w:i/>
                      <w:iCs/>
                      <w:lang w:val="es-ES"/>
                    </w:rPr>
                  </w:rPrChange>
                </w:rPr>
                <w:t>6</w:t>
              </w:r>
            </w:ins>
            <w:ins w:id="3510" w:author="Maribel" w:date="2018-05-27T17:36:00Z">
              <w:r w:rsidR="00F77720">
                <w:rPr>
                  <w:color w:val="44546A" w:themeColor="text2"/>
                  <w:sz w:val="18"/>
                  <w:szCs w:val="18"/>
                  <w:lang w:val="es-ES"/>
                </w:rPr>
                <w:t>98</w:t>
              </w:r>
            </w:ins>
            <w:ins w:id="3511" w:author="Maribel" w:date="2018-05-27T17:32:00Z">
              <w:r w:rsidRPr="00122D64">
                <w:rPr>
                  <w:color w:val="44546A" w:themeColor="text2"/>
                  <w:sz w:val="18"/>
                  <w:szCs w:val="18"/>
                  <w:lang w:val="es-ES"/>
                </w:rPr>
                <w:t>, Madrid, España: Pearson Educación S.A.</w:t>
              </w:r>
            </w:ins>
          </w:p>
        </w:tc>
      </w:tr>
    </w:tbl>
    <w:p w14:paraId="48AC408B" w14:textId="77777777" w:rsidR="00420DFC" w:rsidRPr="00420DFC" w:rsidRDefault="00420DFC">
      <w:pPr>
        <w:rPr>
          <w:ins w:id="3512" w:author="Maribel" w:date="2018-05-27T17:29:00Z"/>
          <w:b/>
          <w:lang w:val="es-ES"/>
          <w:rPrChange w:id="3513" w:author="Maribel" w:date="2018-05-27T17:29:00Z">
            <w:rPr>
              <w:ins w:id="3514" w:author="Maribel" w:date="2018-05-27T17:29:00Z"/>
              <w:lang w:val="es-ES"/>
            </w:rPr>
          </w:rPrChange>
        </w:rPr>
      </w:pPr>
    </w:p>
    <w:p w14:paraId="6615E7FD" w14:textId="18D44F22" w:rsidR="00C660BE" w:rsidRPr="00BE4EAB" w:rsidRDefault="00420DFC">
      <w:pPr>
        <w:rPr>
          <w:b/>
          <w:lang w:val="es-ES"/>
        </w:rPr>
        <w:pPrChange w:id="3515" w:author="Maribel" w:date="2018-05-27T17:29:00Z">
          <w:pPr>
            <w:pStyle w:val="Prrafodelista"/>
            <w:numPr>
              <w:ilvl w:val="3"/>
              <w:numId w:val="5"/>
            </w:numPr>
            <w:ind w:left="1440" w:hanging="1080"/>
          </w:pPr>
        </w:pPrChange>
      </w:pPr>
      <w:ins w:id="3516" w:author="Maribel" w:date="2018-05-27T17:29:00Z">
        <w:r>
          <w:rPr>
            <w:b/>
            <w:sz w:val="28"/>
            <w:lang w:val="es-ES"/>
          </w:rPr>
          <w:t xml:space="preserve">2.7.1.3. </w:t>
        </w:r>
      </w:ins>
      <w:r w:rsidR="00C660BE" w:rsidRPr="00E6062C">
        <w:rPr>
          <w:b/>
          <w:sz w:val="28"/>
          <w:lang w:val="es-ES"/>
          <w:rPrChange w:id="3517" w:author="Maribel" w:date="2018-05-13T18:25:00Z">
            <w:rPr>
              <w:b/>
              <w:lang w:val="es-ES"/>
            </w:rPr>
          </w:rPrChange>
        </w:rPr>
        <w:t>GAL</w:t>
      </w:r>
      <w:ins w:id="3518" w:author="Maribel" w:date="2018-05-13T18:26:00Z">
        <w:r w:rsidR="00777606">
          <w:rPr>
            <w:b/>
            <w:sz w:val="28"/>
            <w:lang w:val="es-ES"/>
          </w:rPr>
          <w:t xml:space="preserve"> (</w:t>
        </w:r>
        <w:proofErr w:type="spellStart"/>
        <w:r w:rsidR="00777606">
          <w:rPr>
            <w:b/>
            <w:sz w:val="28"/>
            <w:lang w:val="es-ES"/>
          </w:rPr>
          <w:t>Generic</w:t>
        </w:r>
        <w:proofErr w:type="spellEnd"/>
        <w:r w:rsidR="00777606">
          <w:rPr>
            <w:b/>
            <w:sz w:val="28"/>
            <w:lang w:val="es-ES"/>
          </w:rPr>
          <w:t xml:space="preserve"> Array </w:t>
        </w:r>
        <w:proofErr w:type="spellStart"/>
        <w:r w:rsidR="00777606">
          <w:rPr>
            <w:b/>
            <w:sz w:val="28"/>
            <w:lang w:val="es-ES"/>
          </w:rPr>
          <w:t>Logic</w:t>
        </w:r>
        <w:proofErr w:type="spellEnd"/>
        <w:r w:rsidR="00777606">
          <w:rPr>
            <w:b/>
            <w:sz w:val="28"/>
            <w:lang w:val="es-ES"/>
          </w:rPr>
          <w:t>)</w:t>
        </w:r>
      </w:ins>
    </w:p>
    <w:p w14:paraId="7171AFA6" w14:textId="6C815829" w:rsidR="00C660BE" w:rsidRDefault="00C660BE" w:rsidP="00A32E5B">
      <w:pPr>
        <w:rPr>
          <w:lang w:val="es-ES"/>
        </w:rPr>
      </w:pPr>
      <w:r w:rsidRPr="00507C6F">
        <w:rPr>
          <w:lang w:val="es-ES"/>
        </w:rPr>
        <w:t>PLA y PAL son dispositivos programables una sola vez (OTP</w:t>
      </w:r>
      <w:del w:id="3519" w:author="Maribel" w:date="2018-05-27T17:28:00Z">
        <w:r w:rsidRPr="00507C6F" w:rsidDel="00420DFC">
          <w:rPr>
            <w:lang w:val="es-ES"/>
          </w:rPr>
          <w:delText>, one-time programmable</w:delText>
        </w:r>
      </w:del>
      <w:r w:rsidRPr="00507C6F">
        <w:rPr>
          <w:lang w:val="es-ES"/>
        </w:rPr>
        <w:t xml:space="preserve">) basados en PROM, por lo que su configuración no puede ser cambiada una vez ha sido establecida. Esto significa </w:t>
      </w:r>
      <w:del w:id="3520" w:author="Maribel" w:date="2018-05-27T17:28:00Z">
        <w:r w:rsidRPr="00507C6F" w:rsidDel="00C412FC">
          <w:rPr>
            <w:lang w:val="es-ES"/>
          </w:rPr>
          <w:delText>que</w:delText>
        </w:r>
      </w:del>
      <w:ins w:id="3521" w:author="Maribel" w:date="2018-05-27T17:28:00Z">
        <w:r w:rsidR="00C412FC" w:rsidRPr="00507C6F">
          <w:rPr>
            <w:lang w:val="es-ES"/>
          </w:rPr>
          <w:t>que,</w:t>
        </w:r>
      </w:ins>
      <w:r w:rsidRPr="00507C6F">
        <w:rPr>
          <w:lang w:val="es-ES"/>
        </w:rPr>
        <w:t xml:space="preserve"> si queremos cambiar el diseño de nuestro circuito, tendremos que tirar nuestro dispositivo a la basura y utilizar uno nuevo. Aquí es donde entra GAL, similar a PAL pero que usa EEPROM</w:t>
      </w:r>
      <w:r w:rsidR="004630FE">
        <w:rPr>
          <w:lang w:val="es-ES"/>
        </w:rPr>
        <w:t xml:space="preserve"> (E</w:t>
      </w:r>
      <w:r w:rsidR="004630FE" w:rsidRPr="004630FE">
        <w:rPr>
          <w:vertAlign w:val="superscript"/>
          <w:lang w:val="es-ES"/>
        </w:rPr>
        <w:t>2</w:t>
      </w:r>
      <w:r w:rsidR="004630FE">
        <w:rPr>
          <w:lang w:val="es-ES"/>
        </w:rPr>
        <w:t>PROM)</w:t>
      </w:r>
      <w:r w:rsidRPr="00507C6F">
        <w:rPr>
          <w:lang w:val="es-ES"/>
        </w:rPr>
        <w:t xml:space="preserve"> </w:t>
      </w:r>
      <w:r w:rsidR="004630FE">
        <w:rPr>
          <w:lang w:val="es-ES"/>
        </w:rPr>
        <w:t xml:space="preserve">en lugar de fusibles </w:t>
      </w:r>
      <w:r w:rsidRPr="00507C6F">
        <w:rPr>
          <w:lang w:val="es-ES"/>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22" w:author="Maribel" w:date="2018-05-27T17:34: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523">
          <w:tblGrid>
            <w:gridCol w:w="9350"/>
          </w:tblGrid>
        </w:tblGridChange>
      </w:tblGrid>
      <w:tr w:rsidR="00993A10" w14:paraId="245F449A" w14:textId="77777777" w:rsidTr="00666618">
        <w:tc>
          <w:tcPr>
            <w:tcW w:w="9350" w:type="dxa"/>
            <w:tcPrChange w:id="3524" w:author="Maribel" w:date="2018-05-27T17:34:00Z">
              <w:tcPr>
                <w:tcW w:w="9350" w:type="dxa"/>
              </w:tcPr>
            </w:tcPrChange>
          </w:tcPr>
          <w:p w14:paraId="316C5756" w14:textId="134BFC76" w:rsidR="00993A10" w:rsidRPr="00803C0F" w:rsidRDefault="00190EB4">
            <w:pPr>
              <w:keepNext/>
              <w:jc w:val="center"/>
              <w:rPr>
                <w:rPrChange w:id="3525" w:author="Maribel" w:date="2018-05-27T17:32:00Z">
                  <w:rPr>
                    <w:lang w:val="es-ES"/>
                  </w:rPr>
                </w:rPrChange>
              </w:rPr>
              <w:pPrChange w:id="3526" w:author="Maribel" w:date="2018-05-27T17:32:00Z">
                <w:pPr>
                  <w:jc w:val="center"/>
                </w:pPr>
              </w:pPrChange>
            </w:pPr>
            <w:ins w:id="3527" w:author="Maribel" w:date="2018-05-22T18:16:00Z">
              <w:r>
                <w:rPr>
                  <w:noProof/>
                </w:rPr>
                <w:lastRenderedPageBreak/>
                <w:drawing>
                  <wp:inline distT="0" distB="0" distL="0" distR="0" wp14:anchorId="5FF1FACF" wp14:editId="520DEDA8">
                    <wp:extent cx="3780430" cy="24846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8999"/>
                            <a:stretch/>
                          </pic:blipFill>
                          <pic:spPr bwMode="auto">
                            <a:xfrm>
                              <a:off x="0" y="0"/>
                              <a:ext cx="3795365" cy="2494432"/>
                            </a:xfrm>
                            <a:prstGeom prst="rect">
                              <a:avLst/>
                            </a:prstGeom>
                            <a:ln>
                              <a:noFill/>
                            </a:ln>
                            <a:extLst>
                              <a:ext uri="{53640926-AAD7-44D8-BBD7-CCE9431645EC}">
                                <a14:shadowObscured xmlns:a14="http://schemas.microsoft.com/office/drawing/2010/main"/>
                              </a:ext>
                            </a:extLst>
                          </pic:spPr>
                        </pic:pic>
                      </a:graphicData>
                    </a:graphic>
                  </wp:inline>
                </w:drawing>
              </w:r>
            </w:ins>
            <w:del w:id="3528" w:author="Maribel" w:date="2018-05-22T17:39:00Z">
              <w:r w:rsidR="00993A10" w:rsidDel="002459B3">
                <w:rPr>
                  <w:noProof/>
                </w:rPr>
                <w:delText>*** Figura página 684 libro FD</w:delText>
              </w:r>
            </w:del>
          </w:p>
        </w:tc>
      </w:tr>
      <w:tr w:rsidR="00993A10" w:rsidRPr="00B937CA" w14:paraId="69DFAACA" w14:textId="77777777" w:rsidTr="00666618">
        <w:tc>
          <w:tcPr>
            <w:tcW w:w="9350" w:type="dxa"/>
            <w:tcPrChange w:id="3529" w:author="Maribel" w:date="2018-05-27T17:34:00Z">
              <w:tcPr>
                <w:tcW w:w="9350" w:type="dxa"/>
              </w:tcPr>
            </w:tcPrChange>
          </w:tcPr>
          <w:p w14:paraId="75D790EC" w14:textId="2A9D9C0D" w:rsidR="00993A10" w:rsidRPr="002A3EA7" w:rsidRDefault="00803C0F">
            <w:pPr>
              <w:pStyle w:val="Descripcin"/>
              <w:jc w:val="center"/>
              <w:rPr>
                <w:lang w:val="es-ES"/>
              </w:rPr>
              <w:pPrChange w:id="3530" w:author="Maribel" w:date="2018-05-27T17:32:00Z">
                <w:pPr>
                  <w:jc w:val="center"/>
                </w:pPr>
              </w:pPrChange>
            </w:pPr>
            <w:ins w:id="3531" w:author="Maribel" w:date="2018-05-27T17:32:00Z">
              <w:r w:rsidRPr="00803C0F">
                <w:rPr>
                  <w:lang w:val="es-ES"/>
                  <w:rPrChange w:id="3532" w:author="Maribel" w:date="2018-05-27T17:33:00Z">
                    <w:rPr>
                      <w:i/>
                      <w:iCs/>
                    </w:rPr>
                  </w:rPrChange>
                </w:rPr>
                <w:t xml:space="preserve">Figura </w:t>
              </w:r>
              <w:r>
                <w:fldChar w:fldCharType="begin"/>
              </w:r>
              <w:r w:rsidRPr="00803C0F">
                <w:rPr>
                  <w:lang w:val="es-ES"/>
                  <w:rPrChange w:id="3533" w:author="Maribel" w:date="2018-05-27T17:33:00Z">
                    <w:rPr>
                      <w:i/>
                      <w:iCs/>
                    </w:rPr>
                  </w:rPrChange>
                </w:rPr>
                <w:instrText xml:space="preserve"> SEQ Figura \* ARABIC </w:instrText>
              </w:r>
              <w:r>
                <w:fldChar w:fldCharType="separate"/>
              </w:r>
            </w:ins>
            <w:ins w:id="3534" w:author="Maribel" w:date="2018-05-29T01:55:00Z">
              <w:r w:rsidR="00791217">
                <w:rPr>
                  <w:noProof/>
                  <w:lang w:val="es-ES"/>
                </w:rPr>
                <w:t>14</w:t>
              </w:r>
            </w:ins>
            <w:ins w:id="3535" w:author="Maribel" w:date="2018-05-27T17:32:00Z">
              <w:r>
                <w:fldChar w:fldCharType="end"/>
              </w:r>
            </w:ins>
            <w:ins w:id="3536" w:author="Maribel" w:date="2018-05-27T17:33:00Z">
              <w:r w:rsidRPr="00803C0F">
                <w:rPr>
                  <w:lang w:val="es-ES"/>
                  <w:rPrChange w:id="3537" w:author="Maribel" w:date="2018-05-27T17:33:00Z">
                    <w:rPr>
                      <w:i/>
                      <w:iCs/>
                    </w:rPr>
                  </w:rPrChange>
                </w:rPr>
                <w:t xml:space="preserve">. </w:t>
              </w:r>
            </w:ins>
            <w:r w:rsidR="00993A10">
              <w:rPr>
                <w:lang w:val="es-ES"/>
              </w:rPr>
              <w:t>Arquitectura GAL</w:t>
            </w:r>
            <w:ins w:id="3538" w:author="Maribel" w:date="2018-05-27T17:33:00Z">
              <w:r>
                <w:rPr>
                  <w:lang w:val="es-ES"/>
                </w:rPr>
                <w:t xml:space="preserve">.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r>
                <w:rPr>
                  <w:i w:val="0"/>
                  <w:iCs w:val="0"/>
                  <w:lang w:val="es-ES"/>
                </w:rPr>
                <w:t>684</w:t>
              </w:r>
              <w:r w:rsidRPr="00122D64">
                <w:rPr>
                  <w:i w:val="0"/>
                  <w:iCs w:val="0"/>
                  <w:lang w:val="es-ES"/>
                </w:rPr>
                <w:t>, Madrid, España: Pearson Educación S.A.</w:t>
              </w:r>
            </w:ins>
          </w:p>
        </w:tc>
      </w:tr>
    </w:tbl>
    <w:p w14:paraId="44A7E75E" w14:textId="77777777" w:rsidR="00993A10" w:rsidDel="00BF0EEA" w:rsidRDefault="00993A10" w:rsidP="00A32E5B">
      <w:pPr>
        <w:rPr>
          <w:del w:id="3539" w:author="Maribel" w:date="2018-05-27T17:34:00Z"/>
          <w:lang w:val="es-ES"/>
        </w:rPr>
      </w:pPr>
    </w:p>
    <w:p w14:paraId="7863CEC5" w14:textId="08919066" w:rsidR="00BE4EAB" w:rsidRPr="00BF0EEA" w:rsidDel="00420DFC" w:rsidRDefault="00BE4EAB">
      <w:pPr>
        <w:rPr>
          <w:del w:id="3540" w:author="Maribel" w:date="2018-05-27T17:29:00Z"/>
          <w:lang w:val="es-ES"/>
        </w:rPr>
      </w:pPr>
    </w:p>
    <w:p w14:paraId="280062AA" w14:textId="7F5CD362" w:rsidR="00BE4EAB" w:rsidRPr="00BE4EAB" w:rsidDel="00420DFC" w:rsidRDefault="00BE4EAB">
      <w:pPr>
        <w:rPr>
          <w:del w:id="3541" w:author="Maribel" w:date="2018-05-27T17:29:00Z"/>
          <w:b/>
          <w:lang w:val="es-ES"/>
        </w:rPr>
        <w:pPrChange w:id="3542" w:author="Maribel" w:date="2018-05-27T17:34:00Z">
          <w:pPr>
            <w:pStyle w:val="Prrafodelista"/>
            <w:numPr>
              <w:ilvl w:val="3"/>
              <w:numId w:val="5"/>
            </w:numPr>
            <w:ind w:left="1440" w:hanging="1080"/>
          </w:pPr>
        </w:pPrChange>
      </w:pPr>
      <w:del w:id="3543" w:author="Maribel" w:date="2018-05-27T17:29:00Z">
        <w:r w:rsidRPr="00420DFC" w:rsidDel="00420DFC">
          <w:rPr>
            <w:b/>
            <w:sz w:val="28"/>
            <w:lang w:val="es-ES"/>
            <w:rPrChange w:id="3544" w:author="Maribel" w:date="2018-05-27T17:29:00Z">
              <w:rPr>
                <w:b/>
                <w:lang w:val="es-ES"/>
              </w:rPr>
            </w:rPrChange>
          </w:rPr>
          <w:delText>PLA</w:delText>
        </w:r>
      </w:del>
    </w:p>
    <w:p w14:paraId="31D5DA6B" w14:textId="2331E9CF" w:rsidR="00BE4EAB" w:rsidRPr="00420DFC" w:rsidDel="00BF0EEA" w:rsidRDefault="00BE4EAB">
      <w:pPr>
        <w:rPr>
          <w:del w:id="3545" w:author="Maribel" w:date="2018-05-27T17:34:00Z"/>
          <w:lang w:val="es-ES"/>
        </w:rPr>
      </w:pPr>
      <w:del w:id="3546" w:author="Maribel" w:date="2018-05-27T17:29:00Z">
        <w:r w:rsidRPr="00420DFC" w:rsidDel="00420DFC">
          <w:rPr>
            <w:lang w:val="es-ES"/>
          </w:rPr>
          <w:delText xml:space="preserve">El PLA consiste en </w:delText>
        </w:r>
        <w:r w:rsidR="004630FE" w:rsidRPr="00420DFC" w:rsidDel="00420DFC">
          <w:rPr>
            <w:lang w:val="es-ES"/>
          </w:rPr>
          <w:delText xml:space="preserve">un plano AND programable y un plano OR </w:delText>
        </w:r>
        <w:r w:rsidR="004630FE" w:rsidRPr="00420DFC" w:rsidDel="00420DFC">
          <w:rPr>
            <w:b/>
            <w:lang w:val="es-ES"/>
          </w:rPr>
          <w:delText>también</w:delText>
        </w:r>
        <w:r w:rsidR="004630FE" w:rsidRPr="00420DFC" w:rsidDel="00420DFC">
          <w:rPr>
            <w:lang w:val="es-ES"/>
          </w:rPr>
          <w:delText xml:space="preserve"> programable.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RPr="00B937CA" w:rsidDel="00420DFC" w14:paraId="62F32AFE" w14:textId="076A46C8" w:rsidTr="003670AA">
        <w:trPr>
          <w:del w:id="3547" w:author="Maribel" w:date="2018-05-27T17:30:00Z"/>
        </w:trPr>
        <w:tc>
          <w:tcPr>
            <w:tcW w:w="9350" w:type="dxa"/>
          </w:tcPr>
          <w:p w14:paraId="7428F95C" w14:textId="29218EA6" w:rsidR="00BE4EAB" w:rsidDel="00420DFC" w:rsidRDefault="00423543">
            <w:pPr>
              <w:rPr>
                <w:del w:id="3548" w:author="Maribel" w:date="2018-05-27T17:30:00Z"/>
                <w:lang w:val="es-ES"/>
              </w:rPr>
              <w:pPrChange w:id="3549" w:author="Maribel" w:date="2018-05-27T17:34:00Z">
                <w:pPr>
                  <w:jc w:val="center"/>
                </w:pPr>
              </w:pPrChange>
            </w:pPr>
            <w:del w:id="3550" w:author="Maribel" w:date="2018-05-22T17:40:00Z">
              <w:r w:rsidRPr="00803C0F" w:rsidDel="00B9126A">
                <w:rPr>
                  <w:noProof/>
                  <w:lang w:val="es-ES"/>
                  <w:rPrChange w:id="3551" w:author="Maribel" w:date="2018-05-27T17:33:00Z">
                    <w:rPr>
                      <w:noProof/>
                    </w:rPr>
                  </w:rPrChange>
                </w:rPr>
                <w:delText>*** Figura página 698 libro FD</w:delText>
              </w:r>
            </w:del>
          </w:p>
        </w:tc>
      </w:tr>
      <w:tr w:rsidR="00BE4EAB" w:rsidRPr="00B937CA" w:rsidDel="00420DFC" w14:paraId="195F5905" w14:textId="51B21697" w:rsidTr="003670AA">
        <w:trPr>
          <w:del w:id="3552" w:author="Maribel" w:date="2018-05-27T17:30:00Z"/>
        </w:trPr>
        <w:tc>
          <w:tcPr>
            <w:tcW w:w="9350" w:type="dxa"/>
          </w:tcPr>
          <w:p w14:paraId="25C533C2" w14:textId="132A1D48" w:rsidR="00BE4EAB" w:rsidDel="00420DFC" w:rsidRDefault="00BE4EAB">
            <w:pPr>
              <w:rPr>
                <w:del w:id="3553" w:author="Maribel" w:date="2018-05-27T17:30:00Z"/>
                <w:lang w:val="es-ES"/>
              </w:rPr>
              <w:pPrChange w:id="3554" w:author="Maribel" w:date="2018-05-27T17:34:00Z">
                <w:pPr>
                  <w:jc w:val="center"/>
                </w:pPr>
              </w:pPrChange>
            </w:pPr>
            <w:del w:id="3555" w:author="Maribel" w:date="2018-05-27T17:30:00Z">
              <w:r w:rsidDel="00420DFC">
                <w:rPr>
                  <w:lang w:val="es-ES"/>
                </w:rPr>
                <w:delText>Arquitectura PLA</w:delText>
              </w:r>
            </w:del>
          </w:p>
        </w:tc>
      </w:tr>
    </w:tbl>
    <w:p w14:paraId="79E6C97D" w14:textId="49AABF60" w:rsidR="00BE4EAB" w:rsidDel="00BF0EEA" w:rsidRDefault="00BE4EAB" w:rsidP="00BF0EEA">
      <w:pPr>
        <w:rPr>
          <w:del w:id="3556" w:author="Maribel" w:date="2018-05-27T17:34:00Z"/>
          <w:lang w:val="es-ES"/>
        </w:rPr>
      </w:pPr>
    </w:p>
    <w:p w14:paraId="367CA6FC" w14:textId="671ED49B" w:rsidR="00BF0EEA" w:rsidRDefault="00BF0EEA" w:rsidP="00BF0EEA">
      <w:pPr>
        <w:rPr>
          <w:ins w:id="3557" w:author="Maribel" w:date="2018-05-27T17:34:00Z"/>
          <w:lang w:val="es-ES"/>
        </w:rPr>
      </w:pPr>
    </w:p>
    <w:p w14:paraId="25CCB4DA" w14:textId="3B22B5D8" w:rsidR="00F30B6C" w:rsidDel="00BF0EEA" w:rsidRDefault="00F30B6C">
      <w:pPr>
        <w:rPr>
          <w:del w:id="3558" w:author="Maribel" w:date="2018-05-27T17:34:00Z"/>
          <w:lang w:val="es-ES"/>
        </w:rPr>
      </w:pPr>
    </w:p>
    <w:p w14:paraId="3942CD29" w14:textId="3C11CE9D" w:rsidR="00F30B6C" w:rsidRPr="009B44FC" w:rsidRDefault="00903A8F" w:rsidP="009B44FC">
      <w:pPr>
        <w:pStyle w:val="Prrafodelista"/>
        <w:numPr>
          <w:ilvl w:val="2"/>
          <w:numId w:val="5"/>
        </w:numPr>
        <w:rPr>
          <w:b/>
          <w:sz w:val="28"/>
        </w:rPr>
      </w:pPr>
      <w:ins w:id="3559" w:author="Maribel" w:date="2018-05-13T18:26:00Z">
        <w:r>
          <w:rPr>
            <w:b/>
            <w:sz w:val="28"/>
          </w:rPr>
          <w:t>CPLD (</w:t>
        </w:r>
      </w:ins>
      <w:r w:rsidR="00F30B6C" w:rsidRPr="009B44FC">
        <w:rPr>
          <w:b/>
          <w:sz w:val="28"/>
        </w:rPr>
        <w:t>Complex Programmable Logic Device</w:t>
      </w:r>
      <w:r w:rsidR="00090361">
        <w:rPr>
          <w:b/>
          <w:sz w:val="28"/>
        </w:rPr>
        <w:fldChar w:fldCharType="begin"/>
      </w:r>
      <w:r w:rsidR="00090361">
        <w:instrText xml:space="preserve"> XE "</w:instrText>
      </w:r>
      <w:r w:rsidR="00090361" w:rsidRPr="005D53D2">
        <w:rPr>
          <w:b/>
          <w:sz w:val="28"/>
        </w:rPr>
        <w:instrText>Complex Programmable Logic Device</w:instrText>
      </w:r>
      <w:r w:rsidR="00176799">
        <w:rPr>
          <w:b/>
          <w:sz w:val="28"/>
        </w:rPr>
        <w:instrText>;14</w:instrText>
      </w:r>
      <w:r w:rsidR="00090361">
        <w:instrText xml:space="preserve">" </w:instrText>
      </w:r>
      <w:r w:rsidR="00090361">
        <w:rPr>
          <w:b/>
          <w:sz w:val="28"/>
        </w:rPr>
        <w:fldChar w:fldCharType="end"/>
      </w:r>
      <w:ins w:id="3560" w:author="Maribel" w:date="2018-05-13T18:27:00Z">
        <w:r>
          <w:rPr>
            <w:b/>
            <w:sz w:val="28"/>
          </w:rPr>
          <w:t>)</w:t>
        </w:r>
      </w:ins>
      <w:del w:id="3561" w:author="Maribel" w:date="2018-05-13T18:27:00Z">
        <w:r w:rsidR="00F30B6C" w:rsidRPr="009B44FC" w:rsidDel="00903A8F">
          <w:rPr>
            <w:b/>
            <w:sz w:val="28"/>
          </w:rPr>
          <w:delText xml:space="preserve"> (CPLD)</w:delText>
        </w:r>
      </w:del>
    </w:p>
    <w:p w14:paraId="52C5800D" w14:textId="209D5A89" w:rsidR="00F30B6C" w:rsidRDefault="00F30B6C" w:rsidP="00A32E5B">
      <w:pPr>
        <w:rPr>
          <w:lang w:val="es-ES"/>
        </w:rPr>
      </w:pPr>
      <w:r w:rsidRPr="00F30B6C">
        <w:rPr>
          <w:lang w:val="es-ES"/>
        </w:rPr>
        <w:t>El CPLD es un p</w:t>
      </w:r>
      <w:r>
        <w:rPr>
          <w:lang w:val="es-ES"/>
        </w:rPr>
        <w:t xml:space="preserve">aso más allá de los </w:t>
      </w:r>
      <w:proofErr w:type="spellStart"/>
      <w:r>
        <w:rPr>
          <w:lang w:val="es-ES"/>
        </w:rPr>
        <w:t>SPLDs</w:t>
      </w:r>
      <w:proofErr w:type="spellEnd"/>
      <w:r>
        <w:rPr>
          <w:lang w:val="es-ES"/>
        </w:rPr>
        <w:t xml:space="preserve">; </w:t>
      </w:r>
      <w:del w:id="3562" w:author="Maribel" w:date="2018-05-27T17:37:00Z">
        <w:r w:rsidR="005C5415" w:rsidDel="00797878">
          <w:rPr>
            <w:lang w:val="es-ES"/>
          </w:rPr>
          <w:delText>a partir de que</w:delText>
        </w:r>
      </w:del>
      <w:ins w:id="3563" w:author="Maribel" w:date="2018-05-27T17:37:00Z">
        <w:r w:rsidR="00797878">
          <w:rPr>
            <w:lang w:val="es-ES"/>
          </w:rPr>
          <w:t>desde que</w:t>
        </w:r>
      </w:ins>
      <w:r w:rsidR="005C5415">
        <w:rPr>
          <w:lang w:val="es-ES"/>
        </w:rPr>
        <w:t xml:space="preserve"> los fabricantes fuer</w:t>
      </w:r>
      <w:ins w:id="3564" w:author="Maribel" w:date="2018-05-27T17:37:00Z">
        <w:r w:rsidR="00797878">
          <w:rPr>
            <w:lang w:val="es-ES"/>
          </w:rPr>
          <w:t>a</w:t>
        </w:r>
      </w:ins>
      <w:del w:id="3565" w:author="Maribel" w:date="2018-05-27T17:37:00Z">
        <w:r w:rsidR="005C5415" w:rsidDel="00797878">
          <w:rPr>
            <w:lang w:val="es-ES"/>
          </w:rPr>
          <w:delText>o</w:delText>
        </w:r>
      </w:del>
      <w:r w:rsidR="005C5415">
        <w:rPr>
          <w:lang w:val="es-ES"/>
        </w:rPr>
        <w:t xml:space="preserve">n capaces de incluir más de un SPLD en un mismo chip, nació el CPLD </w:t>
      </w:r>
      <w:ins w:id="3566" w:author="Maribel" w:date="2018-05-27T17:37:00Z">
        <w:r w:rsidR="008E684D">
          <w:rPr>
            <w:lang w:val="es-ES"/>
          </w:rPr>
          <w:t>(</w:t>
        </w:r>
      </w:ins>
      <w:proofErr w:type="spellStart"/>
      <w:del w:id="3567" w:author="Maribel" w:date="2018-05-27T17:37:00Z">
        <w:r w:rsidR="005C5415" w:rsidRPr="008E684D" w:rsidDel="008E684D">
          <w:rPr>
            <w:i/>
            <w:lang w:val="es-ES"/>
            <w:rPrChange w:id="3568" w:author="Maribel" w:date="2018-05-27T17:37:00Z">
              <w:rPr>
                <w:lang w:val="es-ES"/>
              </w:rPr>
            </w:rPrChange>
          </w:rPr>
          <w:delText xml:space="preserve">o </w:delText>
        </w:r>
      </w:del>
      <w:r w:rsidR="005C5415" w:rsidRPr="008E684D">
        <w:rPr>
          <w:i/>
          <w:lang w:val="es-ES"/>
          <w:rPrChange w:id="3569" w:author="Maribel" w:date="2018-05-27T17:37:00Z">
            <w:rPr>
              <w:lang w:val="es-ES"/>
            </w:rPr>
          </w:rPrChange>
        </w:rPr>
        <w:t>Complex</w:t>
      </w:r>
      <w:proofErr w:type="spellEnd"/>
      <w:r w:rsidR="005C5415" w:rsidRPr="008E684D">
        <w:rPr>
          <w:i/>
          <w:lang w:val="es-ES"/>
          <w:rPrChange w:id="3570" w:author="Maribel" w:date="2018-05-27T17:37:00Z">
            <w:rPr>
              <w:lang w:val="es-ES"/>
            </w:rPr>
          </w:rPrChange>
        </w:rPr>
        <w:t xml:space="preserve"> PLD</w:t>
      </w:r>
      <w:ins w:id="3571" w:author="Maribel" w:date="2018-05-27T17:37:00Z">
        <w:r w:rsidR="008E684D">
          <w:rPr>
            <w:lang w:val="es-ES"/>
          </w:rPr>
          <w:t>)</w:t>
        </w:r>
      </w:ins>
      <w:r w:rsidR="005C5415">
        <w:rPr>
          <w:lang w:val="es-ES"/>
        </w:rPr>
        <w:t xml:space="preserve">. </w:t>
      </w:r>
      <w:ins w:id="3572" w:author="Maribel" w:date="2018-05-27T17:38:00Z">
        <w:r w:rsidR="00B621D1">
          <w:rPr>
            <w:lang w:val="es-ES"/>
          </w:rPr>
          <w:t>Al disponer de un nivel de integración aún mayo</w:t>
        </w:r>
        <w:r w:rsidR="007136F2">
          <w:rPr>
            <w:lang w:val="es-ES"/>
          </w:rPr>
          <w:t xml:space="preserve">r </w:t>
        </w:r>
        <w:r w:rsidR="00B621D1">
          <w:rPr>
            <w:lang w:val="es-ES"/>
          </w:rPr>
          <w:t xml:space="preserve">respecto a los </w:t>
        </w:r>
        <w:proofErr w:type="spellStart"/>
        <w:r w:rsidR="00B621D1">
          <w:rPr>
            <w:lang w:val="es-ES"/>
          </w:rPr>
          <w:t>SPLDs</w:t>
        </w:r>
        <w:proofErr w:type="spellEnd"/>
        <w:r w:rsidR="00B621D1">
          <w:rPr>
            <w:lang w:val="es-ES"/>
          </w:rPr>
          <w:t xml:space="preserve">, </w:t>
        </w:r>
      </w:ins>
      <w:del w:id="3573" w:author="Maribel" w:date="2018-05-27T17:38:00Z">
        <w:r w:rsidR="005C5415" w:rsidDel="00B621D1">
          <w:rPr>
            <w:lang w:val="es-ES"/>
          </w:rPr>
          <w:delText>Con él</w:delText>
        </w:r>
        <w:r w:rsidDel="00B621D1">
          <w:rPr>
            <w:lang w:val="es-ES"/>
          </w:rPr>
          <w:delText xml:space="preserve"> </w:delText>
        </w:r>
      </w:del>
      <w:r>
        <w:rPr>
          <w:lang w:val="es-ES"/>
        </w:rPr>
        <w:t>podemos crear diseños digitales más grandes.</w:t>
      </w:r>
    </w:p>
    <w:p w14:paraId="7DCE4A9C" w14:textId="25380686" w:rsidR="00427BDD" w:rsidRDefault="00D0108C" w:rsidP="00A32E5B">
      <w:pPr>
        <w:rPr>
          <w:lang w:val="es-ES"/>
        </w:rPr>
      </w:pPr>
      <w:ins w:id="3574" w:author="Maribel" w:date="2018-05-27T17:42:00Z">
        <w:r>
          <w:rPr>
            <w:lang w:val="es-ES"/>
          </w:rPr>
          <w:t xml:space="preserve">Una de las principales diferencias con los </w:t>
        </w:r>
        <w:proofErr w:type="spellStart"/>
        <w:r>
          <w:rPr>
            <w:lang w:val="es-ES"/>
          </w:rPr>
          <w:t>SPLDs</w:t>
        </w:r>
        <w:proofErr w:type="spellEnd"/>
        <w:r>
          <w:rPr>
            <w:lang w:val="es-ES"/>
          </w:rPr>
          <w:t xml:space="preserve"> es la agrupación de las matrices suma de productos (SOP) en </w:t>
        </w:r>
        <w:proofErr w:type="spellStart"/>
        <w:r w:rsidRPr="00D0108C">
          <w:rPr>
            <w:b/>
            <w:lang w:val="es-ES"/>
            <w:rPrChange w:id="3575" w:author="Maribel" w:date="2018-05-27T17:42:00Z">
              <w:rPr>
                <w:lang w:val="es-ES"/>
              </w:rPr>
            </w:rPrChange>
          </w:rPr>
          <w:t>macroceldas</w:t>
        </w:r>
        <w:proofErr w:type="spellEnd"/>
        <w:r>
          <w:rPr>
            <w:lang w:val="es-ES"/>
          </w:rPr>
          <w:t xml:space="preserve"> interconectadas y agrupadas </w:t>
        </w:r>
      </w:ins>
      <w:del w:id="3576" w:author="Maribel" w:date="2018-05-27T17:42:00Z">
        <w:r w:rsidR="00F30B6C" w:rsidRPr="00D0108C" w:rsidDel="00D0108C">
          <w:rPr>
            <w:b/>
            <w:lang w:val="es-ES"/>
            <w:rPrChange w:id="3577" w:author="Maribel" w:date="2018-05-27T17:42:00Z">
              <w:rPr>
                <w:lang w:val="es-ES"/>
              </w:rPr>
            </w:rPrChange>
          </w:rPr>
          <w:delText>Consiste en u</w:delText>
        </w:r>
        <w:r w:rsidR="005C5415" w:rsidRPr="00D0108C" w:rsidDel="00D0108C">
          <w:rPr>
            <w:b/>
            <w:lang w:val="es-ES"/>
            <w:rPrChange w:id="3578" w:author="Maribel" w:date="2018-05-27T17:42:00Z">
              <w:rPr>
                <w:lang w:val="es-ES"/>
              </w:rPr>
            </w:rPrChange>
          </w:rPr>
          <w:delText xml:space="preserve">n número de </w:delText>
        </w:r>
      </w:del>
      <w:r w:rsidR="005C5415" w:rsidRPr="00D0108C">
        <w:rPr>
          <w:b/>
          <w:lang w:val="es-ES"/>
          <w:rPrChange w:id="3579" w:author="Maribel" w:date="2018-05-27T17:42:00Z">
            <w:rPr>
              <w:lang w:val="es-ES"/>
            </w:rPr>
          </w:rPrChange>
        </w:rPr>
        <w:t xml:space="preserve">bloques de matriz </w:t>
      </w:r>
      <w:r w:rsidR="005C5415" w:rsidRPr="00D0108C">
        <w:rPr>
          <w:b/>
          <w:lang w:val="es-ES"/>
          <w:rPrChange w:id="3580" w:author="Maribel" w:date="2018-05-27T17:43:00Z">
            <w:rPr>
              <w:lang w:val="es-ES"/>
            </w:rPr>
          </w:rPrChange>
        </w:rPr>
        <w:t>lógica (</w:t>
      </w:r>
      <w:r w:rsidR="005C5415" w:rsidRPr="00D0108C">
        <w:rPr>
          <w:b/>
          <w:i/>
          <w:lang w:val="es-ES"/>
          <w:rPrChange w:id="3581" w:author="Maribel" w:date="2018-05-27T17:43:00Z">
            <w:rPr>
              <w:lang w:val="es-ES"/>
            </w:rPr>
          </w:rPrChange>
        </w:rPr>
        <w:t>LAB</w:t>
      </w:r>
      <w:r w:rsidR="005C5415" w:rsidRPr="00D0108C">
        <w:rPr>
          <w:b/>
          <w:lang w:val="es-ES"/>
          <w:rPrChange w:id="3582" w:author="Maribel" w:date="2018-05-27T17:43:00Z">
            <w:rPr>
              <w:lang w:val="es-ES"/>
            </w:rPr>
          </w:rPrChange>
        </w:rPr>
        <w:t xml:space="preserve">, </w:t>
      </w:r>
      <w:proofErr w:type="spellStart"/>
      <w:r w:rsidR="005C5415" w:rsidRPr="00D0108C">
        <w:rPr>
          <w:b/>
          <w:i/>
          <w:lang w:val="es-ES"/>
          <w:rPrChange w:id="3583" w:author="Maribel" w:date="2018-05-27T17:43:00Z">
            <w:rPr>
              <w:lang w:val="es-ES"/>
            </w:rPr>
          </w:rPrChange>
        </w:rPr>
        <w:t>Logic</w:t>
      </w:r>
      <w:proofErr w:type="spellEnd"/>
      <w:r w:rsidR="005C5415" w:rsidRPr="00D0108C">
        <w:rPr>
          <w:b/>
          <w:i/>
          <w:lang w:val="es-ES"/>
          <w:rPrChange w:id="3584" w:author="Maribel" w:date="2018-05-27T17:43:00Z">
            <w:rPr>
              <w:lang w:val="es-ES"/>
            </w:rPr>
          </w:rPrChange>
        </w:rPr>
        <w:t xml:space="preserve"> Array Block</w:t>
      </w:r>
      <w:r w:rsidR="005C5415" w:rsidRPr="00D0108C">
        <w:rPr>
          <w:b/>
          <w:lang w:val="es-ES"/>
          <w:rPrChange w:id="3585" w:author="Maribel" w:date="2018-05-27T17:43:00Z">
            <w:rPr>
              <w:lang w:val="es-ES"/>
            </w:rPr>
          </w:rPrChange>
        </w:rPr>
        <w:t>)</w:t>
      </w:r>
      <w:ins w:id="3586" w:author="Maribel" w:date="2018-05-27T17:43:00Z">
        <w:r w:rsidR="005B77BB" w:rsidRPr="005B77BB">
          <w:rPr>
            <w:lang w:val="es-ES"/>
            <w:rPrChange w:id="3587" w:author="Maribel" w:date="2018-05-27T17:43:00Z">
              <w:rPr>
                <w:b/>
                <w:lang w:val="es-ES"/>
              </w:rPr>
            </w:rPrChange>
          </w:rPr>
          <w:t>.</w:t>
        </w:r>
        <w:r w:rsidR="005B77BB">
          <w:rPr>
            <w:lang w:val="es-ES"/>
          </w:rPr>
          <w:t xml:space="preserve"> Estos bloques </w:t>
        </w:r>
      </w:ins>
      <w:ins w:id="3588" w:author="Maribel" w:date="2018-05-27T17:44:00Z">
        <w:r w:rsidR="005B77BB">
          <w:rPr>
            <w:lang w:val="es-ES"/>
          </w:rPr>
          <w:t>están conectados con otros a través de una matriz de conmutación</w:t>
        </w:r>
      </w:ins>
      <w:del w:id="3589" w:author="Maribel" w:date="2018-05-27T17:44:00Z">
        <w:r w:rsidR="005C5415" w:rsidDel="005B77BB">
          <w:rPr>
            <w:lang w:val="es-ES"/>
          </w:rPr>
          <w:delText xml:space="preserve"> y una</w:delText>
        </w:r>
      </w:del>
      <w:ins w:id="3590" w:author="Maribel" w:date="2018-05-27T17:44:00Z">
        <w:r w:rsidR="005B77BB">
          <w:rPr>
            <w:lang w:val="es-ES"/>
          </w:rPr>
          <w:t>, conocida como</w:t>
        </w:r>
      </w:ins>
      <w:r w:rsidR="005C5415">
        <w:rPr>
          <w:lang w:val="es-ES"/>
        </w:rPr>
        <w:t xml:space="preserve"> </w:t>
      </w:r>
      <w:r w:rsidR="005C5415" w:rsidRPr="005B77BB">
        <w:rPr>
          <w:i/>
          <w:lang w:val="es-ES"/>
          <w:rPrChange w:id="3591" w:author="Maribel" w:date="2018-05-27T17:44:00Z">
            <w:rPr>
              <w:lang w:val="es-ES"/>
            </w:rPr>
          </w:rPrChange>
        </w:rPr>
        <w:t>PIA</w:t>
      </w:r>
      <w:r w:rsidR="005C5415">
        <w:rPr>
          <w:lang w:val="es-ES"/>
        </w:rPr>
        <w:t xml:space="preserve"> (</w:t>
      </w:r>
      <w:proofErr w:type="spellStart"/>
      <w:r w:rsidR="005C5415" w:rsidRPr="00D0108C">
        <w:rPr>
          <w:i/>
          <w:lang w:val="es-ES"/>
          <w:rPrChange w:id="3592" w:author="Maribel" w:date="2018-05-27T17:41:00Z">
            <w:rPr>
              <w:lang w:val="es-ES"/>
            </w:rPr>
          </w:rPrChange>
        </w:rPr>
        <w:t>Programmable</w:t>
      </w:r>
      <w:proofErr w:type="spellEnd"/>
      <w:r w:rsidR="005C5415" w:rsidRPr="00D0108C">
        <w:rPr>
          <w:i/>
          <w:lang w:val="es-ES"/>
          <w:rPrChange w:id="3593" w:author="Maribel" w:date="2018-05-27T17:41:00Z">
            <w:rPr>
              <w:lang w:val="es-ES"/>
            </w:rPr>
          </w:rPrChange>
        </w:rPr>
        <w:t xml:space="preserve"> </w:t>
      </w:r>
      <w:proofErr w:type="spellStart"/>
      <w:r w:rsidR="005C5415" w:rsidRPr="00D0108C">
        <w:rPr>
          <w:i/>
          <w:lang w:val="es-ES"/>
          <w:rPrChange w:id="3594" w:author="Maribel" w:date="2018-05-27T17:41:00Z">
            <w:rPr>
              <w:lang w:val="es-ES"/>
            </w:rPr>
          </w:rPrChange>
        </w:rPr>
        <w:t>Interconnection</w:t>
      </w:r>
      <w:proofErr w:type="spellEnd"/>
      <w:r w:rsidR="005C5415" w:rsidRPr="00D0108C">
        <w:rPr>
          <w:i/>
          <w:lang w:val="es-ES"/>
          <w:rPrChange w:id="3595" w:author="Maribel" w:date="2018-05-27T17:41:00Z">
            <w:rPr>
              <w:lang w:val="es-ES"/>
            </w:rPr>
          </w:rPrChange>
        </w:rPr>
        <w:t xml:space="preserve"> Array</w:t>
      </w:r>
      <w:r w:rsidR="005C5415">
        <w:rPr>
          <w:lang w:val="es-ES"/>
        </w:rPr>
        <w:t xml:space="preserve">). Cada LAB </w:t>
      </w:r>
      <w:r w:rsidR="00E944DD">
        <w:rPr>
          <w:lang w:val="es-ES"/>
        </w:rPr>
        <w:t>equivale</w:t>
      </w:r>
      <w:r w:rsidR="005C5415">
        <w:rPr>
          <w:lang w:val="es-ES"/>
        </w:rPr>
        <w:t xml:space="preserve"> </w:t>
      </w:r>
      <w:r w:rsidR="00E944DD">
        <w:rPr>
          <w:lang w:val="es-ES"/>
        </w:rPr>
        <w:t>aproximadamente a un SPLD.</w:t>
      </w:r>
      <w:r w:rsidR="00C87EC3">
        <w:rPr>
          <w:lang w:val="es-ES"/>
        </w:rPr>
        <w:t xml:space="preserve"> [23]</w:t>
      </w:r>
    </w:p>
    <w:p w14:paraId="6E114558" w14:textId="000A06BB" w:rsidR="00427BDD" w:rsidRPr="00C33A14" w:rsidRDefault="00903A8F" w:rsidP="00C33A14">
      <w:pPr>
        <w:pStyle w:val="Prrafodelista"/>
        <w:numPr>
          <w:ilvl w:val="2"/>
          <w:numId w:val="5"/>
        </w:numPr>
        <w:rPr>
          <w:b/>
          <w:sz w:val="28"/>
        </w:rPr>
      </w:pPr>
      <w:ins w:id="3596" w:author="Maribel" w:date="2018-05-13T18:27:00Z">
        <w:r>
          <w:rPr>
            <w:b/>
            <w:sz w:val="28"/>
          </w:rPr>
          <w:t>FPGA (</w:t>
        </w:r>
      </w:ins>
      <w:r w:rsidR="00427BDD" w:rsidRPr="00C33A14">
        <w:rPr>
          <w:b/>
          <w:sz w:val="28"/>
        </w:rPr>
        <w:t>Field Programmable Gate Array</w:t>
      </w:r>
      <w:ins w:id="3597" w:author="Maribel" w:date="2018-05-13T18:27:00Z">
        <w:r>
          <w:rPr>
            <w:b/>
            <w:sz w:val="28"/>
          </w:rPr>
          <w:t>)</w:t>
        </w:r>
      </w:ins>
      <w:del w:id="3598" w:author="Maribel" w:date="2018-05-13T18:27:00Z">
        <w:r w:rsidR="00427BDD" w:rsidRPr="00C33A14" w:rsidDel="00903A8F">
          <w:rPr>
            <w:b/>
            <w:sz w:val="28"/>
          </w:rPr>
          <w:delText xml:space="preserve"> (FPGA)</w:delText>
        </w:r>
      </w:del>
      <w:r w:rsidR="00090361">
        <w:rPr>
          <w:b/>
          <w:sz w:val="28"/>
        </w:rPr>
        <w:fldChar w:fldCharType="begin"/>
      </w:r>
      <w:r w:rsidR="00090361">
        <w:instrText xml:space="preserve"> XE "</w:instrText>
      </w:r>
      <w:r w:rsidR="00090361" w:rsidRPr="005D53D2">
        <w:rPr>
          <w:b/>
          <w:sz w:val="28"/>
        </w:rPr>
        <w:instrText>Field Programmable Gate Array (FPGA)</w:instrText>
      </w:r>
      <w:r w:rsidR="00176799">
        <w:rPr>
          <w:b/>
          <w:sz w:val="28"/>
        </w:rPr>
        <w:instrText>;15</w:instrText>
      </w:r>
      <w:r w:rsidR="00090361">
        <w:instrText xml:space="preserve">" </w:instrText>
      </w:r>
      <w:r w:rsidR="00090361">
        <w:rPr>
          <w:b/>
          <w:sz w:val="28"/>
        </w:rPr>
        <w:fldChar w:fldCharType="end"/>
      </w:r>
    </w:p>
    <w:p w14:paraId="4C7FFA7A" w14:textId="77777777" w:rsidR="0078657A" w:rsidRDefault="004F1D92" w:rsidP="00A32E5B">
      <w:pPr>
        <w:rPr>
          <w:ins w:id="3599" w:author="Maribel" w:date="2018-05-27T17:52:00Z"/>
          <w:lang w:val="es-ES"/>
        </w:rPr>
      </w:pPr>
      <w:r>
        <w:rPr>
          <w:lang w:val="es-ES"/>
        </w:rPr>
        <w:t>La</w:t>
      </w:r>
      <w:r w:rsidR="00E4087B" w:rsidRPr="00E4087B">
        <w:rPr>
          <w:lang w:val="es-ES"/>
        </w:rPr>
        <w:t xml:space="preserve"> F</w:t>
      </w:r>
      <w:r w:rsidR="00E4087B">
        <w:rPr>
          <w:lang w:val="es-ES"/>
        </w:rPr>
        <w:t xml:space="preserve">PGA es un paso más allá en complejidad </w:t>
      </w:r>
      <w:r>
        <w:rPr>
          <w:lang w:val="es-ES"/>
        </w:rPr>
        <w:t xml:space="preserve">y densidad </w:t>
      </w:r>
      <w:r w:rsidR="00E4087B">
        <w:rPr>
          <w:lang w:val="es-ES"/>
        </w:rPr>
        <w:t xml:space="preserve">del </w:t>
      </w:r>
      <w:r>
        <w:rPr>
          <w:lang w:val="es-ES"/>
        </w:rPr>
        <w:t>C</w:t>
      </w:r>
      <w:r w:rsidR="00E4087B">
        <w:rPr>
          <w:lang w:val="es-ES"/>
        </w:rPr>
        <w:t>PLD pudiendo crear un diseño</w:t>
      </w:r>
      <w:r w:rsidR="00C87EC3">
        <w:rPr>
          <w:lang w:val="es-ES"/>
        </w:rPr>
        <w:t xml:space="preserve"> aún</w:t>
      </w:r>
      <w:r w:rsidR="00E4087B">
        <w:rPr>
          <w:lang w:val="es-ES"/>
        </w:rPr>
        <w:t xml:space="preserve"> más </w:t>
      </w:r>
      <w:del w:id="3600" w:author="Maribel" w:date="2018-05-27T17:44:00Z">
        <w:r w:rsidR="00E4087B" w:rsidDel="005B77BB">
          <w:rPr>
            <w:lang w:val="es-ES"/>
          </w:rPr>
          <w:delText>grande</w:delText>
        </w:r>
      </w:del>
      <w:ins w:id="3601" w:author="Maribel" w:date="2018-05-27T17:44:00Z">
        <w:r w:rsidR="005B77BB">
          <w:rPr>
            <w:lang w:val="es-ES"/>
          </w:rPr>
          <w:t>complejo</w:t>
        </w:r>
      </w:ins>
      <w:r w:rsidR="00E4087B">
        <w:rPr>
          <w:lang w:val="es-ES"/>
        </w:rPr>
        <w:t xml:space="preserve">. </w:t>
      </w:r>
      <w:r>
        <w:rPr>
          <w:lang w:val="es-ES"/>
        </w:rPr>
        <w:t>Sin embargo, a</w:t>
      </w:r>
      <w:r w:rsidR="00E4087B">
        <w:rPr>
          <w:lang w:val="es-ES"/>
        </w:rPr>
        <w:t xml:space="preserve">l contrario que el CPLD, la arquitectura FPGA fue desarrollada utilizando un </w:t>
      </w:r>
      <w:r w:rsidR="00E4087B" w:rsidRPr="005B77BB">
        <w:rPr>
          <w:b/>
          <w:lang w:val="es-ES"/>
          <w:rPrChange w:id="3602" w:author="Maribel" w:date="2018-05-27T17:45:00Z">
            <w:rPr>
              <w:lang w:val="es-ES"/>
            </w:rPr>
          </w:rPrChange>
        </w:rPr>
        <w:t>concepto básico diferente</w:t>
      </w:r>
      <w:r w:rsidR="00E4087B">
        <w:rPr>
          <w:lang w:val="es-ES"/>
        </w:rPr>
        <w:t>.</w:t>
      </w:r>
      <w:ins w:id="3603" w:author="Maribel" w:date="2018-05-27T17:48:00Z">
        <w:r w:rsidR="00CD4314">
          <w:rPr>
            <w:lang w:val="es-ES"/>
          </w:rPr>
          <w:t xml:space="preserve"> </w:t>
        </w:r>
      </w:ins>
      <w:del w:id="3604" w:author="Maribel" w:date="2018-05-27T17:48:00Z">
        <w:r w:rsidR="00E4087B" w:rsidDel="00A2692C">
          <w:rPr>
            <w:lang w:val="es-ES"/>
          </w:rPr>
          <w:delText xml:space="preserve"> </w:delText>
        </w:r>
      </w:del>
      <w:r w:rsidR="00E4087B">
        <w:rPr>
          <w:lang w:val="es-ES"/>
        </w:rPr>
        <w:t xml:space="preserve">Su arquitectura </w:t>
      </w:r>
      <w:r>
        <w:rPr>
          <w:lang w:val="es-ES"/>
        </w:rPr>
        <w:t xml:space="preserve">interna </w:t>
      </w:r>
      <w:r w:rsidR="00E4087B">
        <w:rPr>
          <w:lang w:val="es-ES"/>
        </w:rPr>
        <w:t xml:space="preserve">está </w:t>
      </w:r>
      <w:r>
        <w:rPr>
          <w:lang w:val="es-ES"/>
        </w:rPr>
        <w:t>basada en tres elementos principales:</w:t>
      </w:r>
    </w:p>
    <w:p w14:paraId="27225311" w14:textId="0B073445" w:rsidR="0078657A" w:rsidRDefault="0078657A" w:rsidP="0078657A">
      <w:pPr>
        <w:pStyle w:val="Prrafodelista"/>
        <w:numPr>
          <w:ilvl w:val="0"/>
          <w:numId w:val="1"/>
        </w:numPr>
        <w:rPr>
          <w:ins w:id="3605" w:author="Maribel" w:date="2018-05-27T17:52:00Z"/>
          <w:lang w:val="es-ES"/>
        </w:rPr>
      </w:pPr>
      <w:ins w:id="3606" w:author="Maribel" w:date="2018-05-27T17:52:00Z">
        <w:r>
          <w:rPr>
            <w:lang w:val="es-ES"/>
          </w:rPr>
          <w:t>Bloques lógicos</w:t>
        </w:r>
      </w:ins>
      <w:ins w:id="3607" w:author="Maribel" w:date="2018-05-27T17:53:00Z">
        <w:r w:rsidR="007D6348">
          <w:rPr>
            <w:lang w:val="es-ES"/>
          </w:rPr>
          <w:t xml:space="preserve"> configurables (</w:t>
        </w:r>
        <w:proofErr w:type="spellStart"/>
        <w:r w:rsidR="007D6348" w:rsidRPr="007D6348">
          <w:rPr>
            <w:i/>
            <w:lang w:val="es-ES"/>
            <w:rPrChange w:id="3608" w:author="Maribel" w:date="2018-05-27T17:54:00Z">
              <w:rPr>
                <w:lang w:val="es-ES"/>
              </w:rPr>
            </w:rPrChange>
          </w:rPr>
          <w:t>CLBs</w:t>
        </w:r>
        <w:proofErr w:type="spellEnd"/>
        <w:r w:rsidR="007D6348">
          <w:rPr>
            <w:lang w:val="es-ES"/>
          </w:rPr>
          <w:t xml:space="preserve">, </w:t>
        </w:r>
        <w:r w:rsidR="007D6348" w:rsidRPr="007D6348">
          <w:rPr>
            <w:i/>
            <w:lang w:val="es-ES"/>
            <w:rPrChange w:id="3609" w:author="Maribel" w:date="2018-05-27T17:54:00Z">
              <w:rPr>
                <w:lang w:val="es-ES"/>
              </w:rPr>
            </w:rPrChange>
          </w:rPr>
          <w:t>configurable</w:t>
        </w:r>
      </w:ins>
      <w:ins w:id="3610" w:author="Maribel" w:date="2018-05-27T17:54:00Z">
        <w:r w:rsidR="007D6348" w:rsidRPr="007D6348">
          <w:rPr>
            <w:i/>
            <w:lang w:val="es-ES"/>
            <w:rPrChange w:id="3611" w:author="Maribel" w:date="2018-05-27T17:54:00Z">
              <w:rPr>
                <w:lang w:val="es-ES"/>
              </w:rPr>
            </w:rPrChange>
          </w:rPr>
          <w:t xml:space="preserve"> </w:t>
        </w:r>
        <w:proofErr w:type="spellStart"/>
        <w:r w:rsidR="007D6348" w:rsidRPr="007D6348">
          <w:rPr>
            <w:i/>
            <w:lang w:val="es-ES"/>
            <w:rPrChange w:id="3612" w:author="Maribel" w:date="2018-05-27T17:54:00Z">
              <w:rPr>
                <w:lang w:val="es-ES"/>
              </w:rPr>
            </w:rPrChange>
          </w:rPr>
          <w:t>logic</w:t>
        </w:r>
        <w:proofErr w:type="spellEnd"/>
        <w:r w:rsidR="007D6348" w:rsidRPr="007D6348">
          <w:rPr>
            <w:i/>
            <w:lang w:val="es-ES"/>
            <w:rPrChange w:id="3613" w:author="Maribel" w:date="2018-05-27T17:54:00Z">
              <w:rPr>
                <w:lang w:val="es-ES"/>
              </w:rPr>
            </w:rPrChange>
          </w:rPr>
          <w:t xml:space="preserve"> blocks</w:t>
        </w:r>
      </w:ins>
      <w:ins w:id="3614" w:author="Maribel" w:date="2018-05-27T17:53:00Z">
        <w:r w:rsidR="007D6348">
          <w:rPr>
            <w:lang w:val="es-ES"/>
          </w:rPr>
          <w:t>)</w:t>
        </w:r>
      </w:ins>
    </w:p>
    <w:p w14:paraId="1A4A697F" w14:textId="27520870" w:rsidR="0078657A" w:rsidRDefault="005A084A" w:rsidP="0078657A">
      <w:pPr>
        <w:pStyle w:val="Prrafodelista"/>
        <w:numPr>
          <w:ilvl w:val="0"/>
          <w:numId w:val="1"/>
        </w:numPr>
        <w:rPr>
          <w:ins w:id="3615" w:author="Maribel" w:date="2018-05-27T17:52:00Z"/>
          <w:lang w:val="es-ES"/>
        </w:rPr>
      </w:pPr>
      <w:ins w:id="3616" w:author="Maribel" w:date="2018-05-27T17:56:00Z">
        <w:r>
          <w:rPr>
            <w:lang w:val="es-ES"/>
          </w:rPr>
          <w:t>Matriz de i</w:t>
        </w:r>
      </w:ins>
      <w:ins w:id="3617" w:author="Maribel" w:date="2018-05-27T17:52:00Z">
        <w:r w:rsidR="0078657A">
          <w:rPr>
            <w:lang w:val="es-ES"/>
          </w:rPr>
          <w:t>nterconexiones programables</w:t>
        </w:r>
      </w:ins>
    </w:p>
    <w:p w14:paraId="37C721FC" w14:textId="2C9085A7" w:rsidR="0078657A" w:rsidRPr="0078657A" w:rsidRDefault="0078657A">
      <w:pPr>
        <w:pStyle w:val="Prrafodelista"/>
        <w:numPr>
          <w:ilvl w:val="0"/>
          <w:numId w:val="1"/>
        </w:numPr>
        <w:rPr>
          <w:ins w:id="3618" w:author="Maribel" w:date="2018-05-27T17:52:00Z"/>
          <w:lang w:val="es-ES"/>
        </w:rPr>
        <w:pPrChange w:id="3619" w:author="Maribel" w:date="2018-05-27T17:52:00Z">
          <w:pPr/>
        </w:pPrChange>
      </w:pPr>
      <w:ins w:id="3620" w:author="Maribel" w:date="2018-05-27T17:52:00Z">
        <w:r>
          <w:rPr>
            <w:lang w:val="es-ES"/>
          </w:rPr>
          <w:t>Bloques de entrada salida</w:t>
        </w:r>
      </w:ins>
    </w:p>
    <w:p w14:paraId="279E38C8" w14:textId="4D744B3B" w:rsidR="004F1D92" w:rsidRDefault="004F1D92" w:rsidP="00A32E5B">
      <w:pPr>
        <w:rPr>
          <w:lang w:val="es-ES"/>
        </w:rPr>
      </w:pPr>
      <w:del w:id="3621" w:author="Maribel" w:date="2018-05-27T17:52:00Z">
        <w:r w:rsidDel="0078657A">
          <w:rPr>
            <w:lang w:val="es-ES"/>
          </w:rPr>
          <w:delText xml:space="preserve"> el bloque lógico, las interconexiones programables y los bloques de entrada/salida (E/S).</w:delText>
        </w:r>
      </w:del>
      <w:del w:id="3622" w:author="Maribel" w:date="2018-05-27T17:48:00Z">
        <w:r w:rsidR="003B34BA" w:rsidDel="0078657A">
          <w:rPr>
            <w:lang w:val="es-ES"/>
          </w:rPr>
          <w:delText xml:space="preserve"> </w:delText>
        </w:r>
      </w:del>
      <w:r w:rsidR="003B34BA">
        <w:rPr>
          <w:lang w:val="es-ES"/>
        </w:rPr>
        <w:t xml:space="preserve">Los bloques lógicos de la FPGA no son tan complejos como los del </w:t>
      </w:r>
      <w:del w:id="3623" w:author="Maribel" w:date="2018-05-27T17:45:00Z">
        <w:r w:rsidR="003B34BA" w:rsidDel="005B77BB">
          <w:rPr>
            <w:lang w:val="es-ES"/>
          </w:rPr>
          <w:delText>CPLD</w:delText>
        </w:r>
      </w:del>
      <w:ins w:id="3624" w:author="Maribel" w:date="2018-05-27T17:45:00Z">
        <w:r w:rsidR="005B77BB">
          <w:rPr>
            <w:lang w:val="es-ES"/>
          </w:rPr>
          <w:t>CPLD,</w:t>
        </w:r>
      </w:ins>
      <w:r w:rsidR="003B34BA">
        <w:rPr>
          <w:lang w:val="es-ES"/>
        </w:rPr>
        <w:t xml:space="preserve"> pero, generalmente, contiene muchos más.</w:t>
      </w:r>
      <w:r w:rsidR="00F32277">
        <w:rPr>
          <w:lang w:val="es-ES"/>
        </w:rPr>
        <w:t xml:space="preserve"> Cando estos bloques son relativamente simples, se dice que la arquitectura de la FPGA es de “granularidad fina”. Cuando son más complejos, la arquitectura se denomina de “granularidad gruesa”.</w:t>
      </w:r>
      <w:r w:rsidR="008A3079">
        <w:rPr>
          <w:lang w:val="es-ES"/>
        </w:rPr>
        <w:t xml:space="preserve"> Los bloques de entrada salida se encuentran en los bordes exteriores de la estructura. La matriz de interconexiones programable distribuida proporciona la interconexión de los bloques lógicos y los bloques de E/S. [23]</w:t>
      </w:r>
    </w:p>
    <w:p w14:paraId="7BF51536" w14:textId="19200601" w:rsidR="00C05F89" w:rsidRDefault="0078657A" w:rsidP="00A32E5B">
      <w:pPr>
        <w:rPr>
          <w:ins w:id="3625" w:author="Maribel" w:date="2018-05-27T17:55:00Z"/>
          <w:lang w:val="es-ES"/>
        </w:rPr>
      </w:pPr>
      <w:ins w:id="3626" w:author="Maribel" w:date="2018-05-27T17:48:00Z">
        <w:r>
          <w:rPr>
            <w:lang w:val="es-ES"/>
          </w:rPr>
          <w:t>En lugar de calcular los resultados de la lógica combinacion</w:t>
        </w:r>
      </w:ins>
      <w:ins w:id="3627" w:author="Maribel" w:date="2018-05-27T17:49:00Z">
        <w:r>
          <w:rPr>
            <w:lang w:val="es-ES"/>
          </w:rPr>
          <w:t xml:space="preserve">al </w:t>
        </w:r>
      </w:ins>
      <w:ins w:id="3628" w:author="Maribel" w:date="2018-05-27T17:50:00Z">
        <w:r>
          <w:rPr>
            <w:lang w:val="es-ES"/>
          </w:rPr>
          <w:t xml:space="preserve">de las sumas de productos como en </w:t>
        </w:r>
        <w:proofErr w:type="spellStart"/>
        <w:r>
          <w:rPr>
            <w:lang w:val="es-ES"/>
          </w:rPr>
          <w:t>SPLDs</w:t>
        </w:r>
      </w:ins>
      <w:proofErr w:type="spellEnd"/>
      <w:ins w:id="3629" w:author="Maribel" w:date="2018-05-27T17:51:00Z">
        <w:r>
          <w:rPr>
            <w:lang w:val="es-ES"/>
          </w:rPr>
          <w:t xml:space="preserve"> y </w:t>
        </w:r>
        <w:proofErr w:type="spellStart"/>
        <w:r>
          <w:rPr>
            <w:lang w:val="es-ES"/>
          </w:rPr>
          <w:t>CPLDs</w:t>
        </w:r>
        <w:proofErr w:type="spellEnd"/>
        <w:r>
          <w:rPr>
            <w:lang w:val="es-ES"/>
          </w:rPr>
          <w:t xml:space="preserve">, los bloques lógicos de las </w:t>
        </w:r>
        <w:proofErr w:type="spellStart"/>
        <w:r>
          <w:rPr>
            <w:lang w:val="es-ES"/>
          </w:rPr>
          <w:t>FPGAs</w:t>
        </w:r>
        <w:proofErr w:type="spellEnd"/>
        <w:r>
          <w:rPr>
            <w:lang w:val="es-ES"/>
          </w:rPr>
          <w:t xml:space="preserve"> utilizan tablas de búsqueda (</w:t>
        </w:r>
        <w:r w:rsidRPr="0078657A">
          <w:rPr>
            <w:i/>
            <w:lang w:val="es-ES"/>
            <w:rPrChange w:id="3630" w:author="Maribel" w:date="2018-05-27T17:51:00Z">
              <w:rPr>
                <w:lang w:val="es-ES"/>
              </w:rPr>
            </w:rPrChange>
          </w:rPr>
          <w:t>LUT</w:t>
        </w:r>
        <w:r>
          <w:rPr>
            <w:lang w:val="es-ES"/>
          </w:rPr>
          <w:t xml:space="preserve">, </w:t>
        </w:r>
        <w:proofErr w:type="gramStart"/>
        <w:r w:rsidRPr="0078657A">
          <w:rPr>
            <w:i/>
            <w:lang w:val="es-ES"/>
            <w:rPrChange w:id="3631" w:author="Maribel" w:date="2018-05-27T17:51:00Z">
              <w:rPr>
                <w:lang w:val="es-ES"/>
              </w:rPr>
            </w:rPrChange>
          </w:rPr>
          <w:t>look</w:t>
        </w:r>
        <w:proofErr w:type="gramEnd"/>
        <w:r w:rsidRPr="0078657A">
          <w:rPr>
            <w:i/>
            <w:lang w:val="es-ES"/>
            <w:rPrChange w:id="3632" w:author="Maribel" w:date="2018-05-27T17:51:00Z">
              <w:rPr>
                <w:lang w:val="es-ES"/>
              </w:rPr>
            </w:rPrChange>
          </w:rPr>
          <w:t>-up tables</w:t>
        </w:r>
        <w:r>
          <w:rPr>
            <w:lang w:val="es-ES"/>
          </w:rPr>
          <w:t>).</w:t>
        </w:r>
      </w:ins>
      <w:ins w:id="3633" w:author="Maribel" w:date="2018-05-27T17:52:00Z">
        <w:r w:rsidR="007D6348">
          <w:rPr>
            <w:lang w:val="es-ES"/>
          </w:rPr>
          <w:t xml:space="preserve"> Las </w:t>
        </w:r>
        <w:proofErr w:type="spellStart"/>
        <w:r w:rsidR="007D6348">
          <w:rPr>
            <w:lang w:val="es-ES"/>
          </w:rPr>
          <w:t>LUTs</w:t>
        </w:r>
        <w:proofErr w:type="spellEnd"/>
        <w:r w:rsidR="007D6348">
          <w:rPr>
            <w:lang w:val="es-ES"/>
          </w:rPr>
          <w:t xml:space="preserve"> </w:t>
        </w:r>
        <w:r w:rsidR="007D6348">
          <w:rPr>
            <w:lang w:val="es-ES"/>
          </w:rPr>
          <w:lastRenderedPageBreak/>
          <w:t>permiten almacenar valores arbitrarios que corresponderán al resultado o salida de una función lógica de determinad</w:t>
        </w:r>
      </w:ins>
      <w:ins w:id="3634" w:author="Maribel" w:date="2018-05-27T17:53:00Z">
        <w:r w:rsidR="007D6348">
          <w:rPr>
            <w:lang w:val="es-ES"/>
          </w:rPr>
          <w:t>os valores de entrada. [37]</w:t>
        </w:r>
      </w:ins>
      <w:ins w:id="3635" w:author="Maribel" w:date="2018-05-27T17:54:00Z">
        <w:r w:rsidR="00B71828">
          <w:rPr>
            <w:lang w:val="es-ES"/>
          </w:rPr>
          <w:t>.</w:t>
        </w:r>
      </w:ins>
      <w:del w:id="3636" w:author="Maribel" w:date="2018-05-27T17:54:00Z">
        <w:r w:rsidR="00271578" w:rsidDel="00B71828">
          <w:rPr>
            <w:lang w:val="es-ES"/>
          </w:rPr>
          <w:delText xml:space="preserve">Los detalles de diseño específicos para cada FPGA dependen del fabricante. Por ejemplo, Xilinx utiliza los </w:delText>
        </w:r>
        <w:r w:rsidR="00271578" w:rsidRPr="0085423C" w:rsidDel="00B71828">
          <w:rPr>
            <w:i/>
            <w:lang w:val="es-ES"/>
          </w:rPr>
          <w:delText>bloques lógicos</w:delText>
        </w:r>
        <w:r w:rsidR="00271578" w:rsidDel="00B71828">
          <w:rPr>
            <w:lang w:val="es-ES"/>
          </w:rPr>
          <w:delText xml:space="preserve"> como</w:delText>
        </w:r>
        <w:r w:rsidR="0085423C" w:rsidDel="00B71828">
          <w:rPr>
            <w:lang w:val="es-ES"/>
          </w:rPr>
          <w:delText xml:space="preserve"> como un bloque lógico configurable (CLB) en sus FPGAs. El CLB está basado en una o más look-up tables (LUT) y biestables. El LUT está hecho de celdas de memoria (celdas SRAM).</w:delText>
        </w:r>
        <w:r w:rsidR="008A3079" w:rsidDel="00B71828">
          <w:rPr>
            <w:lang w:val="es-ES"/>
          </w:rPr>
          <w:delText xml:space="preserve"> [20]</w:delText>
        </w:r>
      </w:del>
    </w:p>
    <w:p w14:paraId="7C93092F" w14:textId="2FD45273" w:rsidR="00C1457F" w:rsidDel="00C1457F" w:rsidRDefault="00C1457F" w:rsidP="00A32E5B">
      <w:pPr>
        <w:rPr>
          <w:del w:id="3637" w:author="Maribel" w:date="2018-05-27T17:55: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38" w:author="Maribel" w:date="2018-05-27T18:05:00Z">
          <w:tblPr>
            <w:tblStyle w:val="Tablaconcuadrcula"/>
            <w:tblW w:w="0" w:type="auto"/>
            <w:tblLook w:val="04A0" w:firstRow="1" w:lastRow="0" w:firstColumn="1" w:lastColumn="0" w:noHBand="0" w:noVBand="1"/>
          </w:tblPr>
        </w:tblPrChange>
      </w:tblPr>
      <w:tblGrid>
        <w:gridCol w:w="9350"/>
        <w:tblGridChange w:id="3639">
          <w:tblGrid>
            <w:gridCol w:w="20"/>
            <w:gridCol w:w="9330"/>
            <w:gridCol w:w="20"/>
          </w:tblGrid>
        </w:tblGridChange>
      </w:tblGrid>
      <w:tr w:rsidR="000C26F2" w:rsidRPr="008346D7" w14:paraId="7113005E" w14:textId="77777777" w:rsidTr="00806350">
        <w:trPr>
          <w:trPrChange w:id="3640" w:author="Maribel" w:date="2018-05-27T18:05:00Z">
            <w:trPr>
              <w:gridBefore w:val="1"/>
            </w:trPr>
          </w:trPrChange>
        </w:trPr>
        <w:tc>
          <w:tcPr>
            <w:tcW w:w="9350" w:type="dxa"/>
            <w:tcPrChange w:id="3641" w:author="Maribel" w:date="2018-05-27T18:05:00Z">
              <w:tcPr>
                <w:tcW w:w="9350" w:type="dxa"/>
                <w:gridSpan w:val="2"/>
              </w:tcPr>
            </w:tcPrChange>
          </w:tcPr>
          <w:p w14:paraId="577AB772" w14:textId="44BB3A14" w:rsidR="000C26F2" w:rsidDel="003B1934" w:rsidRDefault="000C26F2" w:rsidP="00671608">
            <w:pPr>
              <w:jc w:val="center"/>
              <w:rPr>
                <w:del w:id="3642" w:author="Maribel" w:date="2018-05-22T18:22:00Z"/>
                <w:lang w:val="es-ES"/>
              </w:rPr>
            </w:pPr>
            <w:del w:id="3643" w:author="Maribel" w:date="2018-05-22T17:46:00Z">
              <w:r w:rsidDel="000C26F2">
                <w:rPr>
                  <w:lang w:val="es-ES"/>
                </w:rPr>
                <w:delText>(*** diagrama página 27 libro Fundamentos Digitales)</w:delText>
              </w:r>
            </w:del>
          </w:p>
          <w:p w14:paraId="3D54E351" w14:textId="19387A09" w:rsidR="000C26F2" w:rsidRPr="005C1595" w:rsidDel="000C26F2" w:rsidRDefault="00D961EB">
            <w:pPr>
              <w:keepNext/>
              <w:jc w:val="center"/>
              <w:rPr>
                <w:del w:id="3644" w:author="Maribel" w:date="2018-05-22T17:47:00Z"/>
                <w:rPrChange w:id="3645" w:author="Maribel" w:date="2018-05-27T18:03:00Z">
                  <w:rPr>
                    <w:del w:id="3646" w:author="Maribel" w:date="2018-05-22T17:47:00Z"/>
                    <w:lang w:val="es-ES"/>
                  </w:rPr>
                </w:rPrChange>
              </w:rPr>
              <w:pPrChange w:id="3647" w:author="Maribel" w:date="2018-05-27T18:06:00Z">
                <w:pPr>
                  <w:jc w:val="center"/>
                </w:pPr>
              </w:pPrChange>
            </w:pPr>
            <w:ins w:id="3648" w:author="Maribel" w:date="2018-05-22T18:22:00Z">
              <w:r>
                <w:rPr>
                  <w:noProof/>
                </w:rPr>
                <w:drawing>
                  <wp:inline distT="0" distB="0" distL="0" distR="0" wp14:anchorId="02469217" wp14:editId="24256097">
                    <wp:extent cx="5635690" cy="4418381"/>
                    <wp:effectExtent l="0" t="0" r="317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557"/>
                            <a:stretch/>
                          </pic:blipFill>
                          <pic:spPr bwMode="auto">
                            <a:xfrm>
                              <a:off x="0" y="0"/>
                              <a:ext cx="5635690" cy="4418381"/>
                            </a:xfrm>
                            <a:prstGeom prst="rect">
                              <a:avLst/>
                            </a:prstGeom>
                            <a:ln>
                              <a:noFill/>
                            </a:ln>
                            <a:extLst>
                              <a:ext uri="{53640926-AAD7-44D8-BBD7-CCE9431645EC}">
                                <a14:shadowObscured xmlns:a14="http://schemas.microsoft.com/office/drawing/2010/main"/>
                              </a:ext>
                            </a:extLst>
                          </pic:spPr>
                        </pic:pic>
                      </a:graphicData>
                    </a:graphic>
                  </wp:inline>
                </w:drawing>
              </w:r>
            </w:ins>
            <w:del w:id="3649" w:author="Maribel" w:date="2018-05-22T17:46:00Z">
              <w:r w:rsidR="000C26F2" w:rsidDel="000C26F2">
                <w:rPr>
                  <w:lang w:val="es-ES"/>
                </w:rPr>
                <w:delText>(*** diagrama página 28 libro Fundamentos Digitales)</w:delText>
              </w:r>
            </w:del>
          </w:p>
          <w:p w14:paraId="1D340E3D" w14:textId="5AD86D83" w:rsidR="000C26F2" w:rsidRDefault="000C26F2">
            <w:pPr>
              <w:jc w:val="center"/>
              <w:rPr>
                <w:lang w:val="es-ES"/>
              </w:rPr>
            </w:pPr>
            <w:del w:id="3650" w:author="Maribel" w:date="2018-05-22T17:47:00Z">
              <w:r w:rsidDel="000C26F2">
                <w:rPr>
                  <w:lang w:val="es-ES"/>
                </w:rPr>
                <w:delText>(*** diagrama página 29 libro Fundamentos Digitales)</w:delText>
              </w:r>
            </w:del>
          </w:p>
        </w:tc>
      </w:tr>
      <w:tr w:rsidR="00806350" w:rsidRPr="008346D7" w14:paraId="4A674199" w14:textId="77777777" w:rsidTr="00806350">
        <w:trPr>
          <w:ins w:id="3651" w:author="Maribel" w:date="2018-05-27T18:05:00Z"/>
        </w:trPr>
        <w:tc>
          <w:tcPr>
            <w:tcW w:w="9350" w:type="dxa"/>
          </w:tcPr>
          <w:p w14:paraId="312A9A1E" w14:textId="77777777" w:rsidR="00806350" w:rsidDel="000C26F2" w:rsidRDefault="00806350" w:rsidP="005C1595">
            <w:pPr>
              <w:rPr>
                <w:ins w:id="3652" w:author="Maribel" w:date="2018-05-27T18:05:00Z"/>
                <w:lang w:val="es-ES"/>
              </w:rPr>
            </w:pPr>
          </w:p>
        </w:tc>
      </w:tr>
      <w:tr w:rsidR="00DB6C0D" w:rsidRPr="00B937CA" w14:paraId="4382E185" w14:textId="77777777" w:rsidTr="00806350">
        <w:trPr>
          <w:trPrChange w:id="3653" w:author="Maribel" w:date="2018-05-27T18:05:00Z">
            <w:trPr>
              <w:gridBefore w:val="1"/>
            </w:trPr>
          </w:trPrChange>
        </w:trPr>
        <w:tc>
          <w:tcPr>
            <w:tcW w:w="9350" w:type="dxa"/>
            <w:tcPrChange w:id="3654" w:author="Maribel" w:date="2018-05-27T18:05:00Z">
              <w:tcPr>
                <w:tcW w:w="9350" w:type="dxa"/>
                <w:gridSpan w:val="2"/>
              </w:tcPr>
            </w:tcPrChange>
          </w:tcPr>
          <w:p w14:paraId="0101F78F" w14:textId="3A779219" w:rsidR="00DB6C0D" w:rsidRPr="002A3EA7" w:rsidRDefault="005C1595">
            <w:pPr>
              <w:pStyle w:val="Descripcin"/>
              <w:jc w:val="center"/>
              <w:rPr>
                <w:lang w:val="es-ES"/>
              </w:rPr>
              <w:pPrChange w:id="3655" w:author="Maribel" w:date="2018-05-27T18:03:00Z">
                <w:pPr>
                  <w:jc w:val="center"/>
                </w:pPr>
              </w:pPrChange>
            </w:pPr>
            <w:ins w:id="3656" w:author="Maribel" w:date="2018-05-27T18:03:00Z">
              <w:r w:rsidRPr="00D01A5F">
                <w:rPr>
                  <w:lang w:val="es-ES"/>
                  <w:rPrChange w:id="3657" w:author="Maribel" w:date="2018-05-27T18:03:00Z">
                    <w:rPr>
                      <w:i/>
                      <w:iCs/>
                    </w:rPr>
                  </w:rPrChange>
                </w:rPr>
                <w:t xml:space="preserve">Figura </w:t>
              </w:r>
              <w:r>
                <w:fldChar w:fldCharType="begin"/>
              </w:r>
              <w:r w:rsidRPr="00D01A5F">
                <w:rPr>
                  <w:lang w:val="es-ES"/>
                  <w:rPrChange w:id="3658" w:author="Maribel" w:date="2018-05-27T18:03:00Z">
                    <w:rPr>
                      <w:i/>
                      <w:iCs/>
                    </w:rPr>
                  </w:rPrChange>
                </w:rPr>
                <w:instrText xml:space="preserve"> SEQ Figura \* ARABIC </w:instrText>
              </w:r>
              <w:r>
                <w:fldChar w:fldCharType="separate"/>
              </w:r>
            </w:ins>
            <w:ins w:id="3659" w:author="Maribel" w:date="2018-05-29T01:55:00Z">
              <w:r w:rsidR="00791217">
                <w:rPr>
                  <w:noProof/>
                  <w:lang w:val="es-ES"/>
                </w:rPr>
                <w:t>15</w:t>
              </w:r>
            </w:ins>
            <w:ins w:id="3660" w:author="Maribel" w:date="2018-05-27T18:03:00Z">
              <w:r>
                <w:fldChar w:fldCharType="end"/>
              </w:r>
              <w:r w:rsidRPr="00D01A5F">
                <w:rPr>
                  <w:lang w:val="es-ES"/>
                  <w:rPrChange w:id="3661" w:author="Maribel" w:date="2018-05-27T18:03:00Z">
                    <w:rPr>
                      <w:i/>
                      <w:iCs/>
                    </w:rPr>
                  </w:rPrChange>
                </w:rPr>
                <w:t>.</w:t>
              </w:r>
              <w:r w:rsidRPr="00655210">
                <w:rPr>
                  <w:i w:val="0"/>
                  <w:lang w:val="es-ES"/>
                  <w:rPrChange w:id="3662" w:author="Maribel" w:date="2018-05-27T18:15:00Z">
                    <w:rPr>
                      <w:i/>
                      <w:iCs/>
                    </w:rPr>
                  </w:rPrChange>
                </w:rPr>
                <w:t xml:space="preserve"> </w:t>
              </w:r>
            </w:ins>
            <w:del w:id="3663" w:author="Maribel" w:date="2018-05-27T18:03:00Z">
              <w:r w:rsidR="00DB6C0D" w:rsidRPr="00655210" w:rsidDel="005C1595">
                <w:rPr>
                  <w:i w:val="0"/>
                  <w:lang w:val="es-ES"/>
                  <w:rPrChange w:id="3664" w:author="Maribel" w:date="2018-05-27T18:15:00Z">
                    <w:rPr>
                      <w:i/>
                      <w:iCs/>
                      <w:lang w:val="es-ES"/>
                    </w:rPr>
                  </w:rPrChange>
                </w:rPr>
                <w:delText>Comparación entre distintos tipos de PLDs</w:delText>
              </w:r>
            </w:del>
            <w:ins w:id="3665" w:author="Maribel" w:date="2018-05-27T18:03:00Z">
              <w:r w:rsidRPr="00655210">
                <w:rPr>
                  <w:i w:val="0"/>
                  <w:lang w:val="es-ES"/>
                  <w:rPrChange w:id="3666" w:author="Maribel" w:date="2018-05-27T18:15:00Z">
                    <w:rPr>
                      <w:i/>
                      <w:iCs/>
                      <w:lang w:val="es-ES"/>
                    </w:rPr>
                  </w:rPrChange>
                </w:rPr>
                <w:t xml:space="preserve">Arquitectura </w:t>
              </w:r>
            </w:ins>
            <w:ins w:id="3667" w:author="Maribel" w:date="2018-05-27T18:07:00Z">
              <w:r w:rsidR="00CD4918" w:rsidRPr="00655210">
                <w:rPr>
                  <w:i w:val="0"/>
                  <w:lang w:val="es-ES"/>
                  <w:rPrChange w:id="3668" w:author="Maribel" w:date="2018-05-27T18:15:00Z">
                    <w:rPr>
                      <w:i/>
                      <w:iCs/>
                      <w:lang w:val="es-ES"/>
                    </w:rPr>
                  </w:rPrChange>
                </w:rPr>
                <w:t xml:space="preserve">básica </w:t>
              </w:r>
            </w:ins>
            <w:ins w:id="3669" w:author="Maribel" w:date="2018-05-27T18:03:00Z">
              <w:r w:rsidRPr="00655210">
                <w:rPr>
                  <w:i w:val="0"/>
                  <w:lang w:val="es-ES"/>
                  <w:rPrChange w:id="3670" w:author="Maribel" w:date="2018-05-27T18:15:00Z">
                    <w:rPr>
                      <w:i/>
                      <w:iCs/>
                      <w:lang w:val="es-ES"/>
                    </w:rPr>
                  </w:rPrChange>
                </w:rPr>
                <w:t>de una FPGA.</w:t>
              </w:r>
              <w:r w:rsidR="00D01A5F" w:rsidRPr="00655210">
                <w:rPr>
                  <w:i w:val="0"/>
                  <w:lang w:val="es-ES"/>
                  <w:rPrChange w:id="3671" w:author="Maribel" w:date="2018-05-27T18:15:00Z">
                    <w:rPr>
                      <w:i/>
                      <w:iCs/>
                      <w:lang w:val="es-ES"/>
                    </w:rPr>
                  </w:rPrChange>
                </w:rPr>
                <w:t xml:space="preserve"> </w:t>
              </w:r>
              <w:r w:rsidR="00D01A5F" w:rsidRPr="00655210">
                <w:rPr>
                  <w:i w:val="0"/>
                  <w:iCs w:val="0"/>
                  <w:lang w:val="es-ES"/>
                </w:rPr>
                <w:t xml:space="preserve">Recuperado </w:t>
              </w:r>
              <w:r w:rsidR="00D01A5F" w:rsidRPr="00122D64">
                <w:rPr>
                  <w:i w:val="0"/>
                  <w:iCs w:val="0"/>
                  <w:lang w:val="es-ES"/>
                </w:rPr>
                <w:t xml:space="preserve">de </w:t>
              </w:r>
              <w:r w:rsidR="00D01A5F" w:rsidRPr="00122D64">
                <w:rPr>
                  <w:iCs w:val="0"/>
                  <w:lang w:val="es-ES"/>
                </w:rPr>
                <w:t>“Fundamentos de sistemas digitales”</w:t>
              </w:r>
              <w:r w:rsidR="00D01A5F" w:rsidRPr="00122D64">
                <w:rPr>
                  <w:i w:val="0"/>
                  <w:iCs w:val="0"/>
                  <w:lang w:val="es-ES"/>
                </w:rPr>
                <w:t xml:space="preserve">, de Floyd, Thomas L., 2006, p. </w:t>
              </w:r>
              <w:r w:rsidR="00D01A5F">
                <w:rPr>
                  <w:i w:val="0"/>
                  <w:iCs w:val="0"/>
                  <w:lang w:val="es-ES"/>
                </w:rPr>
                <w:t>707</w:t>
              </w:r>
              <w:r w:rsidR="00D01A5F" w:rsidRPr="00122D64">
                <w:rPr>
                  <w:i w:val="0"/>
                  <w:iCs w:val="0"/>
                  <w:lang w:val="es-ES"/>
                </w:rPr>
                <w:t>, Madrid, España: Pearson Educación S.A.</w:t>
              </w:r>
            </w:ins>
          </w:p>
        </w:tc>
      </w:tr>
    </w:tbl>
    <w:p w14:paraId="0F128A7B" w14:textId="671BC106" w:rsidR="00DB6C0D" w:rsidDel="004F642A" w:rsidRDefault="00DB6C0D" w:rsidP="004F642A">
      <w:pPr>
        <w:rPr>
          <w:del w:id="3672" w:author="Maribel" w:date="2018-05-13T19:26:00Z"/>
          <w:lang w:val="es-ES"/>
        </w:rPr>
      </w:pPr>
    </w:p>
    <w:p w14:paraId="2EC9034F" w14:textId="7090B866" w:rsidR="004F642A" w:rsidRDefault="004F642A" w:rsidP="004F642A">
      <w:pPr>
        <w:rPr>
          <w:ins w:id="3673" w:author="Maribel" w:date="2018-05-27T17:55:00Z"/>
          <w:lang w:val="es-ES"/>
        </w:rPr>
      </w:pPr>
    </w:p>
    <w:p w14:paraId="7AFF24ED" w14:textId="00518590" w:rsidR="004F642A" w:rsidRDefault="004F642A" w:rsidP="004F642A">
      <w:pPr>
        <w:rPr>
          <w:ins w:id="3674" w:author="Maribel" w:date="2018-05-27T17:57:00Z"/>
          <w:lang w:val="es-ES"/>
        </w:rPr>
      </w:pPr>
      <w:ins w:id="3675" w:author="Maribel" w:date="2018-05-27T17:55:00Z">
        <w:r>
          <w:rPr>
            <w:lang w:val="es-ES"/>
          </w:rPr>
          <w:t>Como podemos apreciar en la figura anterior (figura 16)</w:t>
        </w:r>
      </w:ins>
      <w:ins w:id="3676" w:author="Maribel" w:date="2018-05-27T17:56:00Z">
        <w:r w:rsidR="005A084A">
          <w:rPr>
            <w:lang w:val="es-ES"/>
          </w:rPr>
          <w:t xml:space="preserve">, los bloques lógicos o </w:t>
        </w:r>
        <w:proofErr w:type="spellStart"/>
        <w:r w:rsidR="005A084A">
          <w:rPr>
            <w:lang w:val="es-ES"/>
          </w:rPr>
          <w:t>CLBs</w:t>
        </w:r>
        <w:proofErr w:type="spellEnd"/>
        <w:r w:rsidR="005A084A">
          <w:rPr>
            <w:lang w:val="es-ES"/>
          </w:rPr>
          <w:t xml:space="preserve"> acceden a los bloques de entrada/salida mediante una matriz de interconexi</w:t>
        </w:r>
      </w:ins>
      <w:ins w:id="3677" w:author="Maribel" w:date="2018-05-27T17:57:00Z">
        <w:r w:rsidR="005A084A">
          <w:rPr>
            <w:lang w:val="es-ES"/>
          </w:rPr>
          <w:t>ones programables que los interconectan.</w:t>
        </w:r>
      </w:ins>
    </w:p>
    <w:p w14:paraId="527D9497" w14:textId="3C7DFE14" w:rsidR="00346C32" w:rsidRDefault="00346C32" w:rsidP="004F642A">
      <w:pPr>
        <w:rPr>
          <w:ins w:id="3678" w:author="Maribel" w:date="2018-05-27T23:43:00Z"/>
          <w:lang w:val="es-ES"/>
        </w:rPr>
      </w:pPr>
      <w:ins w:id="3679" w:author="Maribel" w:date="2018-05-27T17:57:00Z">
        <w:r>
          <w:rPr>
            <w:lang w:val="es-ES"/>
          </w:rPr>
          <w:t xml:space="preserve">Los </w:t>
        </w:r>
        <w:proofErr w:type="spellStart"/>
        <w:r>
          <w:rPr>
            <w:lang w:val="es-ES"/>
          </w:rPr>
          <w:t>CLBs</w:t>
        </w:r>
        <w:proofErr w:type="spellEnd"/>
        <w:r>
          <w:rPr>
            <w:lang w:val="es-ES"/>
          </w:rPr>
          <w:t xml:space="preserve"> están formados por ci</w:t>
        </w:r>
      </w:ins>
      <w:ins w:id="3680" w:author="Maribel" w:date="2018-05-27T17:58:00Z">
        <w:r>
          <w:rPr>
            <w:lang w:val="es-ES"/>
          </w:rPr>
          <w:t xml:space="preserve">erto número de </w:t>
        </w:r>
        <w:proofErr w:type="spellStart"/>
        <w:r>
          <w:rPr>
            <w:lang w:val="es-ES"/>
          </w:rPr>
          <w:t>L</w:t>
        </w:r>
      </w:ins>
      <w:ins w:id="3681" w:author="Maribel" w:date="2018-05-27T17:59:00Z">
        <w:r w:rsidR="00C37E7E">
          <w:rPr>
            <w:lang w:val="es-ES"/>
          </w:rPr>
          <w:t>U</w:t>
        </w:r>
      </w:ins>
      <w:ins w:id="3682" w:author="Maribel" w:date="2018-05-27T17:58:00Z">
        <w:r>
          <w:rPr>
            <w:lang w:val="es-ES"/>
          </w:rPr>
          <w:t>Ts</w:t>
        </w:r>
        <w:proofErr w:type="spellEnd"/>
        <w:r>
          <w:rPr>
            <w:lang w:val="es-ES"/>
          </w:rPr>
          <w:t xml:space="preserve"> cuyas salidas, multiplexadas, están conectadas a su vez a biestables y a las salidas del bloque.</w:t>
        </w:r>
        <w:r w:rsidR="00C37E7E">
          <w:rPr>
            <w:lang w:val="es-ES"/>
          </w:rPr>
          <w:t xml:space="preserve"> El nivel de complejidad crece rápidamente al aumentar la capacidad de las </w:t>
        </w:r>
        <w:proofErr w:type="spellStart"/>
        <w:r w:rsidR="00C37E7E">
          <w:rPr>
            <w:lang w:val="es-ES"/>
          </w:rPr>
          <w:t>LUTs</w:t>
        </w:r>
        <w:proofErr w:type="spellEnd"/>
        <w:r w:rsidR="00C37E7E">
          <w:rPr>
            <w:lang w:val="es-ES"/>
          </w:rPr>
          <w:t>.</w:t>
        </w:r>
      </w:ins>
    </w:p>
    <w:p w14:paraId="48890EB2" w14:textId="77777777" w:rsidR="00D63227" w:rsidRDefault="00D63227" w:rsidP="004F642A">
      <w:pPr>
        <w:rPr>
          <w:ins w:id="3683" w:author="Maribel" w:date="2018-05-27T18:19:00Z"/>
          <w:lang w:val="es-ES"/>
        </w:rPr>
      </w:pPr>
    </w:p>
    <w:p w14:paraId="1E6EF624" w14:textId="1F6EB287" w:rsidR="00417C15" w:rsidRPr="00417C15" w:rsidRDefault="00417C15">
      <w:pPr>
        <w:pStyle w:val="Prrafodelista"/>
        <w:numPr>
          <w:ilvl w:val="1"/>
          <w:numId w:val="7"/>
        </w:numPr>
        <w:rPr>
          <w:ins w:id="3684" w:author="Maribel" w:date="2018-05-27T18:19:00Z"/>
          <w:b/>
          <w:lang w:val="es-ES"/>
          <w:rPrChange w:id="3685" w:author="Maribel" w:date="2018-05-27T18:19:00Z">
            <w:rPr>
              <w:ins w:id="3686" w:author="Maribel" w:date="2018-05-27T18:19:00Z"/>
              <w:lang w:val="es-ES"/>
            </w:rPr>
          </w:rPrChange>
        </w:rPr>
        <w:pPrChange w:id="3687" w:author="Maribel" w:date="2018-05-27T18:19:00Z">
          <w:pPr/>
        </w:pPrChange>
      </w:pPr>
      <w:ins w:id="3688" w:author="Maribel" w:date="2018-05-27T18:19:00Z">
        <w:r w:rsidRPr="00697ED7">
          <w:rPr>
            <w:b/>
            <w:sz w:val="28"/>
            <w:lang w:val="es-ES"/>
          </w:rPr>
          <w:t>Memoria de configuración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7C15" w14:paraId="7FE17F20" w14:textId="77777777" w:rsidTr="000C1BC9">
        <w:trPr>
          <w:ins w:id="3689" w:author="Maribel" w:date="2018-05-27T18:19:00Z"/>
        </w:trPr>
        <w:tc>
          <w:tcPr>
            <w:tcW w:w="9350" w:type="dxa"/>
          </w:tcPr>
          <w:p w14:paraId="21E59713" w14:textId="74C39D16" w:rsidR="00417C15" w:rsidRPr="00122D64" w:rsidRDefault="00417C15" w:rsidP="000C1BC9">
            <w:pPr>
              <w:keepNext/>
              <w:jc w:val="center"/>
              <w:rPr>
                <w:ins w:id="3690" w:author="Maribel" w:date="2018-05-27T18:19:00Z"/>
              </w:rPr>
            </w:pPr>
          </w:p>
        </w:tc>
      </w:tr>
      <w:tr w:rsidR="00417C15" w:rsidRPr="00122D64" w14:paraId="3AB17473" w14:textId="77777777" w:rsidTr="000C1BC9">
        <w:trPr>
          <w:ins w:id="3691" w:author="Maribel" w:date="2018-05-27T18:19:00Z"/>
        </w:trPr>
        <w:tc>
          <w:tcPr>
            <w:tcW w:w="9350" w:type="dxa"/>
          </w:tcPr>
          <w:p w14:paraId="08D6FCEB" w14:textId="77777777" w:rsidR="00417C15" w:rsidRPr="00122D64" w:rsidRDefault="00417C15" w:rsidP="000C1BC9">
            <w:pPr>
              <w:jc w:val="center"/>
              <w:rPr>
                <w:ins w:id="3692" w:author="Maribel" w:date="2018-05-27T18:19:00Z"/>
                <w:iCs/>
                <w:color w:val="44546A" w:themeColor="text2"/>
                <w:sz w:val="18"/>
                <w:szCs w:val="18"/>
                <w:lang w:val="es-ES"/>
              </w:rPr>
            </w:pPr>
          </w:p>
        </w:tc>
      </w:tr>
      <w:tr w:rsidR="00417C15" w:rsidRPr="00122D64" w14:paraId="1002D5C1" w14:textId="77777777" w:rsidTr="000C1BC9">
        <w:trPr>
          <w:ins w:id="3693" w:author="Maribel" w:date="2018-05-27T18:19:00Z"/>
        </w:trPr>
        <w:tc>
          <w:tcPr>
            <w:tcW w:w="9350" w:type="dxa"/>
          </w:tcPr>
          <w:p w14:paraId="44CD38A4" w14:textId="79AADA66" w:rsidR="00417C15" w:rsidRPr="00122D64" w:rsidRDefault="00417C15" w:rsidP="000C1BC9">
            <w:pPr>
              <w:jc w:val="center"/>
              <w:rPr>
                <w:ins w:id="3694" w:author="Maribel" w:date="2018-05-27T18:19:00Z"/>
                <w:iCs/>
                <w:color w:val="44546A" w:themeColor="text2"/>
                <w:sz w:val="18"/>
                <w:szCs w:val="18"/>
                <w:lang w:val="es-ES"/>
              </w:rPr>
            </w:pPr>
          </w:p>
        </w:tc>
      </w:tr>
    </w:tbl>
    <w:p w14:paraId="0BF875C3" w14:textId="77777777" w:rsidR="00417C15" w:rsidRPr="004F642A" w:rsidRDefault="00417C15">
      <w:pPr>
        <w:rPr>
          <w:ins w:id="3695" w:author="Maribel" w:date="2018-05-27T17:55:00Z"/>
          <w:lang w:val="es-ES"/>
        </w:rPr>
        <w:pPrChange w:id="3696" w:author="Maribel" w:date="2018-05-27T17:55:00Z">
          <w:pPr>
            <w:ind w:left="1080"/>
          </w:pPr>
        </w:pPrChange>
      </w:pPr>
    </w:p>
    <w:p w14:paraId="6E33C642" w14:textId="5BA0922A" w:rsidR="004F642A" w:rsidRDefault="00EC7790" w:rsidP="004F642A">
      <w:pPr>
        <w:rPr>
          <w:ins w:id="3697" w:author="Maribel" w:date="2018-05-27T18:20:00Z"/>
          <w:lang w:val="es-ES"/>
        </w:rPr>
      </w:pPr>
      <w:ins w:id="3698" w:author="Maribel" w:date="2018-05-27T18:04:00Z">
        <w:r>
          <w:rPr>
            <w:lang w:val="es-ES"/>
          </w:rPr>
          <w:lastRenderedPageBreak/>
          <w:t xml:space="preserve">Las </w:t>
        </w:r>
        <w:proofErr w:type="spellStart"/>
        <w:r>
          <w:rPr>
            <w:lang w:val="es-ES"/>
          </w:rPr>
          <w:t>FPGAs</w:t>
        </w:r>
        <w:proofErr w:type="spellEnd"/>
        <w:r>
          <w:rPr>
            <w:lang w:val="es-ES"/>
          </w:rPr>
          <w:t xml:space="preserve"> son reprogramables y utilizan </w:t>
        </w:r>
        <w:r w:rsidRPr="00E14707">
          <w:rPr>
            <w:b/>
            <w:lang w:val="es-ES"/>
            <w:rPrChange w:id="3699" w:author="Maribel" w:date="2018-05-27T18:05:00Z">
              <w:rPr>
                <w:lang w:val="es-ES"/>
              </w:rPr>
            </w:rPrChange>
          </w:rPr>
          <w:t>tecnología de proceso SRAM</w:t>
        </w:r>
      </w:ins>
      <w:ins w:id="3700" w:author="Maribel" w:date="2018-05-27T18:10:00Z">
        <w:r w:rsidR="008E0160">
          <w:rPr>
            <w:b/>
            <w:lang w:val="es-ES"/>
          </w:rPr>
          <w:t xml:space="preserve"> (volátil)</w:t>
        </w:r>
      </w:ins>
      <w:ins w:id="3701" w:author="Maribel" w:date="2018-05-27T18:04:00Z">
        <w:r w:rsidRPr="00E14707">
          <w:rPr>
            <w:b/>
            <w:lang w:val="es-ES"/>
            <w:rPrChange w:id="3702" w:author="Maribel" w:date="2018-05-27T18:05:00Z">
              <w:rPr>
                <w:lang w:val="es-ES"/>
              </w:rPr>
            </w:rPrChange>
          </w:rPr>
          <w:t xml:space="preserve"> o </w:t>
        </w:r>
        <w:proofErr w:type="spellStart"/>
        <w:r w:rsidRPr="00E14707">
          <w:rPr>
            <w:b/>
            <w:lang w:val="es-ES"/>
            <w:rPrChange w:id="3703" w:author="Maribel" w:date="2018-05-27T18:05:00Z">
              <w:rPr>
                <w:lang w:val="es-ES"/>
              </w:rPr>
            </w:rPrChange>
          </w:rPr>
          <w:t>antifusibles</w:t>
        </w:r>
      </w:ins>
      <w:proofErr w:type="spellEnd"/>
      <w:ins w:id="3704" w:author="Maribel" w:date="2018-05-27T18:10:00Z">
        <w:r w:rsidR="008E0160">
          <w:rPr>
            <w:b/>
            <w:lang w:val="es-ES"/>
          </w:rPr>
          <w:t xml:space="preserve"> (no volátil)</w:t>
        </w:r>
      </w:ins>
      <w:ins w:id="3705" w:author="Maribel" w:date="2018-05-27T18:04:00Z">
        <w:r>
          <w:rPr>
            <w:lang w:val="es-ES"/>
          </w:rPr>
          <w:t xml:space="preserve"> para implementar las conexiones programables</w:t>
        </w:r>
      </w:ins>
      <w:ins w:id="3706" w:author="Maribel" w:date="2018-05-27T18:05:00Z">
        <w:r>
          <w:rPr>
            <w:lang w:val="es-ES"/>
          </w:rPr>
          <w:t>.</w:t>
        </w:r>
      </w:ins>
      <w:ins w:id="3707" w:author="Maribel" w:date="2018-05-27T18:10:00Z">
        <w:r w:rsidR="008E0160">
          <w:rPr>
            <w:lang w:val="es-ES"/>
          </w:rPr>
          <w:t xml:space="preserve"> En</w:t>
        </w:r>
      </w:ins>
      <w:ins w:id="3708" w:author="Maribel" w:date="2018-05-27T18:11:00Z">
        <w:r w:rsidR="008E0160">
          <w:rPr>
            <w:lang w:val="es-ES"/>
          </w:rPr>
          <w:t xml:space="preserve"> el caso de las </w:t>
        </w:r>
        <w:proofErr w:type="spellStart"/>
        <w:r w:rsidR="008E0160">
          <w:rPr>
            <w:lang w:val="es-ES"/>
          </w:rPr>
          <w:t>FPGAs</w:t>
        </w:r>
        <w:proofErr w:type="spellEnd"/>
        <w:r w:rsidR="008E0160">
          <w:rPr>
            <w:lang w:val="es-ES"/>
          </w:rPr>
          <w:t xml:space="preserve"> basadas en SRAM, </w:t>
        </w:r>
        <w:r w:rsidR="007A0812">
          <w:rPr>
            <w:lang w:val="es-ES"/>
          </w:rPr>
          <w:t>es preciso usar una memoria que o está integrada en la propia FPGA, o bien se utiliza una memo</w:t>
        </w:r>
      </w:ins>
      <w:ins w:id="3709" w:author="Maribel" w:date="2018-05-27T18:12:00Z">
        <w:r w:rsidR="007A0812">
          <w:rPr>
            <w:lang w:val="es-ES"/>
          </w:rPr>
          <w:t>ria externa, encargándose un procesador “host” de controlar la transferencia de datos</w:t>
        </w:r>
      </w:ins>
      <w:ins w:id="3710" w:author="Maribel" w:date="2018-05-27T18:20:00Z">
        <w:r w:rsidR="00417C15">
          <w:rPr>
            <w:lang w:val="es-ES"/>
          </w:rPr>
          <w:t>, que puede ser de un PC, una Raspberry Pi, un Arduino, etc</w:t>
        </w:r>
      </w:ins>
      <w:ins w:id="3711" w:author="Maribel" w:date="2018-05-27T18:12:00Z">
        <w:r w:rsidR="007A0812">
          <w:rPr>
            <w:lang w:val="es-ES"/>
          </w:rPr>
          <w:t>. Esto se ilustra en la figura 17.</w:t>
        </w:r>
      </w:ins>
    </w:p>
    <w:p w14:paraId="3A144161" w14:textId="77777777" w:rsidR="00FB3A46" w:rsidRDefault="00FB3A46" w:rsidP="004F642A">
      <w:pPr>
        <w:rPr>
          <w:ins w:id="3712" w:author="Maribel" w:date="2018-05-27T18:12: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410"/>
        <w:tblGridChange w:id="3713">
          <w:tblGrid>
            <w:gridCol w:w="5"/>
            <w:gridCol w:w="4945"/>
            <w:gridCol w:w="4405"/>
            <w:gridCol w:w="5"/>
          </w:tblGrid>
        </w:tblGridChange>
      </w:tblGrid>
      <w:tr w:rsidR="00725912" w14:paraId="24745C35" w14:textId="0DB5B316" w:rsidTr="00725912">
        <w:trPr>
          <w:ins w:id="3714" w:author="Maribel" w:date="2018-05-27T18:12:00Z"/>
        </w:trPr>
        <w:tc>
          <w:tcPr>
            <w:tcW w:w="4675" w:type="dxa"/>
          </w:tcPr>
          <w:p w14:paraId="15F99FCE" w14:textId="19CCFB8B" w:rsidR="00865F47" w:rsidRDefault="00865F47">
            <w:pPr>
              <w:jc w:val="center"/>
              <w:rPr>
                <w:ins w:id="3715" w:author="Maribel" w:date="2018-05-27T18:12:00Z"/>
                <w:lang w:val="es-ES"/>
              </w:rPr>
              <w:pPrChange w:id="3716" w:author="Maribel" w:date="2018-05-27T18:14:00Z">
                <w:pPr/>
              </w:pPrChange>
            </w:pPr>
            <w:ins w:id="3717" w:author="Maribel" w:date="2018-05-27T18:13:00Z">
              <w:r>
                <w:rPr>
                  <w:noProof/>
                </w:rPr>
                <w:drawing>
                  <wp:inline distT="0" distB="0" distL="0" distR="0" wp14:anchorId="67DABDDD" wp14:editId="24BE307F">
                    <wp:extent cx="3002280" cy="13988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2196"/>
                            <a:stretch/>
                          </pic:blipFill>
                          <pic:spPr bwMode="auto">
                            <a:xfrm>
                              <a:off x="0" y="0"/>
                              <a:ext cx="3019480" cy="140690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675" w:type="dxa"/>
          </w:tcPr>
          <w:p w14:paraId="0EA40CD7" w14:textId="03073599" w:rsidR="00865F47" w:rsidRDefault="00865F47">
            <w:pPr>
              <w:jc w:val="center"/>
              <w:rPr>
                <w:ins w:id="3718" w:author="Maribel" w:date="2018-05-27T18:13:00Z"/>
                <w:lang w:val="es-ES"/>
              </w:rPr>
              <w:pPrChange w:id="3719" w:author="Maribel" w:date="2018-05-27T18:14:00Z">
                <w:pPr/>
              </w:pPrChange>
            </w:pPr>
            <w:ins w:id="3720" w:author="Maribel" w:date="2018-05-27T18:14:00Z">
              <w:r>
                <w:rPr>
                  <w:noProof/>
                </w:rPr>
                <w:drawing>
                  <wp:inline distT="0" distB="0" distL="0" distR="0" wp14:anchorId="469FDEFC" wp14:editId="2400C7F9">
                    <wp:extent cx="2661314" cy="10368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4537"/>
                            <a:stretch/>
                          </pic:blipFill>
                          <pic:spPr bwMode="auto">
                            <a:xfrm>
                              <a:off x="0" y="0"/>
                              <a:ext cx="2723396" cy="1061048"/>
                            </a:xfrm>
                            <a:prstGeom prst="rect">
                              <a:avLst/>
                            </a:prstGeom>
                            <a:ln>
                              <a:noFill/>
                            </a:ln>
                            <a:extLst>
                              <a:ext uri="{53640926-AAD7-44D8-BBD7-CCE9431645EC}">
                                <a14:shadowObscured xmlns:a14="http://schemas.microsoft.com/office/drawing/2010/main"/>
                              </a:ext>
                            </a:extLst>
                          </pic:spPr>
                        </pic:pic>
                      </a:graphicData>
                    </a:graphic>
                  </wp:inline>
                </w:drawing>
              </w:r>
            </w:ins>
          </w:p>
        </w:tc>
      </w:tr>
      <w:tr w:rsidR="00DE58EB" w14:paraId="614D46BB" w14:textId="77777777" w:rsidTr="00725912">
        <w:trPr>
          <w:ins w:id="3721" w:author="Maribel" w:date="2018-05-27T18:17:00Z"/>
        </w:trPr>
        <w:tc>
          <w:tcPr>
            <w:tcW w:w="4675" w:type="dxa"/>
          </w:tcPr>
          <w:p w14:paraId="0869B806" w14:textId="77777777" w:rsidR="00DE58EB" w:rsidRDefault="00DE58EB" w:rsidP="00865F47">
            <w:pPr>
              <w:jc w:val="center"/>
              <w:rPr>
                <w:ins w:id="3722" w:author="Maribel" w:date="2018-05-27T18:17:00Z"/>
                <w:noProof/>
              </w:rPr>
            </w:pPr>
          </w:p>
        </w:tc>
        <w:tc>
          <w:tcPr>
            <w:tcW w:w="4675" w:type="dxa"/>
          </w:tcPr>
          <w:p w14:paraId="5AC561FE" w14:textId="77777777" w:rsidR="00DE58EB" w:rsidRDefault="00DE58EB" w:rsidP="00865F47">
            <w:pPr>
              <w:jc w:val="center"/>
              <w:rPr>
                <w:ins w:id="3723" w:author="Maribel" w:date="2018-05-27T18:17:00Z"/>
                <w:noProof/>
              </w:rPr>
            </w:pPr>
          </w:p>
        </w:tc>
      </w:tr>
      <w:tr w:rsidR="00865F47" w:rsidRPr="00B937CA" w14:paraId="3025A6A1" w14:textId="468D5046" w:rsidTr="007259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3724" w:author="Maribel" w:date="2018-05-27T18:1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3725" w:author="Maribel" w:date="2018-05-27T18:12:00Z"/>
          <w:trPrChange w:id="3726" w:author="Maribel" w:date="2018-05-27T18:17:00Z">
            <w:trPr>
              <w:gridBefore w:val="1"/>
              <w:gridAfter w:val="0"/>
            </w:trPr>
          </w:trPrChange>
        </w:trPr>
        <w:tc>
          <w:tcPr>
            <w:tcW w:w="9350" w:type="dxa"/>
            <w:gridSpan w:val="2"/>
            <w:tcPrChange w:id="3727" w:author="Maribel" w:date="2018-05-27T18:17:00Z">
              <w:tcPr>
                <w:tcW w:w="9350" w:type="dxa"/>
                <w:gridSpan w:val="2"/>
              </w:tcPr>
            </w:tcPrChange>
          </w:tcPr>
          <w:p w14:paraId="364D61CD" w14:textId="33998492" w:rsidR="00865F47" w:rsidRPr="00B947DC" w:rsidRDefault="00E37C7A">
            <w:pPr>
              <w:jc w:val="center"/>
              <w:rPr>
                <w:ins w:id="3728" w:author="Maribel" w:date="2018-05-27T18:13:00Z"/>
                <w:iCs/>
                <w:color w:val="44546A" w:themeColor="text2"/>
                <w:sz w:val="18"/>
                <w:szCs w:val="18"/>
                <w:lang w:val="es-ES"/>
                <w:rPrChange w:id="3729" w:author="Maribel" w:date="2018-05-27T18:17:00Z">
                  <w:rPr>
                    <w:ins w:id="3730" w:author="Maribel" w:date="2018-05-27T18:13:00Z"/>
                    <w:lang w:val="es-ES"/>
                  </w:rPr>
                </w:rPrChange>
              </w:rPr>
              <w:pPrChange w:id="3731" w:author="Maribel" w:date="2018-05-27T18:17:00Z">
                <w:pPr/>
              </w:pPrChange>
            </w:pPr>
            <w:ins w:id="3732" w:author="Maribel" w:date="2018-05-27T18:15:00Z">
              <w:r w:rsidRPr="00DE58EB">
                <w:rPr>
                  <w:i/>
                  <w:iCs/>
                  <w:color w:val="44546A" w:themeColor="text2"/>
                  <w:sz w:val="18"/>
                  <w:szCs w:val="18"/>
                  <w:lang w:val="es-ES"/>
                  <w:rPrChange w:id="3733" w:author="Maribel" w:date="2018-05-27T18:17:00Z">
                    <w:rPr>
                      <w:lang w:val="es-ES"/>
                    </w:rPr>
                  </w:rPrChange>
                </w:rPr>
                <w:t xml:space="preserve">Figura </w:t>
              </w:r>
              <w:r w:rsidRPr="00DE58EB">
                <w:rPr>
                  <w:i/>
                  <w:iCs/>
                  <w:color w:val="44546A" w:themeColor="text2"/>
                  <w:sz w:val="18"/>
                  <w:szCs w:val="18"/>
                  <w:lang w:val="es-ES"/>
                  <w:rPrChange w:id="3734" w:author="Maribel" w:date="2018-05-27T18:17:00Z">
                    <w:rPr/>
                  </w:rPrChange>
                </w:rPr>
                <w:fldChar w:fldCharType="begin"/>
              </w:r>
              <w:r w:rsidRPr="00DE58EB">
                <w:rPr>
                  <w:i/>
                  <w:iCs/>
                  <w:color w:val="44546A" w:themeColor="text2"/>
                  <w:sz w:val="18"/>
                  <w:szCs w:val="18"/>
                  <w:lang w:val="es-ES"/>
                  <w:rPrChange w:id="3735" w:author="Maribel" w:date="2018-05-27T18:17:00Z">
                    <w:rPr>
                      <w:lang w:val="es-ES"/>
                    </w:rPr>
                  </w:rPrChange>
                </w:rPr>
                <w:instrText xml:space="preserve"> SEQ Figura \* ARABIC </w:instrText>
              </w:r>
              <w:r w:rsidRPr="00DE58EB">
                <w:rPr>
                  <w:i/>
                  <w:iCs/>
                  <w:color w:val="44546A" w:themeColor="text2"/>
                  <w:sz w:val="18"/>
                  <w:szCs w:val="18"/>
                  <w:lang w:val="es-ES"/>
                  <w:rPrChange w:id="3736" w:author="Maribel" w:date="2018-05-27T18:17:00Z">
                    <w:rPr/>
                  </w:rPrChange>
                </w:rPr>
                <w:fldChar w:fldCharType="separate"/>
              </w:r>
            </w:ins>
            <w:ins w:id="3737" w:author="Maribel" w:date="2018-05-29T01:55:00Z">
              <w:r w:rsidR="00791217">
                <w:rPr>
                  <w:i/>
                  <w:iCs/>
                  <w:noProof/>
                  <w:color w:val="44546A" w:themeColor="text2"/>
                  <w:sz w:val="18"/>
                  <w:szCs w:val="18"/>
                  <w:lang w:val="es-ES"/>
                </w:rPr>
                <w:t>16</w:t>
              </w:r>
            </w:ins>
            <w:ins w:id="3738" w:author="Maribel" w:date="2018-05-27T18:15:00Z">
              <w:r w:rsidRPr="00DE58EB">
                <w:rPr>
                  <w:i/>
                  <w:iCs/>
                  <w:color w:val="44546A" w:themeColor="text2"/>
                  <w:sz w:val="18"/>
                  <w:szCs w:val="18"/>
                  <w:lang w:val="es-ES"/>
                  <w:rPrChange w:id="3739" w:author="Maribel" w:date="2018-05-27T18:17:00Z">
                    <w:rPr/>
                  </w:rPrChange>
                </w:rPr>
                <w:fldChar w:fldCharType="end"/>
              </w:r>
              <w:r w:rsidRPr="00DE58EB">
                <w:rPr>
                  <w:i/>
                  <w:iCs/>
                  <w:color w:val="44546A" w:themeColor="text2"/>
                  <w:sz w:val="18"/>
                  <w:szCs w:val="18"/>
                  <w:lang w:val="es-ES"/>
                  <w:rPrChange w:id="3740" w:author="Maribel" w:date="2018-05-27T18:17:00Z">
                    <w:rPr>
                      <w:lang w:val="es-ES"/>
                    </w:rPr>
                  </w:rPrChange>
                </w:rPr>
                <w:t>.</w:t>
              </w:r>
              <w:r w:rsidRPr="00B947DC">
                <w:rPr>
                  <w:iCs/>
                  <w:color w:val="44546A" w:themeColor="text2"/>
                  <w:sz w:val="18"/>
                  <w:szCs w:val="18"/>
                  <w:lang w:val="es-ES"/>
                  <w:rPrChange w:id="3741" w:author="Maribel" w:date="2018-05-27T18:17:00Z">
                    <w:rPr>
                      <w:lang w:val="es-ES"/>
                    </w:rPr>
                  </w:rPrChange>
                </w:rPr>
                <w:t xml:space="preserve"> Una memoria</w:t>
              </w:r>
            </w:ins>
            <w:ins w:id="3742" w:author="Maribel" w:date="2018-05-27T18:16:00Z">
              <w:r w:rsidRPr="00B947DC">
                <w:rPr>
                  <w:iCs/>
                  <w:color w:val="44546A" w:themeColor="text2"/>
                  <w:sz w:val="18"/>
                  <w:szCs w:val="18"/>
                  <w:lang w:val="es-ES"/>
                  <w:rPrChange w:id="3743" w:author="Maribel" w:date="2018-05-27T18:17:00Z">
                    <w:rPr>
                      <w:lang w:val="es-ES"/>
                    </w:rPr>
                  </w:rPrChange>
                </w:rPr>
                <w:t xml:space="preserve"> de configuración</w:t>
              </w:r>
            </w:ins>
            <w:ins w:id="3744" w:author="Maribel" w:date="2018-05-27T18:15:00Z">
              <w:r w:rsidRPr="00B947DC">
                <w:rPr>
                  <w:iCs/>
                  <w:color w:val="44546A" w:themeColor="text2"/>
                  <w:sz w:val="18"/>
                  <w:szCs w:val="18"/>
                  <w:lang w:val="es-ES"/>
                  <w:rPrChange w:id="3745" w:author="Maribel" w:date="2018-05-27T18:17:00Z">
                    <w:rPr>
                      <w:lang w:val="es-ES"/>
                    </w:rPr>
                  </w:rPrChange>
                </w:rPr>
                <w:t xml:space="preserve"> interna a</w:t>
              </w:r>
            </w:ins>
            <w:ins w:id="3746" w:author="Maribel" w:date="2018-05-27T18:16:00Z">
              <w:r w:rsidRPr="00B947DC">
                <w:rPr>
                  <w:iCs/>
                  <w:color w:val="44546A" w:themeColor="text2"/>
                  <w:sz w:val="18"/>
                  <w:szCs w:val="18"/>
                  <w:lang w:val="es-ES"/>
                  <w:rPrChange w:id="3747" w:author="Maribel" w:date="2018-05-27T18:17:00Z">
                    <w:rPr>
                      <w:lang w:val="es-ES"/>
                    </w:rPr>
                  </w:rPrChange>
                </w:rPr>
                <w:t>l chip (izquierda) y una memoria externa al chip incrustada en la placa que soporta la FPGA.</w:t>
              </w:r>
            </w:ins>
            <w:ins w:id="3748" w:author="Maribel" w:date="2018-05-27T18:17:00Z">
              <w:r w:rsidR="00B947DC">
                <w:rPr>
                  <w:iCs/>
                  <w:color w:val="44546A" w:themeColor="text2"/>
                  <w:sz w:val="18"/>
                  <w:szCs w:val="18"/>
                  <w:lang w:val="es-ES"/>
                </w:rPr>
                <w:t xml:space="preserve"> </w:t>
              </w:r>
              <w:r w:rsidR="00B947DC" w:rsidRPr="00122D64">
                <w:rPr>
                  <w:color w:val="44546A" w:themeColor="text2"/>
                  <w:sz w:val="18"/>
                  <w:szCs w:val="18"/>
                  <w:lang w:val="es-ES"/>
                </w:rPr>
                <w:t xml:space="preserve">Recuperado de </w:t>
              </w:r>
              <w:r w:rsidR="00B947DC" w:rsidRPr="00122D64">
                <w:rPr>
                  <w:i/>
                  <w:color w:val="44546A" w:themeColor="text2"/>
                  <w:sz w:val="18"/>
                  <w:szCs w:val="18"/>
                  <w:lang w:val="es-ES"/>
                </w:rPr>
                <w:t>“Fundamentos de sistemas digitales”</w:t>
              </w:r>
              <w:r w:rsidR="00B947DC" w:rsidRPr="00122D64">
                <w:rPr>
                  <w:color w:val="44546A" w:themeColor="text2"/>
                  <w:sz w:val="18"/>
                  <w:szCs w:val="18"/>
                  <w:lang w:val="es-ES"/>
                </w:rPr>
                <w:t xml:space="preserve">, de Floyd, Thomas L., </w:t>
              </w:r>
              <w:r w:rsidR="00B947DC" w:rsidRPr="002A3EA7">
                <w:rPr>
                  <w:iCs/>
                  <w:color w:val="44546A" w:themeColor="text2"/>
                  <w:sz w:val="18"/>
                  <w:szCs w:val="18"/>
                  <w:lang w:val="es-ES"/>
                </w:rPr>
                <w:t xml:space="preserve">2006, p. </w:t>
              </w:r>
              <w:r w:rsidR="00B947DC" w:rsidRPr="00B947DC">
                <w:rPr>
                  <w:iCs/>
                  <w:color w:val="44546A" w:themeColor="text2"/>
                  <w:sz w:val="18"/>
                  <w:szCs w:val="18"/>
                  <w:lang w:val="es-ES"/>
                  <w:rPrChange w:id="3749" w:author="Maribel" w:date="2018-05-27T18:17:00Z">
                    <w:rPr>
                      <w:i/>
                      <w:iCs/>
                      <w:lang w:val="es-ES"/>
                    </w:rPr>
                  </w:rPrChange>
                </w:rPr>
                <w:t>711</w:t>
              </w:r>
              <w:r w:rsidR="00B947DC" w:rsidRPr="002A3EA7">
                <w:rPr>
                  <w:iCs/>
                  <w:color w:val="44546A" w:themeColor="text2"/>
                  <w:sz w:val="18"/>
                  <w:szCs w:val="18"/>
                  <w:lang w:val="es-ES"/>
                </w:rPr>
                <w:t>,</w:t>
              </w:r>
              <w:r w:rsidR="00B947DC" w:rsidRPr="00122D64">
                <w:rPr>
                  <w:color w:val="44546A" w:themeColor="text2"/>
                  <w:sz w:val="18"/>
                  <w:szCs w:val="18"/>
                  <w:lang w:val="es-ES"/>
                </w:rPr>
                <w:t xml:space="preserve"> Madrid, España: Pearson Educación S.A.</w:t>
              </w:r>
            </w:ins>
          </w:p>
        </w:tc>
      </w:tr>
    </w:tbl>
    <w:p w14:paraId="2BDFB15E" w14:textId="3FA41FB1" w:rsidR="00011BED" w:rsidRDefault="00011BED" w:rsidP="00C1457F">
      <w:pPr>
        <w:ind w:left="1080"/>
        <w:rPr>
          <w:ins w:id="3750" w:author="Maribel" w:date="2018-05-27T18:29:00Z"/>
          <w:lang w:val="es-ES"/>
        </w:rPr>
      </w:pPr>
    </w:p>
    <w:p w14:paraId="16609A27" w14:textId="06197AFE" w:rsidR="00011BED" w:rsidRDefault="001B05AA" w:rsidP="001B05AA">
      <w:pPr>
        <w:rPr>
          <w:ins w:id="3751" w:author="Maribel" w:date="2018-05-27T18:38:00Z"/>
          <w:lang w:val="es-ES"/>
        </w:rPr>
      </w:pPr>
      <w:ins w:id="3752" w:author="Maribel" w:date="2018-05-27T18:29:00Z">
        <w:r>
          <w:rPr>
            <w:lang w:val="es-ES"/>
          </w:rPr>
          <w:t>Cundo adquirimos una FP</w:t>
        </w:r>
      </w:ins>
      <w:ins w:id="3753" w:author="Maribel" w:date="2018-05-27T18:30:00Z">
        <w:r>
          <w:rPr>
            <w:lang w:val="es-ES"/>
          </w:rPr>
          <w:t>GA es posible que traigan lógica implementada en hardware mediante lo que se denomina módul</w:t>
        </w:r>
      </w:ins>
      <w:ins w:id="3754" w:author="Maribel" w:date="2018-05-27T18:31:00Z">
        <w:r>
          <w:rPr>
            <w:lang w:val="es-ES"/>
          </w:rPr>
          <w:t>o</w:t>
        </w:r>
      </w:ins>
      <w:ins w:id="3755" w:author="Maribel" w:date="2018-05-27T18:30:00Z">
        <w:r>
          <w:rPr>
            <w:lang w:val="es-ES"/>
          </w:rPr>
          <w:t xml:space="preserve"> hardware</w:t>
        </w:r>
      </w:ins>
      <w:ins w:id="3756" w:author="Maribel" w:date="2018-05-27T18:38:00Z">
        <w:r w:rsidR="005A2B26">
          <w:rPr>
            <w:lang w:val="es-ES"/>
          </w:rPr>
          <w:t xml:space="preserve"> (ver figura 18)</w:t>
        </w:r>
      </w:ins>
      <w:ins w:id="3757" w:author="Maribel" w:date="2018-05-27T18:31:00Z">
        <w:r>
          <w:rPr>
            <w:lang w:val="es-ES"/>
          </w:rPr>
          <w:t xml:space="preserve">. Un </w:t>
        </w:r>
        <w:r w:rsidRPr="001B05AA">
          <w:rPr>
            <w:b/>
            <w:lang w:val="es-ES"/>
            <w:rPrChange w:id="3758" w:author="Maribel" w:date="2018-05-27T18:32:00Z">
              <w:rPr>
                <w:lang w:val="es-ES"/>
              </w:rPr>
            </w:rPrChange>
          </w:rPr>
          <w:t>módulo hardware</w:t>
        </w:r>
        <w:r>
          <w:rPr>
            <w:lang w:val="es-ES"/>
          </w:rPr>
          <w:t xml:space="preserve"> es una parte de la lógica dentro de una FPGA que el fabricante incluye para proporcionar una función específica y que</w:t>
        </w:r>
      </w:ins>
      <w:ins w:id="3759" w:author="Maribel" w:date="2018-05-27T18:32:00Z">
        <w:r>
          <w:rPr>
            <w:lang w:val="es-ES"/>
          </w:rPr>
          <w:t xml:space="preserve"> no puede reprogramarse. Si la función integrada presenta algunas características programables se la conoce con el nombre de </w:t>
        </w:r>
        <w:r w:rsidRPr="001B05AA">
          <w:rPr>
            <w:b/>
            <w:lang w:val="es-ES"/>
            <w:rPrChange w:id="3760" w:author="Maribel" w:date="2018-05-27T18:32:00Z">
              <w:rPr>
                <w:lang w:val="es-ES"/>
              </w:rPr>
            </w:rPrChange>
          </w:rPr>
          <w:t>módulo software</w:t>
        </w:r>
        <w:r>
          <w:rPr>
            <w:lang w:val="es-ES"/>
          </w:rPr>
          <w:t>.</w:t>
        </w:r>
      </w:ins>
      <w:ins w:id="3761" w:author="Maribel" w:date="2018-05-27T18:33:00Z">
        <w:r>
          <w:rPr>
            <w:lang w:val="es-ES"/>
          </w:rPr>
          <w:t xml:space="preserve"> Una ventaja de los módulos hardware es que ahorran tiempo de desarrollo al usuario.</w:t>
        </w:r>
      </w:ins>
      <w:ins w:id="3762" w:author="Maribel" w:date="2018-05-27T18:35:00Z">
        <w:r w:rsidR="00156738">
          <w:rPr>
            <w:lang w:val="es-ES"/>
          </w:rPr>
          <w:t xml:space="preserve"> Incluso </w:t>
        </w:r>
      </w:ins>
      <w:ins w:id="3763" w:author="Maribel" w:date="2018-05-27T18:36:00Z">
        <w:r w:rsidR="00156738">
          <w:rPr>
            <w:lang w:val="es-ES"/>
          </w:rPr>
          <w:t>puede darse una mezcla de módulos hardware y software. Por ejemplo, un procesador que disponga de cierta flexibilidad a la hora de seleccionar y ajustar parámetros por parte del usuario.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64" w:author="Maribel" w:date="2018-05-27T18:40:00Z">
          <w:tblPr>
            <w:tblStyle w:val="Tablaconcuadrcula"/>
            <w:tblW w:w="0" w:type="auto"/>
            <w:tblLook w:val="04A0" w:firstRow="1" w:lastRow="0" w:firstColumn="1" w:lastColumn="0" w:noHBand="0" w:noVBand="1"/>
          </w:tblPr>
        </w:tblPrChange>
      </w:tblPr>
      <w:tblGrid>
        <w:gridCol w:w="9350"/>
        <w:tblGridChange w:id="3765">
          <w:tblGrid>
            <w:gridCol w:w="20"/>
            <w:gridCol w:w="9330"/>
            <w:gridCol w:w="20"/>
          </w:tblGrid>
        </w:tblGridChange>
      </w:tblGrid>
      <w:tr w:rsidR="005A2B26" w14:paraId="20DF5CB9" w14:textId="77777777" w:rsidTr="00A77980">
        <w:trPr>
          <w:ins w:id="3766" w:author="Maribel" w:date="2018-05-27T18:38:00Z"/>
          <w:trPrChange w:id="3767" w:author="Maribel" w:date="2018-05-27T18:40:00Z">
            <w:trPr>
              <w:gridBefore w:val="1"/>
            </w:trPr>
          </w:trPrChange>
        </w:trPr>
        <w:tc>
          <w:tcPr>
            <w:tcW w:w="9350" w:type="dxa"/>
            <w:tcPrChange w:id="3768" w:author="Maribel" w:date="2018-05-27T18:40:00Z">
              <w:tcPr>
                <w:tcW w:w="9350" w:type="dxa"/>
                <w:gridSpan w:val="2"/>
              </w:tcPr>
            </w:tcPrChange>
          </w:tcPr>
          <w:p w14:paraId="1396F270" w14:textId="16FB8349" w:rsidR="005A2B26" w:rsidRDefault="005A2B26">
            <w:pPr>
              <w:jc w:val="center"/>
              <w:rPr>
                <w:ins w:id="3769" w:author="Maribel" w:date="2018-05-27T18:38:00Z"/>
                <w:lang w:val="es-ES"/>
              </w:rPr>
              <w:pPrChange w:id="3770" w:author="Maribel" w:date="2018-05-27T18:38:00Z">
                <w:pPr/>
              </w:pPrChange>
            </w:pPr>
            <w:ins w:id="3771" w:author="Maribel" w:date="2018-05-27T18:38:00Z">
              <w:r>
                <w:rPr>
                  <w:noProof/>
                </w:rPr>
                <w:drawing>
                  <wp:inline distT="0" distB="0" distL="0" distR="0" wp14:anchorId="49E8414A" wp14:editId="72109ECE">
                    <wp:extent cx="5377067" cy="2087823"/>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07" r="2028" b="13578"/>
                            <a:stretch/>
                          </pic:blipFill>
                          <pic:spPr bwMode="auto">
                            <a:xfrm>
                              <a:off x="0" y="0"/>
                              <a:ext cx="5384366" cy="20906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3535" w14:paraId="01D001C7" w14:textId="77777777" w:rsidTr="00A77980">
        <w:trPr>
          <w:ins w:id="3772" w:author="Maribel" w:date="2018-05-27T18:41:00Z"/>
        </w:trPr>
        <w:tc>
          <w:tcPr>
            <w:tcW w:w="9350" w:type="dxa"/>
          </w:tcPr>
          <w:p w14:paraId="1F43A9A6" w14:textId="77777777" w:rsidR="00793535" w:rsidRDefault="00793535" w:rsidP="005A2B26">
            <w:pPr>
              <w:jc w:val="center"/>
              <w:rPr>
                <w:ins w:id="3773" w:author="Maribel" w:date="2018-05-27T18:41:00Z"/>
                <w:noProof/>
              </w:rPr>
            </w:pPr>
          </w:p>
        </w:tc>
      </w:tr>
      <w:tr w:rsidR="00117E6D" w:rsidRPr="00B937CA" w14:paraId="5856A7A0" w14:textId="77777777" w:rsidTr="00A77980">
        <w:trPr>
          <w:ins w:id="3774" w:author="Maribel" w:date="2018-05-27T18:38:00Z"/>
          <w:trPrChange w:id="3775" w:author="Maribel" w:date="2018-05-27T18:40:00Z">
            <w:trPr>
              <w:gridBefore w:val="1"/>
            </w:trPr>
          </w:trPrChange>
        </w:trPr>
        <w:tc>
          <w:tcPr>
            <w:tcW w:w="9350" w:type="dxa"/>
            <w:tcPrChange w:id="3776" w:author="Maribel" w:date="2018-05-27T18:40:00Z">
              <w:tcPr>
                <w:tcW w:w="9350" w:type="dxa"/>
                <w:gridSpan w:val="2"/>
              </w:tcPr>
            </w:tcPrChange>
          </w:tcPr>
          <w:p w14:paraId="33F4FB3A" w14:textId="026ECF41" w:rsidR="00117E6D" w:rsidRDefault="00117E6D">
            <w:pPr>
              <w:jc w:val="center"/>
              <w:rPr>
                <w:ins w:id="3777" w:author="Maribel" w:date="2018-05-27T18:38:00Z"/>
                <w:lang w:val="es-ES"/>
              </w:rPr>
              <w:pPrChange w:id="3778" w:author="Maribel" w:date="2018-05-27T18:39:00Z">
                <w:pPr/>
              </w:pPrChange>
            </w:pPr>
            <w:ins w:id="3779" w:author="Maribel" w:date="2018-05-27T18:38:00Z">
              <w:r w:rsidRPr="00122D64">
                <w:rPr>
                  <w:i/>
                  <w:iCs/>
                  <w:color w:val="44546A" w:themeColor="text2"/>
                  <w:sz w:val="18"/>
                  <w:szCs w:val="18"/>
                  <w:lang w:val="es-ES"/>
                </w:rPr>
                <w:t xml:space="preserve">Figura </w:t>
              </w:r>
              <w:r w:rsidRPr="00122D64">
                <w:rPr>
                  <w:i/>
                  <w:iCs/>
                  <w:color w:val="44546A" w:themeColor="text2"/>
                  <w:sz w:val="18"/>
                  <w:szCs w:val="18"/>
                  <w:lang w:val="es-ES"/>
                </w:rPr>
                <w:fldChar w:fldCharType="begin"/>
              </w:r>
              <w:r w:rsidRPr="00122D64">
                <w:rPr>
                  <w:i/>
                  <w:iCs/>
                  <w:color w:val="44546A" w:themeColor="text2"/>
                  <w:sz w:val="18"/>
                  <w:szCs w:val="18"/>
                  <w:lang w:val="es-ES"/>
                </w:rPr>
                <w:instrText xml:space="preserve"> SEQ Figura \* ARABIC </w:instrText>
              </w:r>
              <w:r w:rsidRPr="00122D64">
                <w:rPr>
                  <w:i/>
                  <w:iCs/>
                  <w:color w:val="44546A" w:themeColor="text2"/>
                  <w:sz w:val="18"/>
                  <w:szCs w:val="18"/>
                  <w:lang w:val="es-ES"/>
                </w:rPr>
                <w:fldChar w:fldCharType="separate"/>
              </w:r>
            </w:ins>
            <w:ins w:id="3780" w:author="Maribel" w:date="2018-05-29T01:55:00Z">
              <w:r w:rsidR="00791217">
                <w:rPr>
                  <w:i/>
                  <w:iCs/>
                  <w:noProof/>
                  <w:color w:val="44546A" w:themeColor="text2"/>
                  <w:sz w:val="18"/>
                  <w:szCs w:val="18"/>
                  <w:lang w:val="es-ES"/>
                </w:rPr>
                <w:t>17</w:t>
              </w:r>
            </w:ins>
            <w:ins w:id="3781" w:author="Maribel" w:date="2018-05-27T18:38:00Z">
              <w:r w:rsidRPr="00122D64">
                <w:rPr>
                  <w:i/>
                  <w:iCs/>
                  <w:color w:val="44546A" w:themeColor="text2"/>
                  <w:sz w:val="18"/>
                  <w:szCs w:val="18"/>
                  <w:lang w:val="es-ES"/>
                </w:rPr>
                <w:fldChar w:fldCharType="end"/>
              </w:r>
              <w:r w:rsidRPr="00122D64">
                <w:rPr>
                  <w:i/>
                  <w:iCs/>
                  <w:color w:val="44546A" w:themeColor="text2"/>
                  <w:sz w:val="18"/>
                  <w:szCs w:val="18"/>
                  <w:lang w:val="es-ES"/>
                </w:rPr>
                <w:t>.</w:t>
              </w:r>
            </w:ins>
            <w:ins w:id="3782" w:author="Maribel" w:date="2018-05-27T18:40:00Z">
              <w:r w:rsidR="00BA1ED4">
                <w:rPr>
                  <w:i/>
                  <w:iCs/>
                  <w:color w:val="44546A" w:themeColor="text2"/>
                  <w:sz w:val="18"/>
                  <w:szCs w:val="18"/>
                  <w:lang w:val="es-ES"/>
                </w:rPr>
                <w:t xml:space="preserve"> </w:t>
              </w:r>
              <w:r w:rsidR="00073CAE">
                <w:rPr>
                  <w:i/>
                  <w:iCs/>
                  <w:color w:val="44546A" w:themeColor="text2"/>
                  <w:sz w:val="18"/>
                  <w:szCs w:val="18"/>
                  <w:lang w:val="es-ES"/>
                </w:rPr>
                <w:t>Un m</w:t>
              </w:r>
              <w:r w:rsidR="00BA1ED4">
                <w:rPr>
                  <w:i/>
                  <w:iCs/>
                  <w:color w:val="44546A" w:themeColor="text2"/>
                  <w:sz w:val="18"/>
                  <w:szCs w:val="18"/>
                  <w:lang w:val="es-ES"/>
                </w:rPr>
                <w:t>ó</w:t>
              </w:r>
              <w:r w:rsidR="00073CAE">
                <w:rPr>
                  <w:i/>
                  <w:iCs/>
                  <w:color w:val="44546A" w:themeColor="text2"/>
                  <w:sz w:val="18"/>
                  <w:szCs w:val="18"/>
                  <w:lang w:val="es-ES"/>
                </w:rPr>
                <w:t xml:space="preserve">dulo hardware incluido en una </w:t>
              </w:r>
              <w:r w:rsidR="00BA1ED4">
                <w:rPr>
                  <w:i/>
                  <w:iCs/>
                  <w:color w:val="44546A" w:themeColor="text2"/>
                  <w:sz w:val="18"/>
                  <w:szCs w:val="18"/>
                  <w:lang w:val="es-ES"/>
                </w:rPr>
                <w:t>FPGA</w:t>
              </w:r>
            </w:ins>
            <w:ins w:id="3783" w:author="Maribel" w:date="2018-05-27T18:38:00Z">
              <w:r w:rsidRPr="00122D64">
                <w:rPr>
                  <w:iCs/>
                  <w:color w:val="44546A" w:themeColor="text2"/>
                  <w:sz w:val="18"/>
                  <w:szCs w:val="18"/>
                  <w:lang w:val="es-ES"/>
                </w:rPr>
                <w:t>.</w:t>
              </w:r>
              <w:r>
                <w:rPr>
                  <w:iCs/>
                  <w:color w:val="44546A" w:themeColor="text2"/>
                  <w:sz w:val="18"/>
                  <w:szCs w:val="18"/>
                  <w:lang w:val="es-ES"/>
                </w:rPr>
                <w:t xml:space="preserve"> </w:t>
              </w:r>
              <w:r w:rsidRPr="00122D64">
                <w:rPr>
                  <w:color w:val="44546A" w:themeColor="text2"/>
                  <w:sz w:val="18"/>
                  <w:szCs w:val="18"/>
                  <w:lang w:val="es-ES"/>
                </w:rPr>
                <w:t xml:space="preserve">Recuperado de </w:t>
              </w:r>
              <w:r w:rsidRPr="00122D64">
                <w:rPr>
                  <w:i/>
                  <w:color w:val="44546A" w:themeColor="text2"/>
                  <w:sz w:val="18"/>
                  <w:szCs w:val="18"/>
                  <w:lang w:val="es-ES"/>
                </w:rPr>
                <w:t>“Fundamentos de sistemas digitales”</w:t>
              </w:r>
              <w:r w:rsidRPr="00122D64">
                <w:rPr>
                  <w:color w:val="44546A" w:themeColor="text2"/>
                  <w:sz w:val="18"/>
                  <w:szCs w:val="18"/>
                  <w:lang w:val="es-ES"/>
                </w:rPr>
                <w:t xml:space="preserve">, de Floyd, Thomas L., </w:t>
              </w:r>
              <w:r w:rsidRPr="00122D64">
                <w:rPr>
                  <w:iCs/>
                  <w:color w:val="44546A" w:themeColor="text2"/>
                  <w:sz w:val="18"/>
                  <w:szCs w:val="18"/>
                  <w:lang w:val="es-ES"/>
                </w:rPr>
                <w:t>2006, p. 711,</w:t>
              </w:r>
              <w:r w:rsidRPr="00122D64">
                <w:rPr>
                  <w:color w:val="44546A" w:themeColor="text2"/>
                  <w:sz w:val="18"/>
                  <w:szCs w:val="18"/>
                  <w:lang w:val="es-ES"/>
                </w:rPr>
                <w:t xml:space="preserve"> Madrid, España: Pearson Educación S.A.</w:t>
              </w:r>
            </w:ins>
          </w:p>
        </w:tc>
      </w:tr>
    </w:tbl>
    <w:p w14:paraId="1A901574" w14:textId="77777777" w:rsidR="005A2B26" w:rsidRDefault="005A2B26" w:rsidP="001B05AA">
      <w:pPr>
        <w:rPr>
          <w:ins w:id="3784" w:author="Maribel" w:date="2018-05-27T18:34:00Z"/>
          <w:lang w:val="es-ES"/>
        </w:rPr>
      </w:pPr>
    </w:p>
    <w:p w14:paraId="727B1F0E" w14:textId="7DFD1D7C" w:rsidR="001B05AA" w:rsidRDefault="001B05AA" w:rsidP="001B05AA">
      <w:pPr>
        <w:rPr>
          <w:ins w:id="3785" w:author="Maribel" w:date="2018-05-28T00:51:00Z"/>
          <w:lang w:val="es-ES"/>
        </w:rPr>
      </w:pPr>
      <w:ins w:id="3786" w:author="Maribel" w:date="2018-05-27T18:34:00Z">
        <w:r>
          <w:rPr>
            <w:lang w:val="es-ES"/>
          </w:rPr>
          <w:lastRenderedPageBreak/>
          <w:t>Los diseños de módu</w:t>
        </w:r>
      </w:ins>
      <w:ins w:id="3787" w:author="Maribel" w:date="2018-05-27T18:41:00Z">
        <w:r w:rsidR="007774F4">
          <w:rPr>
            <w:lang w:val="es-ES"/>
          </w:rPr>
          <w:t>l</w:t>
        </w:r>
      </w:ins>
      <w:ins w:id="3788" w:author="Maribel" w:date="2018-05-27T18:34:00Z">
        <w:r>
          <w:rPr>
            <w:lang w:val="es-ES"/>
          </w:rPr>
          <w:t xml:space="preserve">os hardware suelen desarrollarlos los fabricantes de </w:t>
        </w:r>
        <w:proofErr w:type="spellStart"/>
        <w:r>
          <w:rPr>
            <w:lang w:val="es-ES"/>
          </w:rPr>
          <w:t>FPGAs</w:t>
        </w:r>
        <w:proofErr w:type="spellEnd"/>
        <w:r>
          <w:rPr>
            <w:lang w:val="es-ES"/>
          </w:rPr>
          <w:t xml:space="preserve">, son propiedad intelectual de dichos fabricantes. Se denominan </w:t>
        </w:r>
        <w:r w:rsidRPr="001B05AA">
          <w:rPr>
            <w:b/>
            <w:lang w:val="es-ES"/>
            <w:rPrChange w:id="3789" w:author="Maribel" w:date="2018-05-27T18:35:00Z">
              <w:rPr>
                <w:lang w:val="es-ES"/>
              </w:rPr>
            </w:rPrChange>
          </w:rPr>
          <w:t xml:space="preserve">propiedad intelectual </w:t>
        </w:r>
      </w:ins>
      <w:ins w:id="3790" w:author="Maribel" w:date="2018-05-27T18:35:00Z">
        <w:r w:rsidRPr="001B05AA">
          <w:rPr>
            <w:b/>
            <w:lang w:val="es-ES"/>
            <w:rPrChange w:id="3791" w:author="Maribel" w:date="2018-05-27T18:35:00Z">
              <w:rPr>
                <w:lang w:val="es-ES"/>
              </w:rPr>
            </w:rPrChange>
          </w:rPr>
          <w:t>(</w:t>
        </w:r>
        <w:r w:rsidRPr="001B05AA">
          <w:rPr>
            <w:b/>
            <w:i/>
            <w:lang w:val="es-ES"/>
            <w:rPrChange w:id="3792" w:author="Maribel" w:date="2018-05-27T18:35:00Z">
              <w:rPr>
                <w:lang w:val="es-ES"/>
              </w:rPr>
            </w:rPrChange>
          </w:rPr>
          <w:t>IP</w:t>
        </w:r>
        <w:r w:rsidRPr="001B05AA">
          <w:rPr>
            <w:b/>
            <w:lang w:val="es-ES"/>
            <w:rPrChange w:id="3793" w:author="Maribel" w:date="2018-05-27T18:35:00Z">
              <w:rPr>
                <w:lang w:val="es-ES"/>
              </w:rPr>
            </w:rPrChange>
          </w:rPr>
          <w:t xml:space="preserve">, </w:t>
        </w:r>
        <w:proofErr w:type="spellStart"/>
        <w:r w:rsidRPr="001B05AA">
          <w:rPr>
            <w:b/>
            <w:i/>
            <w:lang w:val="es-ES"/>
            <w:rPrChange w:id="3794" w:author="Maribel" w:date="2018-05-27T18:35:00Z">
              <w:rPr>
                <w:lang w:val="es-ES"/>
              </w:rPr>
            </w:rPrChange>
          </w:rPr>
          <w:t>Intellectual</w:t>
        </w:r>
        <w:proofErr w:type="spellEnd"/>
        <w:r w:rsidRPr="001B05AA">
          <w:rPr>
            <w:b/>
            <w:i/>
            <w:lang w:val="es-ES"/>
            <w:rPrChange w:id="3795" w:author="Maribel" w:date="2018-05-27T18:35:00Z">
              <w:rPr>
                <w:lang w:val="es-ES"/>
              </w:rPr>
            </w:rPrChange>
          </w:rPr>
          <w:t xml:space="preserve"> </w:t>
        </w:r>
        <w:proofErr w:type="spellStart"/>
        <w:r w:rsidRPr="001B05AA">
          <w:rPr>
            <w:b/>
            <w:i/>
            <w:lang w:val="es-ES"/>
            <w:rPrChange w:id="3796" w:author="Maribel" w:date="2018-05-27T18:35:00Z">
              <w:rPr>
                <w:lang w:val="es-ES"/>
              </w:rPr>
            </w:rPrChange>
          </w:rPr>
          <w:t>Property</w:t>
        </w:r>
        <w:proofErr w:type="spellEnd"/>
        <w:r w:rsidRPr="001B05AA">
          <w:rPr>
            <w:b/>
            <w:i/>
            <w:lang w:val="es-ES"/>
            <w:rPrChange w:id="3797" w:author="Maribel" w:date="2018-05-27T18:35:00Z">
              <w:rPr>
                <w:lang w:val="es-ES"/>
              </w:rPr>
            </w:rPrChange>
          </w:rPr>
          <w:t>)</w:t>
        </w:r>
        <w:r>
          <w:rPr>
            <w:lang w:val="es-ES"/>
          </w:rPr>
          <w:t>.</w:t>
        </w:r>
      </w:ins>
      <w:ins w:id="3798" w:author="Maribel" w:date="2018-05-27T18:36:00Z">
        <w:r w:rsidR="00156738">
          <w:rPr>
            <w:lang w:val="es-ES"/>
          </w:rPr>
          <w:t xml:space="preserve"> [23]</w:t>
        </w:r>
      </w:ins>
    </w:p>
    <w:tbl>
      <w:tblPr>
        <w:tblStyle w:val="Tablaconcuadrcula"/>
        <w:tblW w:w="0" w:type="auto"/>
        <w:tblLook w:val="04A0" w:firstRow="1" w:lastRow="0" w:firstColumn="1" w:lastColumn="0" w:noHBand="0" w:noVBand="1"/>
      </w:tblPr>
      <w:tblGrid>
        <w:gridCol w:w="9350"/>
      </w:tblGrid>
      <w:tr w:rsidR="00987A45" w14:paraId="69E45B0E" w14:textId="77777777" w:rsidTr="00987A45">
        <w:trPr>
          <w:ins w:id="3799" w:author="Maribel" w:date="2018-05-28T00:51:00Z"/>
        </w:trPr>
        <w:tc>
          <w:tcPr>
            <w:tcW w:w="9350" w:type="dxa"/>
          </w:tcPr>
          <w:p w14:paraId="1B74C633" w14:textId="2E84091F" w:rsidR="00987A45" w:rsidRPr="00E223F3" w:rsidRDefault="00987A45">
            <w:pPr>
              <w:keepNext/>
              <w:jc w:val="center"/>
              <w:rPr>
                <w:ins w:id="3800" w:author="Maribel" w:date="2018-05-28T00:51:00Z"/>
                <w:rPrChange w:id="3801" w:author="Maribel" w:date="2018-05-28T01:01:00Z">
                  <w:rPr>
                    <w:ins w:id="3802" w:author="Maribel" w:date="2018-05-28T00:51:00Z"/>
                    <w:lang w:val="es-ES"/>
                  </w:rPr>
                </w:rPrChange>
              </w:rPr>
              <w:pPrChange w:id="3803" w:author="Maribel" w:date="2018-05-28T01:01:00Z">
                <w:pPr/>
              </w:pPrChange>
            </w:pPr>
            <w:ins w:id="3804" w:author="Maribel" w:date="2018-05-28T00:51:00Z">
              <w:r>
                <w:rPr>
                  <w:noProof/>
                </w:rPr>
                <w:drawing>
                  <wp:inline distT="0" distB="0" distL="0" distR="0" wp14:anchorId="7A5D0D0F" wp14:editId="3489B8D7">
                    <wp:extent cx="4087544" cy="3254314"/>
                    <wp:effectExtent l="0" t="2222" r="6032" b="6033"/>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rot="5400000">
                              <a:off x="0" y="0"/>
                              <a:ext cx="4087544" cy="3254314"/>
                            </a:xfrm>
                            <a:prstGeom prst="rect">
                              <a:avLst/>
                            </a:prstGeom>
                          </pic:spPr>
                        </pic:pic>
                      </a:graphicData>
                    </a:graphic>
                  </wp:inline>
                </w:drawing>
              </w:r>
            </w:ins>
          </w:p>
        </w:tc>
      </w:tr>
      <w:tr w:rsidR="00987A45" w:rsidRPr="00ED6D85" w14:paraId="4CC77BEF" w14:textId="77777777" w:rsidTr="00987A45">
        <w:trPr>
          <w:ins w:id="3805" w:author="Maribel" w:date="2018-05-28T00:51:00Z"/>
        </w:trPr>
        <w:tc>
          <w:tcPr>
            <w:tcW w:w="9350" w:type="dxa"/>
          </w:tcPr>
          <w:p w14:paraId="788621B1" w14:textId="1CA5984B" w:rsidR="00987A45" w:rsidRPr="00ED6D85" w:rsidRDefault="00E223F3">
            <w:pPr>
              <w:pStyle w:val="Descripcin"/>
              <w:jc w:val="center"/>
              <w:rPr>
                <w:ins w:id="3806" w:author="Maribel" w:date="2018-05-28T00:51:00Z"/>
                <w:rPrChange w:id="3807" w:author="Maribel" w:date="2018-05-28T01:06:00Z">
                  <w:rPr>
                    <w:ins w:id="3808" w:author="Maribel" w:date="2018-05-28T00:51:00Z"/>
                    <w:lang w:val="es-ES"/>
                  </w:rPr>
                </w:rPrChange>
              </w:rPr>
              <w:pPrChange w:id="3809" w:author="Maribel" w:date="2018-05-28T01:01:00Z">
                <w:pPr/>
              </w:pPrChange>
            </w:pPr>
            <w:ins w:id="3810" w:author="Maribel" w:date="2018-05-28T01:01:00Z">
              <w:r w:rsidRPr="00E223F3">
                <w:rPr>
                  <w:lang w:val="es-ES"/>
                  <w:rPrChange w:id="3811" w:author="Maribel" w:date="2018-05-28T01:01:00Z">
                    <w:rPr>
                      <w:i/>
                      <w:iCs/>
                    </w:rPr>
                  </w:rPrChange>
                </w:rPr>
                <w:t xml:space="preserve">Figura </w:t>
              </w:r>
              <w:r>
                <w:fldChar w:fldCharType="begin"/>
              </w:r>
              <w:r w:rsidRPr="00E223F3">
                <w:rPr>
                  <w:lang w:val="es-ES"/>
                  <w:rPrChange w:id="3812" w:author="Maribel" w:date="2018-05-28T01:01:00Z">
                    <w:rPr>
                      <w:i/>
                      <w:iCs/>
                    </w:rPr>
                  </w:rPrChange>
                </w:rPr>
                <w:instrText xml:space="preserve"> SEQ Figura \* ARABIC </w:instrText>
              </w:r>
              <w:r>
                <w:fldChar w:fldCharType="separate"/>
              </w:r>
            </w:ins>
            <w:ins w:id="3813" w:author="Maribel" w:date="2018-05-29T01:55:00Z">
              <w:r w:rsidR="00791217">
                <w:rPr>
                  <w:noProof/>
                  <w:lang w:val="es-ES"/>
                </w:rPr>
                <w:t>18</w:t>
              </w:r>
            </w:ins>
            <w:ins w:id="3814" w:author="Maribel" w:date="2018-05-28T01:01:00Z">
              <w:r>
                <w:fldChar w:fldCharType="end"/>
              </w:r>
              <w:r w:rsidRPr="00E223F3">
                <w:rPr>
                  <w:lang w:val="es-ES"/>
                  <w:rPrChange w:id="3815" w:author="Maribel" w:date="2018-05-28T01:01:00Z">
                    <w:rPr>
                      <w:i/>
                      <w:iCs/>
                    </w:rPr>
                  </w:rPrChange>
                </w:rPr>
                <w:t>.</w:t>
              </w:r>
              <w:r w:rsidRPr="00A0282A">
                <w:rPr>
                  <w:i w:val="0"/>
                  <w:lang w:val="es-ES"/>
                  <w:rPrChange w:id="3816" w:author="Maribel" w:date="2018-05-28T01:24:00Z">
                    <w:rPr>
                      <w:i/>
                      <w:iCs/>
                    </w:rPr>
                  </w:rPrChange>
                </w:rPr>
                <w:t xml:space="preserve"> Tecnologías</w:t>
              </w:r>
              <w:r w:rsidRPr="00A0282A">
                <w:rPr>
                  <w:i w:val="0"/>
                  <w:lang w:val="es-ES"/>
                  <w:rPrChange w:id="3817" w:author="Maribel" w:date="2018-05-28T01:24:00Z">
                    <w:rPr>
                      <w:i/>
                      <w:iCs/>
                      <w:lang w:val="es-ES"/>
                    </w:rPr>
                  </w:rPrChange>
                </w:rPr>
                <w:t xml:space="preserve"> </w:t>
              </w:r>
            </w:ins>
            <w:ins w:id="3818" w:author="Maribel" w:date="2018-05-28T01:02:00Z">
              <w:r w:rsidRPr="00A0282A">
                <w:rPr>
                  <w:i w:val="0"/>
                  <w:lang w:val="es-ES"/>
                  <w:rPrChange w:id="3819" w:author="Maribel" w:date="2018-05-28T01:24:00Z">
                    <w:rPr>
                      <w:i/>
                      <w:iCs/>
                      <w:lang w:val="es-ES"/>
                    </w:rPr>
                  </w:rPrChange>
                </w:rPr>
                <w:t>posibles</w:t>
              </w:r>
            </w:ins>
            <w:ins w:id="3820" w:author="Maribel" w:date="2018-05-28T01:01:00Z">
              <w:r w:rsidRPr="00A0282A">
                <w:rPr>
                  <w:i w:val="0"/>
                  <w:lang w:val="es-ES"/>
                  <w:rPrChange w:id="3821" w:author="Maribel" w:date="2018-05-28T01:24:00Z">
                    <w:rPr>
                      <w:i/>
                      <w:iCs/>
                    </w:rPr>
                  </w:rPrChange>
                </w:rPr>
                <w:t xml:space="preserve"> para diseño d</w:t>
              </w:r>
              <w:r w:rsidRPr="00A0282A">
                <w:rPr>
                  <w:i w:val="0"/>
                  <w:lang w:val="es-ES"/>
                  <w:rPrChange w:id="3822" w:author="Maribel" w:date="2018-05-28T01:24:00Z">
                    <w:rPr>
                      <w:i/>
                      <w:iCs/>
                      <w:lang w:val="es-ES"/>
                    </w:rPr>
                  </w:rPrChange>
                </w:rPr>
                <w:t>e circuitos digitales.</w:t>
              </w:r>
            </w:ins>
            <w:ins w:id="3823" w:author="Maribel" w:date="2018-05-28T01:23:00Z">
              <w:r w:rsidR="00D271C3" w:rsidRPr="00A0282A">
                <w:rPr>
                  <w:i w:val="0"/>
                  <w:lang w:val="es-ES"/>
                  <w:rPrChange w:id="3824" w:author="Maribel" w:date="2018-05-28T01:24:00Z">
                    <w:rPr>
                      <w:i/>
                      <w:iCs/>
                      <w:lang w:val="es-ES"/>
                    </w:rPr>
                  </w:rPrChange>
                </w:rPr>
                <w:t xml:space="preserve"> Nota. </w:t>
              </w:r>
            </w:ins>
            <w:proofErr w:type="spellStart"/>
            <w:ins w:id="3825" w:author="Maribel" w:date="2018-05-28T01:02:00Z">
              <w:r w:rsidRPr="00A0282A">
                <w:rPr>
                  <w:i w:val="0"/>
                  <w:rPrChange w:id="3826" w:author="Maribel" w:date="2018-05-28T01:24:00Z">
                    <w:rPr>
                      <w:i/>
                      <w:iCs/>
                      <w:lang w:val="es-ES"/>
                    </w:rPr>
                  </w:rPrChange>
                </w:rPr>
                <w:t>Recuperado</w:t>
              </w:r>
              <w:proofErr w:type="spellEnd"/>
              <w:r w:rsidRPr="00A0282A">
                <w:rPr>
                  <w:i w:val="0"/>
                  <w:rPrChange w:id="3827" w:author="Maribel" w:date="2018-05-28T01:24:00Z">
                    <w:rPr>
                      <w:i/>
                      <w:iCs/>
                      <w:lang w:val="es-ES"/>
                    </w:rPr>
                  </w:rPrChange>
                </w:rPr>
                <w:t xml:space="preserve"> de </w:t>
              </w:r>
              <w:r w:rsidRPr="00A0282A">
                <w:rPr>
                  <w:rPrChange w:id="3828" w:author="Maribel" w:date="2018-05-28T01:24:00Z">
                    <w:rPr>
                      <w:i/>
                      <w:iCs/>
                      <w:lang w:val="es-ES"/>
                    </w:rPr>
                  </w:rPrChange>
                </w:rPr>
                <w:t>“</w:t>
              </w:r>
            </w:ins>
            <w:ins w:id="3829" w:author="Maribel" w:date="2018-05-28T01:05:00Z">
              <w:r w:rsidR="00ED6D85" w:rsidRPr="00A0282A">
                <w:rPr>
                  <w:rPrChange w:id="3830" w:author="Maribel" w:date="2018-05-28T01:24:00Z">
                    <w:rPr>
                      <w:i/>
                      <w:iCs/>
                      <w:lang w:val="es-ES"/>
                    </w:rPr>
                  </w:rPrChange>
                </w:rPr>
                <w:t>Digital Systems Design with FPGAs and CPLDs</w:t>
              </w:r>
            </w:ins>
            <w:ins w:id="3831" w:author="Maribel" w:date="2018-05-28T01:02:00Z">
              <w:r w:rsidRPr="00A0282A">
                <w:rPr>
                  <w:rPrChange w:id="3832" w:author="Maribel" w:date="2018-05-28T01:24:00Z">
                    <w:rPr>
                      <w:i/>
                      <w:iCs/>
                      <w:lang w:val="es-ES"/>
                    </w:rPr>
                  </w:rPrChange>
                </w:rPr>
                <w:t>”</w:t>
              </w:r>
            </w:ins>
            <w:ins w:id="3833" w:author="Maribel" w:date="2018-05-28T01:05:00Z">
              <w:r w:rsidR="00ED6D85" w:rsidRPr="00A0282A">
                <w:rPr>
                  <w:i w:val="0"/>
                  <w:rPrChange w:id="3834" w:author="Maribel" w:date="2018-05-28T01:24:00Z">
                    <w:rPr>
                      <w:i/>
                      <w:iCs/>
                      <w:lang w:val="es-ES"/>
                    </w:rPr>
                  </w:rPrChange>
                </w:rPr>
                <w:t>, Grout, Ian</w:t>
              </w:r>
            </w:ins>
            <w:ins w:id="3835" w:author="Maribel" w:date="2018-05-28T01:06:00Z">
              <w:r w:rsidR="00ED6D85" w:rsidRPr="00A0282A">
                <w:rPr>
                  <w:i w:val="0"/>
                  <w:rPrChange w:id="3836" w:author="Maribel" w:date="2018-05-28T01:24:00Z">
                    <w:rPr>
                      <w:i/>
                      <w:iCs/>
                    </w:rPr>
                  </w:rPrChange>
                </w:rPr>
                <w:t>,</w:t>
              </w:r>
            </w:ins>
            <w:ins w:id="3837" w:author="Maribel" w:date="2018-05-28T01:07:00Z">
              <w:r w:rsidR="00ED6D85" w:rsidRPr="00A0282A">
                <w:rPr>
                  <w:i w:val="0"/>
                  <w:rPrChange w:id="3838" w:author="Maribel" w:date="2018-05-28T01:24:00Z">
                    <w:rPr>
                      <w:i/>
                      <w:iCs/>
                    </w:rPr>
                  </w:rPrChange>
                </w:rPr>
                <w:t xml:space="preserve"> 2008,</w:t>
              </w:r>
            </w:ins>
            <w:ins w:id="3839" w:author="Maribel" w:date="2018-05-28T01:06:00Z">
              <w:r w:rsidR="00ED6D85" w:rsidRPr="00A0282A">
                <w:rPr>
                  <w:i w:val="0"/>
                  <w:rPrChange w:id="3840" w:author="Maribel" w:date="2018-05-28T01:24:00Z">
                    <w:rPr>
                      <w:i/>
                      <w:iCs/>
                    </w:rPr>
                  </w:rPrChange>
                </w:rPr>
                <w:t xml:space="preserve"> p. 2,</w:t>
              </w:r>
            </w:ins>
            <w:ins w:id="3841" w:author="Maribel" w:date="2018-05-28T01:08:00Z">
              <w:r w:rsidR="00ED6D85" w:rsidRPr="00A0282A">
                <w:rPr>
                  <w:i w:val="0"/>
                  <w:rPrChange w:id="3842" w:author="Maribel" w:date="2018-05-28T01:24:00Z">
                    <w:rPr>
                      <w:i/>
                      <w:iCs/>
                    </w:rPr>
                  </w:rPrChange>
                </w:rPr>
                <w:t xml:space="preserve"> </w:t>
              </w:r>
            </w:ins>
            <w:ins w:id="3843" w:author="Maribel" w:date="2018-05-28T01:15:00Z">
              <w:r w:rsidR="008743A0" w:rsidRPr="00A0282A">
                <w:rPr>
                  <w:i w:val="0"/>
                  <w:rPrChange w:id="3844" w:author="Maribel" w:date="2018-05-28T01:24:00Z">
                    <w:rPr>
                      <w:i/>
                      <w:iCs/>
                    </w:rPr>
                  </w:rPrChange>
                </w:rPr>
                <w:t xml:space="preserve">USA: </w:t>
              </w:r>
            </w:ins>
            <w:proofErr w:type="spellStart"/>
            <w:ins w:id="3845" w:author="Maribel" w:date="2018-05-28T01:07:00Z">
              <w:r w:rsidR="00ED6D85" w:rsidRPr="00A0282A">
                <w:rPr>
                  <w:i w:val="0"/>
                  <w:rPrChange w:id="3846" w:author="Maribel" w:date="2018-05-28T01:24:00Z">
                    <w:rPr>
                      <w:i/>
                      <w:iCs/>
                    </w:rPr>
                  </w:rPrChange>
                </w:rPr>
                <w:t>Newn</w:t>
              </w:r>
            </w:ins>
            <w:ins w:id="3847" w:author="Maribel" w:date="2018-05-28T01:08:00Z">
              <w:r w:rsidR="00ED6D85" w:rsidRPr="00A0282A">
                <w:rPr>
                  <w:i w:val="0"/>
                  <w:rPrChange w:id="3848" w:author="Maribel" w:date="2018-05-28T01:24:00Z">
                    <w:rPr>
                      <w:i/>
                      <w:iCs/>
                    </w:rPr>
                  </w:rPrChange>
                </w:rPr>
                <w:t>es</w:t>
              </w:r>
              <w:proofErr w:type="spellEnd"/>
              <w:r w:rsidR="00ED6D85" w:rsidRPr="00A0282A">
                <w:rPr>
                  <w:i w:val="0"/>
                  <w:rPrChange w:id="3849" w:author="Maribel" w:date="2018-05-28T01:24:00Z">
                    <w:rPr>
                      <w:i/>
                      <w:iCs/>
                    </w:rPr>
                  </w:rPrChange>
                </w:rPr>
                <w:t>.</w:t>
              </w:r>
            </w:ins>
            <w:ins w:id="3850" w:author="Maribel" w:date="2018-05-28T01:06:00Z">
              <w:r w:rsidR="00ED6D85" w:rsidRPr="00A0282A">
                <w:rPr>
                  <w:i w:val="0"/>
                  <w:rPrChange w:id="3851" w:author="Maribel" w:date="2018-05-28T01:24:00Z">
                    <w:rPr>
                      <w:i/>
                      <w:iCs/>
                    </w:rPr>
                  </w:rPrChange>
                </w:rPr>
                <w:t xml:space="preserve"> </w:t>
              </w:r>
            </w:ins>
          </w:p>
        </w:tc>
      </w:tr>
    </w:tbl>
    <w:p w14:paraId="72612B22" w14:textId="77777777" w:rsidR="00987A45" w:rsidRPr="00ED6D85" w:rsidRDefault="00987A45" w:rsidP="001B05AA">
      <w:pPr>
        <w:rPr>
          <w:ins w:id="3852" w:author="Maribel" w:date="2018-05-28T00:23:00Z"/>
          <w:rPrChange w:id="3853" w:author="Maribel" w:date="2018-05-28T01:06:00Z">
            <w:rPr>
              <w:ins w:id="3854" w:author="Maribel" w:date="2018-05-28T00:23:00Z"/>
              <w:lang w:val="es-ES"/>
            </w:rPr>
          </w:rPrChange>
        </w:rPr>
      </w:pPr>
    </w:p>
    <w:p w14:paraId="5F9F6CAD" w14:textId="02190640" w:rsidR="00B4321F" w:rsidRPr="00ED6D85" w:rsidRDefault="00B4321F" w:rsidP="001B05AA">
      <w:pPr>
        <w:rPr>
          <w:ins w:id="3855" w:author="Maribel" w:date="2018-05-28T00:23:00Z"/>
          <w:rPrChange w:id="3856" w:author="Maribel" w:date="2018-05-28T01:06:00Z">
            <w:rPr>
              <w:ins w:id="3857" w:author="Maribel" w:date="2018-05-28T00:23:00Z"/>
              <w:lang w:val="es-ES"/>
            </w:rPr>
          </w:rPrChange>
        </w:rPr>
      </w:pPr>
    </w:p>
    <w:p w14:paraId="15117582" w14:textId="163AB89F" w:rsidR="00B4321F" w:rsidRPr="00ED6D85" w:rsidRDefault="00B4321F">
      <w:pPr>
        <w:jc w:val="center"/>
        <w:rPr>
          <w:ins w:id="3858" w:author="Maribel" w:date="2018-05-27T17:55:00Z"/>
          <w:rPrChange w:id="3859" w:author="Maribel" w:date="2018-05-28T01:06:00Z">
            <w:rPr>
              <w:ins w:id="3860" w:author="Maribel" w:date="2018-05-27T17:55:00Z"/>
              <w:lang w:val="es-ES"/>
            </w:rPr>
          </w:rPrChange>
        </w:rPr>
        <w:pPrChange w:id="3861" w:author="Maribel" w:date="2018-05-28T00:24:00Z">
          <w:pPr/>
        </w:pPrChange>
      </w:pPr>
    </w:p>
    <w:p w14:paraId="5557437C" w14:textId="175477B4" w:rsidR="00724E31" w:rsidRPr="00C1457F" w:rsidRDefault="00724E31">
      <w:pPr>
        <w:pStyle w:val="Prrafodelista"/>
        <w:numPr>
          <w:ilvl w:val="1"/>
          <w:numId w:val="7"/>
        </w:numPr>
        <w:rPr>
          <w:b/>
          <w:sz w:val="28"/>
          <w:lang w:val="es-ES"/>
          <w:rPrChange w:id="3862" w:author="Maribel" w:date="2018-05-27T17:54:00Z">
            <w:rPr>
              <w:lang w:val="es-ES"/>
            </w:rPr>
          </w:rPrChange>
        </w:rPr>
        <w:pPrChange w:id="3863" w:author="Maribel" w:date="2018-05-27T17:55:00Z">
          <w:pPr>
            <w:pStyle w:val="Prrafodelista"/>
            <w:numPr>
              <w:ilvl w:val="1"/>
              <w:numId w:val="5"/>
            </w:numPr>
            <w:ind w:left="1080" w:hanging="720"/>
          </w:pPr>
        </w:pPrChange>
      </w:pPr>
      <w:r w:rsidRPr="00AD0419">
        <w:rPr>
          <w:b/>
          <w:sz w:val="28"/>
          <w:lang w:val="es-ES"/>
        </w:rPr>
        <w:t xml:space="preserve">Fabricantes de </w:t>
      </w:r>
      <w:ins w:id="3864" w:author="Maribel" w:date="2018-05-27T21:07:00Z">
        <w:r w:rsidR="00F60C41">
          <w:rPr>
            <w:b/>
            <w:sz w:val="28"/>
            <w:lang w:val="es-ES"/>
          </w:rPr>
          <w:t>dispositivos l</w:t>
        </w:r>
      </w:ins>
      <w:del w:id="3865" w:author="Maribel" w:date="2018-05-27T21:07:00Z">
        <w:r w:rsidRPr="00AD0419" w:rsidDel="00F60C41">
          <w:rPr>
            <w:b/>
            <w:sz w:val="28"/>
            <w:lang w:val="es-ES"/>
          </w:rPr>
          <w:delText>L</w:delText>
        </w:r>
      </w:del>
      <w:r w:rsidRPr="00AD0419">
        <w:rPr>
          <w:b/>
          <w:sz w:val="28"/>
          <w:lang w:val="es-ES"/>
        </w:rPr>
        <w:t xml:space="preserve">ógica </w:t>
      </w:r>
      <w:ins w:id="3866" w:author="Maribel" w:date="2018-05-27T21:07:00Z">
        <w:r w:rsidR="00F60C41">
          <w:rPr>
            <w:b/>
            <w:sz w:val="28"/>
            <w:lang w:val="es-ES"/>
          </w:rPr>
          <w:t>p</w:t>
        </w:r>
      </w:ins>
      <w:del w:id="3867" w:author="Maribel" w:date="2018-05-27T21:07:00Z">
        <w:r w:rsidRPr="00AD0419" w:rsidDel="00F60C41">
          <w:rPr>
            <w:b/>
            <w:sz w:val="28"/>
            <w:lang w:val="es-ES"/>
          </w:rPr>
          <w:delText>P</w:delText>
        </w:r>
      </w:del>
      <w:r w:rsidRPr="00AD0419">
        <w:rPr>
          <w:b/>
          <w:sz w:val="28"/>
          <w:lang w:val="es-ES"/>
        </w:rPr>
        <w:t>rogramable</w:t>
      </w:r>
      <w:r w:rsidR="00090361" w:rsidRPr="00C1457F">
        <w:rPr>
          <w:b/>
          <w:sz w:val="28"/>
          <w:lang w:val="es-ES"/>
          <w:rPrChange w:id="3868" w:author="Maribel" w:date="2018-05-27T17:54:00Z">
            <w:rPr>
              <w:lang w:val="es-ES"/>
            </w:rPr>
          </w:rPrChange>
        </w:rPr>
        <w:fldChar w:fldCharType="begin"/>
      </w:r>
      <w:r w:rsidR="00090361" w:rsidRPr="006C5A39">
        <w:rPr>
          <w:lang w:val="es-ES"/>
          <w:rPrChange w:id="3869" w:author="Maribel" w:date="2018-05-27T21:07:00Z">
            <w:rPr/>
          </w:rPrChange>
        </w:rPr>
        <w:instrText xml:space="preserve"> XE "</w:instrText>
      </w:r>
      <w:r w:rsidR="00090361" w:rsidRPr="00C1457F">
        <w:rPr>
          <w:b/>
          <w:sz w:val="28"/>
          <w:lang w:val="es-ES"/>
          <w:rPrChange w:id="3870" w:author="Maribel" w:date="2018-05-27T17:54:00Z">
            <w:rPr>
              <w:lang w:val="es-ES"/>
            </w:rPr>
          </w:rPrChange>
        </w:rPr>
        <w:instrText>Fabricantes de Lógica Programable</w:instrText>
      </w:r>
      <w:r w:rsidR="00176799" w:rsidRPr="00C1457F">
        <w:rPr>
          <w:b/>
          <w:sz w:val="28"/>
          <w:lang w:val="es-ES"/>
          <w:rPrChange w:id="3871" w:author="Maribel" w:date="2018-05-27T17:54:00Z">
            <w:rPr>
              <w:lang w:val="es-ES"/>
            </w:rPr>
          </w:rPrChange>
        </w:rPr>
        <w:instrText>;16</w:instrText>
      </w:r>
      <w:r w:rsidR="00090361" w:rsidRPr="006C5A39">
        <w:rPr>
          <w:lang w:val="es-ES"/>
          <w:rPrChange w:id="3872" w:author="Maribel" w:date="2018-05-27T21:07:00Z">
            <w:rPr/>
          </w:rPrChange>
        </w:rPr>
        <w:instrText xml:space="preserve">" </w:instrText>
      </w:r>
      <w:r w:rsidR="00090361" w:rsidRPr="00C1457F">
        <w:rPr>
          <w:b/>
          <w:sz w:val="28"/>
          <w:lang w:val="es-ES"/>
          <w:rPrChange w:id="3873" w:author="Maribel" w:date="2018-05-27T17:54:00Z">
            <w:rPr>
              <w:lang w:val="es-ES"/>
            </w:rPr>
          </w:rPrChange>
        </w:rPr>
        <w:fldChar w:fldCharType="end"/>
      </w:r>
    </w:p>
    <w:p w14:paraId="0FC4CBBC" w14:textId="77777777" w:rsidR="00724E31" w:rsidRDefault="00724E31" w:rsidP="00A32E5B">
      <w:pPr>
        <w:rPr>
          <w:lang w:val="es-ES"/>
        </w:rPr>
      </w:pPr>
      <w:r>
        <w:rPr>
          <w:lang w:val="es-ES"/>
        </w:rPr>
        <w:t xml:space="preserve">Hay </w:t>
      </w:r>
      <w:proofErr w:type="spellStart"/>
      <w:r>
        <w:rPr>
          <w:lang w:val="es-ES"/>
        </w:rPr>
        <w:t>PLDs</w:t>
      </w:r>
      <w:proofErr w:type="spellEnd"/>
      <w:r>
        <w:rPr>
          <w:lang w:val="es-ES"/>
        </w:rPr>
        <w:t xml:space="preserve"> disponibles de</w:t>
      </w:r>
      <w:del w:id="3874" w:author="Maribel" w:date="2018-05-27T20:22:00Z">
        <w:r w:rsidDel="00BA19DC">
          <w:rPr>
            <w:lang w:val="es-ES"/>
          </w:rPr>
          <w:delText xml:space="preserve"> una</w:delText>
        </w:r>
      </w:del>
      <w:r>
        <w:rPr>
          <w:lang w:val="es-ES"/>
        </w:rPr>
        <w:t xml:space="preserve"> variedad de fabricantes, cada uno de los cuales ofrece una familia de </w:t>
      </w:r>
      <w:proofErr w:type="spellStart"/>
      <w:r>
        <w:rPr>
          <w:lang w:val="es-ES"/>
        </w:rPr>
        <w:t>PLDs</w:t>
      </w:r>
      <w:proofErr w:type="spellEnd"/>
      <w:r>
        <w:rPr>
          <w:lang w:val="es-ES"/>
        </w:rPr>
        <w:t xml:space="preserve"> basada en SPLD, CPLD o FPGA.</w:t>
      </w:r>
      <w:r w:rsidR="006808C3">
        <w:rPr>
          <w:lang w:val="es-ES"/>
        </w:rPr>
        <w:t xml:space="preserve"> También proporcionan las herramientas necesarias para configurar estos </w:t>
      </w:r>
      <w:proofErr w:type="spellStart"/>
      <w:r w:rsidR="006808C3">
        <w:rPr>
          <w:lang w:val="es-ES"/>
        </w:rPr>
        <w:t>PLDs</w:t>
      </w:r>
      <w:proofErr w:type="spellEnd"/>
      <w:r w:rsidR="006808C3">
        <w:rPr>
          <w:lang w:val="es-ES"/>
        </w:rPr>
        <w:t>.</w:t>
      </w:r>
    </w:p>
    <w:p w14:paraId="1A856C71" w14:textId="3B44D5F7" w:rsidR="00F60C41" w:rsidRPr="006C5A39" w:rsidRDefault="006808C3">
      <w:pPr>
        <w:rPr>
          <w:ins w:id="3875" w:author="Maribel" w:date="2018-05-27T21:06:00Z"/>
          <w:lang w:val="es-ES"/>
          <w:rPrChange w:id="3876" w:author="Maribel" w:date="2018-05-27T21:07:00Z">
            <w:rPr>
              <w:ins w:id="3877" w:author="Maribel" w:date="2018-05-27T21:06:00Z"/>
            </w:rPr>
          </w:rPrChange>
        </w:rPr>
      </w:pPr>
      <w:r>
        <w:rPr>
          <w:lang w:val="es-ES"/>
        </w:rPr>
        <w:t>La siguiente tabla identifica algunas compañías</w:t>
      </w:r>
      <w:ins w:id="3878" w:author="Maribel" w:date="2018-05-27T21:10:00Z">
        <w:r w:rsidR="00391932">
          <w:rPr>
            <w:lang w:val="es-ES"/>
          </w:rPr>
          <w:t>.</w:t>
        </w:r>
      </w:ins>
      <w:del w:id="3879" w:author="Maribel" w:date="2018-05-27T21:10:00Z">
        <w:r w:rsidDel="00391932">
          <w:rPr>
            <w:lang w:val="es-ES"/>
          </w:rPr>
          <w:delText>.</w:delText>
        </w:r>
      </w:del>
    </w:p>
    <w:tbl>
      <w:tblPr>
        <w:tblStyle w:val="Tablanormal2"/>
        <w:tblW w:w="0" w:type="auto"/>
        <w:tblLook w:val="0480" w:firstRow="0" w:lastRow="0" w:firstColumn="1" w:lastColumn="0" w:noHBand="0" w:noVBand="1"/>
        <w:tblPrChange w:id="3880" w:author="Maribel" w:date="2018-05-27T21:07:00Z">
          <w:tblPr>
            <w:tblStyle w:val="Tablanormal2"/>
            <w:tblW w:w="0" w:type="auto"/>
            <w:tblLook w:val="04A0" w:firstRow="1" w:lastRow="0" w:firstColumn="1" w:lastColumn="0" w:noHBand="0" w:noVBand="1"/>
          </w:tblPr>
        </w:tblPrChange>
      </w:tblPr>
      <w:tblGrid>
        <w:gridCol w:w="4675"/>
        <w:gridCol w:w="4675"/>
        <w:tblGridChange w:id="3881">
          <w:tblGrid>
            <w:gridCol w:w="5"/>
            <w:gridCol w:w="4675"/>
            <w:gridCol w:w="4670"/>
            <w:gridCol w:w="5"/>
            <w:gridCol w:w="9350"/>
          </w:tblGrid>
        </w:tblGridChange>
      </w:tblGrid>
      <w:tr w:rsidR="00F60C41" w:rsidRPr="00B937CA" w14:paraId="01F08D7B" w14:textId="77777777" w:rsidTr="00F60C41">
        <w:trPr>
          <w:cnfStyle w:val="000000100000" w:firstRow="0" w:lastRow="0" w:firstColumn="0" w:lastColumn="0" w:oddVBand="0" w:evenVBand="0" w:oddHBand="1" w:evenHBand="0" w:firstRowFirstColumn="0" w:firstRowLastColumn="0" w:lastRowFirstColumn="0" w:lastRowLastColumn="0"/>
          <w:ins w:id="3882" w:author="Maribel" w:date="2018-05-27T21:06:00Z"/>
          <w:trPrChange w:id="3883" w:author="Maribel" w:date="2018-05-27T21:07: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tcPrChange w:id="3884" w:author="Maribel" w:date="2018-05-27T21:07:00Z">
              <w:tcPr>
                <w:tcW w:w="9350" w:type="dxa"/>
                <w:gridSpan w:val="3"/>
              </w:tcPr>
            </w:tcPrChange>
          </w:tcPr>
          <w:p w14:paraId="6929E3D8" w14:textId="2FCBBE4B" w:rsidR="00A20C1D" w:rsidRDefault="00F60C41" w:rsidP="00717E51">
            <w:pPr>
              <w:pStyle w:val="Descripcin"/>
              <w:keepNext/>
              <w:jc w:val="center"/>
              <w:cnfStyle w:val="001000100000" w:firstRow="0" w:lastRow="0" w:firstColumn="1" w:lastColumn="0" w:oddVBand="0" w:evenVBand="0" w:oddHBand="1" w:evenHBand="0" w:firstRowFirstColumn="0" w:firstRowLastColumn="0" w:lastRowFirstColumn="0" w:lastRowLastColumn="0"/>
              <w:rPr>
                <w:ins w:id="3885" w:author="Maribel" w:date="2018-05-28T00:59:00Z"/>
                <w:bCs w:val="0"/>
                <w:lang w:val="es-ES"/>
              </w:rPr>
            </w:pPr>
            <w:ins w:id="3886" w:author="Maribel" w:date="2018-05-27T21:06:00Z">
              <w:r w:rsidRPr="00F60C41">
                <w:rPr>
                  <w:lang w:val="es-ES"/>
                  <w:rPrChange w:id="3887" w:author="Maribel" w:date="2018-05-27T21:07:00Z">
                    <w:rPr/>
                  </w:rPrChange>
                </w:rPr>
                <w:t xml:space="preserve">Tabla </w:t>
              </w:r>
              <w:r w:rsidRPr="00F60C41">
                <w:rPr>
                  <w:b w:val="0"/>
                  <w:bCs w:val="0"/>
                </w:rPr>
                <w:fldChar w:fldCharType="begin"/>
              </w:r>
              <w:r w:rsidRPr="00F60C41">
                <w:rPr>
                  <w:lang w:val="es-ES"/>
                  <w:rPrChange w:id="3888" w:author="Maribel" w:date="2018-05-27T21:07:00Z">
                    <w:rPr/>
                  </w:rPrChange>
                </w:rPr>
                <w:instrText xml:space="preserve"> SEQ Tabla \* ARABIC </w:instrText>
              </w:r>
              <w:r w:rsidRPr="00F60C41">
                <w:rPr>
                  <w:b w:val="0"/>
                  <w:bCs w:val="0"/>
                  <w:rPrChange w:id="3889" w:author="Maribel" w:date="2018-05-27T21:07:00Z">
                    <w:rPr/>
                  </w:rPrChange>
                </w:rPr>
                <w:fldChar w:fldCharType="separate"/>
              </w:r>
            </w:ins>
            <w:ins w:id="3890" w:author="Maribel" w:date="2018-05-29T01:55:00Z">
              <w:r w:rsidR="00791217">
                <w:rPr>
                  <w:noProof/>
                  <w:lang w:val="es-ES"/>
                </w:rPr>
                <w:t>1</w:t>
              </w:r>
            </w:ins>
            <w:ins w:id="3891" w:author="Maribel" w:date="2018-05-27T21:06:00Z">
              <w:r w:rsidRPr="00F60C41">
                <w:rPr>
                  <w:b w:val="0"/>
                  <w:bCs w:val="0"/>
                  <w:rPrChange w:id="3892" w:author="Maribel" w:date="2018-05-27T21:07:00Z">
                    <w:rPr/>
                  </w:rPrChange>
                </w:rPr>
                <w:fldChar w:fldCharType="end"/>
              </w:r>
            </w:ins>
            <w:ins w:id="3893" w:author="Maribel" w:date="2018-05-27T21:07:00Z">
              <w:r w:rsidRPr="00F60C41">
                <w:rPr>
                  <w:b w:val="0"/>
                  <w:bCs w:val="0"/>
                  <w:lang w:val="es-ES"/>
                  <w:rPrChange w:id="3894" w:author="Maribel" w:date="2018-05-27T21:07:00Z">
                    <w:rPr>
                      <w:b w:val="0"/>
                      <w:bCs w:val="0"/>
                    </w:rPr>
                  </w:rPrChange>
                </w:rPr>
                <w:t>.</w:t>
              </w:r>
            </w:ins>
          </w:p>
          <w:p w14:paraId="5E912976" w14:textId="414E0530" w:rsidR="00F60C41" w:rsidRPr="002A3EA7" w:rsidRDefault="00F60C41">
            <w:pPr>
              <w:pStyle w:val="Descripcin"/>
              <w:keepNext/>
              <w:jc w:val="center"/>
              <w:cnfStyle w:val="001000100000" w:firstRow="0" w:lastRow="0" w:firstColumn="1" w:lastColumn="0" w:oddVBand="0" w:evenVBand="0" w:oddHBand="1" w:evenHBand="0" w:firstRowFirstColumn="0" w:firstRowLastColumn="0" w:lastRowFirstColumn="0" w:lastRowLastColumn="0"/>
              <w:rPr>
                <w:ins w:id="3895" w:author="Maribel" w:date="2018-05-27T21:06:00Z"/>
                <w:lang w:val="es-ES"/>
              </w:rPr>
              <w:pPrChange w:id="3896" w:author="Maribel" w:date="2018-05-27T21:08:00Z">
                <w:pPr>
                  <w:cnfStyle w:val="001000100000" w:firstRow="0" w:lastRow="0" w:firstColumn="1" w:lastColumn="0" w:oddVBand="0" w:evenVBand="0" w:oddHBand="1" w:evenHBand="0" w:firstRowFirstColumn="0" w:firstRowLastColumn="0" w:lastRowFirstColumn="0" w:lastRowLastColumn="0"/>
                </w:pPr>
              </w:pPrChange>
            </w:pPr>
            <w:ins w:id="3897" w:author="Maribel" w:date="2018-05-27T21:07:00Z">
              <w:r w:rsidRPr="006C5A39">
                <w:rPr>
                  <w:i w:val="0"/>
                  <w:lang w:val="es-ES"/>
                  <w:rPrChange w:id="3898" w:author="Maribel" w:date="2018-05-27T21:08:00Z">
                    <w:rPr>
                      <w:i/>
                      <w:iCs/>
                    </w:rPr>
                  </w:rPrChange>
                </w:rPr>
                <w:t xml:space="preserve">Fabricantes de </w:t>
              </w:r>
              <w:r w:rsidRPr="006C5A39">
                <w:rPr>
                  <w:i w:val="0"/>
                  <w:lang w:val="es-ES"/>
                  <w:rPrChange w:id="3899" w:author="Maribel" w:date="2018-05-27T21:08:00Z">
                    <w:rPr>
                      <w:i/>
                      <w:iCs/>
                      <w:lang w:val="es-ES"/>
                    </w:rPr>
                  </w:rPrChange>
                </w:rPr>
                <w:t>dispositivos lógicos programables</w:t>
              </w:r>
            </w:ins>
          </w:p>
        </w:tc>
      </w:tr>
      <w:tr w:rsidR="00994298" w14:paraId="14F02A61" w14:textId="424D3489" w:rsidTr="00F60C41">
        <w:tblPrEx>
          <w:tblPrExChange w:id="3900"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901" w:author="Maribel" w:date="2018-05-27T20:47:00Z"/>
          <w:trPrChange w:id="3902"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03" w:author="Maribel" w:date="2018-05-27T21:07:00Z">
              <w:tcPr>
                <w:tcW w:w="9350" w:type="dxa"/>
                <w:gridSpan w:val="3"/>
              </w:tcPr>
            </w:tcPrChange>
          </w:tcPr>
          <w:p w14:paraId="474AA030" w14:textId="77777777" w:rsidR="00994298" w:rsidRDefault="00994298">
            <w:pPr>
              <w:rPr>
                <w:ins w:id="3904" w:author="Maribel" w:date="2018-05-27T20:47:00Z"/>
                <w:lang w:val="es-ES"/>
              </w:rPr>
            </w:pPr>
            <w:ins w:id="3905" w:author="Maribel" w:date="2018-05-27T20:47:00Z">
              <w:r>
                <w:rPr>
                  <w:lang w:val="es-ES"/>
                </w:rPr>
                <w:t>Fabricante</w:t>
              </w:r>
            </w:ins>
          </w:p>
        </w:tc>
        <w:tc>
          <w:tcPr>
            <w:tcW w:w="4675" w:type="dxa"/>
            <w:tcPrChange w:id="3906" w:author="Maribel" w:date="2018-05-27T21:07:00Z">
              <w:tcPr>
                <w:tcW w:w="9350" w:type="dxa"/>
              </w:tcPr>
            </w:tcPrChange>
          </w:tcPr>
          <w:p w14:paraId="26E53C52" w14:textId="426FD6F4" w:rsidR="00994298" w:rsidRPr="00005B99" w:rsidRDefault="00994298">
            <w:pPr>
              <w:cnfStyle w:val="000000000000" w:firstRow="0" w:lastRow="0" w:firstColumn="0" w:lastColumn="0" w:oddVBand="0" w:evenVBand="0" w:oddHBand="0" w:evenHBand="0" w:firstRowFirstColumn="0" w:firstRowLastColumn="0" w:lastRowFirstColumn="0" w:lastRowLastColumn="0"/>
              <w:rPr>
                <w:ins w:id="3907" w:author="Maribel" w:date="2018-05-27T20:47:00Z"/>
                <w:b/>
                <w:lang w:val="es-ES"/>
                <w:rPrChange w:id="3908" w:author="Maribel" w:date="2018-05-27T21:08:00Z">
                  <w:rPr>
                    <w:ins w:id="3909" w:author="Maribel" w:date="2018-05-27T20:47:00Z"/>
                    <w:lang w:val="es-ES"/>
                  </w:rPr>
                </w:rPrChange>
              </w:rPr>
            </w:pPr>
            <w:ins w:id="3910" w:author="Maribel" w:date="2018-05-27T20:47:00Z">
              <w:r w:rsidRPr="00005B99">
                <w:rPr>
                  <w:b/>
                  <w:lang w:val="es-ES"/>
                  <w:rPrChange w:id="3911" w:author="Maribel" w:date="2018-05-27T21:08:00Z">
                    <w:rPr>
                      <w:lang w:val="es-ES"/>
                    </w:rPr>
                  </w:rPrChange>
                </w:rPr>
                <w:t xml:space="preserve">Página </w:t>
              </w:r>
            </w:ins>
            <w:ins w:id="3912" w:author="Maribel" w:date="2018-05-27T20:48:00Z">
              <w:r w:rsidRPr="00005B99">
                <w:rPr>
                  <w:b/>
                  <w:lang w:val="es-ES"/>
                  <w:rPrChange w:id="3913" w:author="Maribel" w:date="2018-05-27T21:08:00Z">
                    <w:rPr>
                      <w:lang w:val="es-ES"/>
                    </w:rPr>
                  </w:rPrChange>
                </w:rPr>
                <w:t>web</w:t>
              </w:r>
            </w:ins>
          </w:p>
        </w:tc>
      </w:tr>
      <w:tr w:rsidR="00994298" w14:paraId="1805FBEF" w14:textId="4347D361" w:rsidTr="00F60C41">
        <w:tblPrEx>
          <w:tblPrExChange w:id="3914"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3915" w:author="Maribel" w:date="2018-05-27T20:47:00Z"/>
          <w:trPrChange w:id="3916"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17" w:author="Maribel" w:date="2018-05-27T21:07:00Z">
              <w:tcPr>
                <w:tcW w:w="9350" w:type="dxa"/>
                <w:gridSpan w:val="3"/>
              </w:tcPr>
            </w:tcPrChange>
          </w:tcPr>
          <w:p w14:paraId="5C969604" w14:textId="487E3264" w:rsidR="00994298" w:rsidRPr="00005B99" w:rsidRDefault="00994298">
            <w:pPr>
              <w:cnfStyle w:val="001000100000" w:firstRow="0" w:lastRow="0" w:firstColumn="1" w:lastColumn="0" w:oddVBand="0" w:evenVBand="0" w:oddHBand="1" w:evenHBand="0" w:firstRowFirstColumn="0" w:firstRowLastColumn="0" w:lastRowFirstColumn="0" w:lastRowLastColumn="0"/>
              <w:rPr>
                <w:ins w:id="3918" w:author="Maribel" w:date="2018-05-27T20:47:00Z"/>
                <w:b w:val="0"/>
                <w:lang w:val="es-ES"/>
                <w:rPrChange w:id="3919" w:author="Maribel" w:date="2018-05-27T21:08:00Z">
                  <w:rPr>
                    <w:ins w:id="3920" w:author="Maribel" w:date="2018-05-27T20:47:00Z"/>
                    <w:lang w:val="es-ES"/>
                  </w:rPr>
                </w:rPrChange>
              </w:rPr>
            </w:pPr>
            <w:ins w:id="3921" w:author="Maribel" w:date="2018-05-27T20:48:00Z">
              <w:r w:rsidRPr="00005B99">
                <w:rPr>
                  <w:lang w:val="es-ES"/>
                </w:rPr>
                <w:t>Xilinx</w:t>
              </w:r>
            </w:ins>
            <w:ins w:id="3922" w:author="Maribel" w:date="2018-05-27T21:02:00Z">
              <w:r w:rsidR="00637A0B" w:rsidRPr="00005B99">
                <w:rPr>
                  <w:lang w:val="es-ES"/>
                </w:rPr>
                <w:t xml:space="preserve">, </w:t>
              </w:r>
            </w:ins>
            <w:ins w:id="3923" w:author="Maribel" w:date="2018-05-27T20:50:00Z">
              <w:r w:rsidRPr="00005B99">
                <w:rPr>
                  <w:lang w:val="es-ES"/>
                </w:rPr>
                <w:t>Inc</w:t>
              </w:r>
            </w:ins>
            <w:ins w:id="3924" w:author="Maribel" w:date="2018-05-27T21:02:00Z">
              <w:r w:rsidR="00637A0B" w:rsidRPr="00005B99">
                <w:rPr>
                  <w:lang w:val="es-ES"/>
                </w:rPr>
                <w:t>.</w:t>
              </w:r>
            </w:ins>
          </w:p>
        </w:tc>
        <w:tc>
          <w:tcPr>
            <w:tcW w:w="4675" w:type="dxa"/>
            <w:tcPrChange w:id="3925" w:author="Maribel" w:date="2018-05-27T21:07:00Z">
              <w:tcPr>
                <w:tcW w:w="9350" w:type="dxa"/>
              </w:tcPr>
            </w:tcPrChange>
          </w:tcPr>
          <w:p w14:paraId="358515EB" w14:textId="6B1B08DB" w:rsidR="00994298" w:rsidRDefault="00994298">
            <w:pPr>
              <w:cnfStyle w:val="000000100000" w:firstRow="0" w:lastRow="0" w:firstColumn="0" w:lastColumn="0" w:oddVBand="0" w:evenVBand="0" w:oddHBand="1" w:evenHBand="0" w:firstRowFirstColumn="0" w:firstRowLastColumn="0" w:lastRowFirstColumn="0" w:lastRowLastColumn="0"/>
              <w:rPr>
                <w:ins w:id="3926" w:author="Maribel" w:date="2018-05-27T20:47:00Z"/>
                <w:lang w:val="es-ES"/>
              </w:rPr>
            </w:pPr>
            <w:ins w:id="3927" w:author="Maribel" w:date="2018-05-27T20:50:00Z">
              <w:r w:rsidRPr="00994298">
                <w:rPr>
                  <w:lang w:val="es-ES"/>
                </w:rPr>
                <w:t>https://www.xilinx.com/</w:t>
              </w:r>
            </w:ins>
          </w:p>
        </w:tc>
      </w:tr>
      <w:tr w:rsidR="00994298" w14:paraId="3EA71C3C" w14:textId="4DA69E81" w:rsidTr="00F60C41">
        <w:tblPrEx>
          <w:tblPrExChange w:id="3928"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929" w:author="Maribel" w:date="2018-05-27T20:47:00Z"/>
          <w:trPrChange w:id="3930"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31" w:author="Maribel" w:date="2018-05-27T21:07:00Z">
              <w:tcPr>
                <w:tcW w:w="9350" w:type="dxa"/>
                <w:gridSpan w:val="3"/>
              </w:tcPr>
            </w:tcPrChange>
          </w:tcPr>
          <w:p w14:paraId="389EC98E" w14:textId="74B22CB0" w:rsidR="00994298" w:rsidRPr="00005B99" w:rsidRDefault="00994298">
            <w:pPr>
              <w:rPr>
                <w:ins w:id="3932" w:author="Maribel" w:date="2018-05-27T20:47:00Z"/>
                <w:b w:val="0"/>
                <w:lang w:val="es-ES"/>
                <w:rPrChange w:id="3933" w:author="Maribel" w:date="2018-05-27T21:08:00Z">
                  <w:rPr>
                    <w:ins w:id="3934" w:author="Maribel" w:date="2018-05-27T20:47:00Z"/>
                    <w:lang w:val="es-ES"/>
                  </w:rPr>
                </w:rPrChange>
              </w:rPr>
            </w:pPr>
            <w:ins w:id="3935" w:author="Maribel" w:date="2018-05-27T20:48:00Z">
              <w:r w:rsidRPr="00005B99">
                <w:rPr>
                  <w:lang w:val="es-ES"/>
                </w:rPr>
                <w:t>Altera</w:t>
              </w:r>
            </w:ins>
            <w:ins w:id="3936" w:author="Maribel" w:date="2018-05-27T20:52:00Z">
              <w:r w:rsidRPr="00005B99">
                <w:rPr>
                  <w:lang w:val="es-ES"/>
                </w:rPr>
                <w:t xml:space="preserve"> </w:t>
              </w:r>
              <w:proofErr w:type="spellStart"/>
              <w:r w:rsidRPr="00005B99">
                <w:rPr>
                  <w:lang w:val="es-ES"/>
                </w:rPr>
                <w:t>Corporation</w:t>
              </w:r>
            </w:ins>
            <w:proofErr w:type="spellEnd"/>
          </w:p>
        </w:tc>
        <w:tc>
          <w:tcPr>
            <w:tcW w:w="4675" w:type="dxa"/>
            <w:tcPrChange w:id="3937" w:author="Maribel" w:date="2018-05-27T21:07:00Z">
              <w:tcPr>
                <w:tcW w:w="9350" w:type="dxa"/>
              </w:tcPr>
            </w:tcPrChange>
          </w:tcPr>
          <w:p w14:paraId="0C1B954E" w14:textId="68C85B64" w:rsidR="00994298" w:rsidRDefault="00994298">
            <w:pPr>
              <w:cnfStyle w:val="000000000000" w:firstRow="0" w:lastRow="0" w:firstColumn="0" w:lastColumn="0" w:oddVBand="0" w:evenVBand="0" w:oddHBand="0" w:evenHBand="0" w:firstRowFirstColumn="0" w:firstRowLastColumn="0" w:lastRowFirstColumn="0" w:lastRowLastColumn="0"/>
              <w:rPr>
                <w:ins w:id="3938" w:author="Maribel" w:date="2018-05-27T20:47:00Z"/>
                <w:lang w:val="es-ES"/>
              </w:rPr>
            </w:pPr>
            <w:ins w:id="3939" w:author="Maribel" w:date="2018-05-27T20:51:00Z">
              <w:r w:rsidRPr="00994298">
                <w:rPr>
                  <w:lang w:val="es-ES"/>
                </w:rPr>
                <w:t>https://www.altera.com/</w:t>
              </w:r>
            </w:ins>
          </w:p>
        </w:tc>
      </w:tr>
      <w:tr w:rsidR="00994298" w14:paraId="255AF054" w14:textId="193B8E08" w:rsidTr="00F60C41">
        <w:tblPrEx>
          <w:tblPrExChange w:id="3940"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3941" w:author="Maribel" w:date="2018-05-27T20:47:00Z"/>
          <w:trPrChange w:id="3942"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43" w:author="Maribel" w:date="2018-05-27T21:07:00Z">
              <w:tcPr>
                <w:tcW w:w="9350" w:type="dxa"/>
                <w:gridSpan w:val="3"/>
              </w:tcPr>
            </w:tcPrChange>
          </w:tcPr>
          <w:p w14:paraId="2BF306DC" w14:textId="129494F4" w:rsidR="00994298" w:rsidRPr="00005B99" w:rsidRDefault="00994298">
            <w:pPr>
              <w:cnfStyle w:val="001000100000" w:firstRow="0" w:lastRow="0" w:firstColumn="1" w:lastColumn="0" w:oddVBand="0" w:evenVBand="0" w:oddHBand="1" w:evenHBand="0" w:firstRowFirstColumn="0" w:firstRowLastColumn="0" w:lastRowFirstColumn="0" w:lastRowLastColumn="0"/>
              <w:rPr>
                <w:ins w:id="3944" w:author="Maribel" w:date="2018-05-27T20:47:00Z"/>
                <w:b w:val="0"/>
                <w:lang w:val="es-ES"/>
                <w:rPrChange w:id="3945" w:author="Maribel" w:date="2018-05-27T21:08:00Z">
                  <w:rPr>
                    <w:ins w:id="3946" w:author="Maribel" w:date="2018-05-27T20:47:00Z"/>
                    <w:lang w:val="es-ES"/>
                  </w:rPr>
                </w:rPrChange>
              </w:rPr>
            </w:pPr>
            <w:proofErr w:type="spellStart"/>
            <w:ins w:id="3947" w:author="Maribel" w:date="2018-05-27T20:52:00Z">
              <w:r w:rsidRPr="00005B99">
                <w:rPr>
                  <w:lang w:val="es-ES"/>
                </w:rPr>
                <w:lastRenderedPageBreak/>
                <w:t>Microsemi</w:t>
              </w:r>
            </w:ins>
            <w:proofErr w:type="spellEnd"/>
            <w:ins w:id="3948" w:author="Maribel" w:date="2018-05-27T20:53:00Z">
              <w:r w:rsidRPr="00005B99">
                <w:rPr>
                  <w:lang w:val="es-ES"/>
                </w:rPr>
                <w:t xml:space="preserve"> </w:t>
              </w:r>
              <w:proofErr w:type="spellStart"/>
              <w:r w:rsidRPr="00005B99">
                <w:rPr>
                  <w:lang w:val="es-ES"/>
                </w:rPr>
                <w:t>Corporatio</w:t>
              </w:r>
            </w:ins>
            <w:ins w:id="3949" w:author="Maribel" w:date="2018-05-27T20:55:00Z">
              <w:r w:rsidRPr="00005B99">
                <w:rPr>
                  <w:lang w:val="es-ES"/>
                </w:rPr>
                <w:t>n</w:t>
              </w:r>
            </w:ins>
            <w:proofErr w:type="spellEnd"/>
          </w:p>
        </w:tc>
        <w:tc>
          <w:tcPr>
            <w:tcW w:w="4675" w:type="dxa"/>
            <w:tcPrChange w:id="3950" w:author="Maribel" w:date="2018-05-27T21:07:00Z">
              <w:tcPr>
                <w:tcW w:w="9350" w:type="dxa"/>
              </w:tcPr>
            </w:tcPrChange>
          </w:tcPr>
          <w:p w14:paraId="1CC48154" w14:textId="321FCE03" w:rsidR="00994298" w:rsidRDefault="00994298">
            <w:pPr>
              <w:cnfStyle w:val="000000100000" w:firstRow="0" w:lastRow="0" w:firstColumn="0" w:lastColumn="0" w:oddVBand="0" w:evenVBand="0" w:oddHBand="1" w:evenHBand="0" w:firstRowFirstColumn="0" w:firstRowLastColumn="0" w:lastRowFirstColumn="0" w:lastRowLastColumn="0"/>
              <w:rPr>
                <w:ins w:id="3951" w:author="Maribel" w:date="2018-05-27T20:47:00Z"/>
                <w:lang w:val="es-ES"/>
              </w:rPr>
            </w:pPr>
            <w:ins w:id="3952" w:author="Maribel" w:date="2018-05-27T20:53:00Z">
              <w:r w:rsidRPr="00994298">
                <w:rPr>
                  <w:lang w:val="es-ES"/>
                </w:rPr>
                <w:t>https://www.microsemi.com/</w:t>
              </w:r>
            </w:ins>
          </w:p>
        </w:tc>
      </w:tr>
      <w:tr w:rsidR="00994298" w14:paraId="08F943E3" w14:textId="5DA2E6E5" w:rsidTr="00F60C41">
        <w:tblPrEx>
          <w:tblPrExChange w:id="3953"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954" w:author="Maribel" w:date="2018-05-27T20:47:00Z"/>
          <w:trPrChange w:id="3955"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56" w:author="Maribel" w:date="2018-05-27T21:07:00Z">
              <w:tcPr>
                <w:tcW w:w="9350" w:type="dxa"/>
                <w:gridSpan w:val="3"/>
              </w:tcPr>
            </w:tcPrChange>
          </w:tcPr>
          <w:p w14:paraId="731508A3" w14:textId="42E8031C" w:rsidR="00994298" w:rsidRPr="00005B99" w:rsidRDefault="00994298">
            <w:pPr>
              <w:rPr>
                <w:ins w:id="3957" w:author="Maribel" w:date="2018-05-27T20:47:00Z"/>
                <w:b w:val="0"/>
                <w:lang w:val="es-ES"/>
                <w:rPrChange w:id="3958" w:author="Maribel" w:date="2018-05-27T21:08:00Z">
                  <w:rPr>
                    <w:ins w:id="3959" w:author="Maribel" w:date="2018-05-27T20:47:00Z"/>
                    <w:lang w:val="es-ES"/>
                  </w:rPr>
                </w:rPrChange>
              </w:rPr>
            </w:pPr>
            <w:proofErr w:type="spellStart"/>
            <w:ins w:id="3960" w:author="Maribel" w:date="2018-05-27T20:48:00Z">
              <w:r w:rsidRPr="00005B99">
                <w:rPr>
                  <w:lang w:val="es-ES"/>
                </w:rPr>
                <w:t>Lattice</w:t>
              </w:r>
            </w:ins>
            <w:proofErr w:type="spellEnd"/>
            <w:ins w:id="3961" w:author="Maribel" w:date="2018-05-27T21:02:00Z">
              <w:r w:rsidR="00637A0B" w:rsidRPr="00005B99">
                <w:rPr>
                  <w:lang w:val="es-ES"/>
                </w:rPr>
                <w:t xml:space="preserve"> Semiconductor </w:t>
              </w:r>
              <w:proofErr w:type="spellStart"/>
              <w:r w:rsidR="00637A0B" w:rsidRPr="00005B99">
                <w:rPr>
                  <w:lang w:val="es-ES"/>
                </w:rPr>
                <w:t>Corporation</w:t>
              </w:r>
            </w:ins>
            <w:proofErr w:type="spellEnd"/>
          </w:p>
        </w:tc>
        <w:tc>
          <w:tcPr>
            <w:tcW w:w="4675" w:type="dxa"/>
            <w:tcPrChange w:id="3962" w:author="Maribel" w:date="2018-05-27T21:07:00Z">
              <w:tcPr>
                <w:tcW w:w="9350" w:type="dxa"/>
              </w:tcPr>
            </w:tcPrChange>
          </w:tcPr>
          <w:p w14:paraId="4D80CF0F" w14:textId="4A70432C" w:rsidR="00994298" w:rsidRDefault="00994298">
            <w:pPr>
              <w:cnfStyle w:val="000000000000" w:firstRow="0" w:lastRow="0" w:firstColumn="0" w:lastColumn="0" w:oddVBand="0" w:evenVBand="0" w:oddHBand="0" w:evenHBand="0" w:firstRowFirstColumn="0" w:firstRowLastColumn="0" w:lastRowFirstColumn="0" w:lastRowLastColumn="0"/>
              <w:rPr>
                <w:ins w:id="3963" w:author="Maribel" w:date="2018-05-27T20:47:00Z"/>
                <w:lang w:val="es-ES"/>
              </w:rPr>
            </w:pPr>
            <w:ins w:id="3964" w:author="Maribel" w:date="2018-05-27T20:57:00Z">
              <w:r w:rsidRPr="00994298">
                <w:rPr>
                  <w:lang w:val="es-ES"/>
                </w:rPr>
                <w:t>http://www.latticesemi.com/</w:t>
              </w:r>
            </w:ins>
          </w:p>
        </w:tc>
      </w:tr>
      <w:tr w:rsidR="00994298" w14:paraId="7B23B256" w14:textId="6194538E" w:rsidTr="00F60C41">
        <w:tblPrEx>
          <w:tblPrExChange w:id="396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3966" w:author="Maribel" w:date="2018-05-27T20:47:00Z"/>
          <w:trPrChange w:id="3967"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3968" w:author="Maribel" w:date="2018-05-27T21:07:00Z">
              <w:tcPr>
                <w:tcW w:w="9350" w:type="dxa"/>
                <w:gridSpan w:val="3"/>
              </w:tcPr>
            </w:tcPrChange>
          </w:tcPr>
          <w:p w14:paraId="5DAE19E1" w14:textId="69D03DC9" w:rsidR="00994298" w:rsidRPr="00005B99" w:rsidRDefault="00994298">
            <w:pPr>
              <w:cnfStyle w:val="001000100000" w:firstRow="0" w:lastRow="0" w:firstColumn="1" w:lastColumn="0" w:oddVBand="0" w:evenVBand="0" w:oddHBand="1" w:evenHBand="0" w:firstRowFirstColumn="0" w:firstRowLastColumn="0" w:lastRowFirstColumn="0" w:lastRowLastColumn="0"/>
              <w:rPr>
                <w:ins w:id="3969" w:author="Maribel" w:date="2018-05-27T20:47:00Z"/>
                <w:b w:val="0"/>
                <w:lang w:val="es-ES"/>
                <w:rPrChange w:id="3970" w:author="Maribel" w:date="2018-05-27T21:08:00Z">
                  <w:rPr>
                    <w:ins w:id="3971" w:author="Maribel" w:date="2018-05-27T20:47:00Z"/>
                    <w:lang w:val="es-ES"/>
                  </w:rPr>
                </w:rPrChange>
              </w:rPr>
            </w:pPr>
            <w:proofErr w:type="spellStart"/>
            <w:ins w:id="3972" w:author="Maribel" w:date="2018-05-27T20:48:00Z">
              <w:r w:rsidRPr="00005B99">
                <w:rPr>
                  <w:lang w:val="es-ES"/>
                </w:rPr>
                <w:t>QuickLogic</w:t>
              </w:r>
            </w:ins>
            <w:proofErr w:type="spellEnd"/>
            <w:ins w:id="3973" w:author="Maribel" w:date="2018-05-27T20:59:00Z">
              <w:r w:rsidR="00637A0B" w:rsidRPr="00005B99">
                <w:rPr>
                  <w:lang w:val="es-ES"/>
                </w:rPr>
                <w:t xml:space="preserve"> </w:t>
              </w:r>
              <w:proofErr w:type="spellStart"/>
              <w:r w:rsidR="00637A0B" w:rsidRPr="00005B99">
                <w:rPr>
                  <w:lang w:val="es-ES"/>
                </w:rPr>
                <w:t>Corporation</w:t>
              </w:r>
            </w:ins>
            <w:proofErr w:type="spellEnd"/>
          </w:p>
        </w:tc>
        <w:tc>
          <w:tcPr>
            <w:tcW w:w="4675" w:type="dxa"/>
            <w:tcPrChange w:id="3974" w:author="Maribel" w:date="2018-05-27T21:07:00Z">
              <w:tcPr>
                <w:tcW w:w="9350" w:type="dxa"/>
              </w:tcPr>
            </w:tcPrChange>
          </w:tcPr>
          <w:p w14:paraId="12565803" w14:textId="18BF1828" w:rsidR="00994298" w:rsidRDefault="00637A0B">
            <w:pPr>
              <w:cnfStyle w:val="000000100000" w:firstRow="0" w:lastRow="0" w:firstColumn="0" w:lastColumn="0" w:oddVBand="0" w:evenVBand="0" w:oddHBand="1" w:evenHBand="0" w:firstRowFirstColumn="0" w:firstRowLastColumn="0" w:lastRowFirstColumn="0" w:lastRowLastColumn="0"/>
              <w:rPr>
                <w:ins w:id="3975" w:author="Maribel" w:date="2018-05-27T20:47:00Z"/>
                <w:lang w:val="es-ES"/>
              </w:rPr>
            </w:pPr>
            <w:ins w:id="3976" w:author="Maribel" w:date="2018-05-27T20:58:00Z">
              <w:r w:rsidRPr="00637A0B">
                <w:rPr>
                  <w:lang w:val="es-ES"/>
                </w:rPr>
                <w:t>https://www.quicklogic.com/</w:t>
              </w:r>
            </w:ins>
          </w:p>
        </w:tc>
      </w:tr>
      <w:tr w:rsidR="00994298" w14:paraId="4F7CC5C2" w14:textId="77777777" w:rsidTr="00F60C41">
        <w:tblPrEx>
          <w:tblPrExChange w:id="397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978" w:author="Maribel" w:date="2018-05-27T20:48:00Z"/>
          <w:trPrChange w:id="3979" w:author="Maribel" w:date="2018-05-27T21:07: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3980" w:author="Maribel" w:date="2018-05-27T21:07:00Z">
              <w:tcPr>
                <w:tcW w:w="4675" w:type="dxa"/>
              </w:tcPr>
            </w:tcPrChange>
          </w:tcPr>
          <w:p w14:paraId="26B951C1" w14:textId="7C11CF9D" w:rsidR="00994298" w:rsidRPr="00005B99" w:rsidRDefault="00994298">
            <w:pPr>
              <w:rPr>
                <w:ins w:id="3981" w:author="Maribel" w:date="2018-05-27T20:48:00Z"/>
                <w:b w:val="0"/>
                <w:lang w:val="es-ES"/>
                <w:rPrChange w:id="3982" w:author="Maribel" w:date="2018-05-27T21:08:00Z">
                  <w:rPr>
                    <w:ins w:id="3983" w:author="Maribel" w:date="2018-05-27T20:48:00Z"/>
                    <w:lang w:val="es-ES"/>
                  </w:rPr>
                </w:rPrChange>
              </w:rPr>
            </w:pPr>
            <w:proofErr w:type="spellStart"/>
            <w:ins w:id="3984" w:author="Maribel" w:date="2018-05-27T20:48:00Z">
              <w:r w:rsidRPr="00005B99">
                <w:rPr>
                  <w:lang w:val="es-ES"/>
                </w:rPr>
                <w:t>Cypress</w:t>
              </w:r>
            </w:ins>
            <w:proofErr w:type="spellEnd"/>
            <w:ins w:id="3985" w:author="Maribel" w:date="2018-05-27T21:01:00Z">
              <w:r w:rsidR="00637A0B" w:rsidRPr="00005B99">
                <w:rPr>
                  <w:lang w:val="es-ES"/>
                </w:rPr>
                <w:t xml:space="preserve"> Semiconductor </w:t>
              </w:r>
              <w:proofErr w:type="spellStart"/>
              <w:r w:rsidR="00637A0B" w:rsidRPr="00005B99">
                <w:rPr>
                  <w:lang w:val="es-ES"/>
                </w:rPr>
                <w:t>Corporation</w:t>
              </w:r>
            </w:ins>
            <w:proofErr w:type="spellEnd"/>
          </w:p>
        </w:tc>
        <w:tc>
          <w:tcPr>
            <w:tcW w:w="0" w:type="dxa"/>
            <w:tcPrChange w:id="3986" w:author="Maribel" w:date="2018-05-27T21:07:00Z">
              <w:tcPr>
                <w:tcW w:w="4675" w:type="dxa"/>
                <w:gridSpan w:val="2"/>
              </w:tcPr>
            </w:tcPrChange>
          </w:tcPr>
          <w:p w14:paraId="2E82156D" w14:textId="610B5733" w:rsidR="00994298" w:rsidRDefault="00637A0B">
            <w:pPr>
              <w:cnfStyle w:val="000000000000" w:firstRow="0" w:lastRow="0" w:firstColumn="0" w:lastColumn="0" w:oddVBand="0" w:evenVBand="0" w:oddHBand="0" w:evenHBand="0" w:firstRowFirstColumn="0" w:firstRowLastColumn="0" w:lastRowFirstColumn="0" w:lastRowLastColumn="0"/>
              <w:rPr>
                <w:ins w:id="3987" w:author="Maribel" w:date="2018-05-27T20:48:00Z"/>
                <w:lang w:val="es-ES"/>
              </w:rPr>
            </w:pPr>
            <w:ins w:id="3988" w:author="Maribel" w:date="2018-05-27T21:01:00Z">
              <w:r w:rsidRPr="00637A0B">
                <w:rPr>
                  <w:lang w:val="es-ES"/>
                </w:rPr>
                <w:t>http://www.cypress.com/</w:t>
              </w:r>
            </w:ins>
          </w:p>
        </w:tc>
      </w:tr>
    </w:tbl>
    <w:p w14:paraId="71EC8BE9" w14:textId="77777777" w:rsidR="000468BF" w:rsidRDefault="000468B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Del="00430F8B" w14:paraId="1EF7E0DA" w14:textId="06CE5509" w:rsidTr="00A1773B">
        <w:trPr>
          <w:del w:id="3989" w:author="Maribel" w:date="2018-05-27T21:04:00Z"/>
        </w:trPr>
        <w:tc>
          <w:tcPr>
            <w:tcW w:w="9350" w:type="dxa"/>
          </w:tcPr>
          <w:p w14:paraId="2A3DC694" w14:textId="221E7DD7" w:rsidR="006808C3" w:rsidDel="00430F8B" w:rsidRDefault="006808C3" w:rsidP="006808C3">
            <w:pPr>
              <w:jc w:val="center"/>
              <w:rPr>
                <w:del w:id="3990" w:author="Maribel" w:date="2018-05-27T21:04:00Z"/>
                <w:lang w:val="es-ES"/>
              </w:rPr>
            </w:pPr>
            <w:del w:id="3991" w:author="Maribel" w:date="2018-05-27T21:04:00Z">
              <w:r w:rsidDel="00430F8B">
                <w:rPr>
                  <w:noProof/>
                </w:rPr>
                <w:drawing>
                  <wp:inline distT="0" distB="0" distL="0" distR="0" wp14:anchorId="36211B43" wp14:editId="6F1F62CE">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24980" cy="1648021"/>
                            </a:xfrm>
                            <a:prstGeom prst="rect">
                              <a:avLst/>
                            </a:prstGeom>
                          </pic:spPr>
                        </pic:pic>
                      </a:graphicData>
                    </a:graphic>
                  </wp:inline>
                </w:drawing>
              </w:r>
            </w:del>
          </w:p>
        </w:tc>
      </w:tr>
      <w:tr w:rsidR="006808C3" w:rsidDel="00430F8B" w14:paraId="2A4C3EDC" w14:textId="1C187235" w:rsidTr="00A1773B">
        <w:trPr>
          <w:del w:id="3992" w:author="Maribel" w:date="2018-05-27T21:04:00Z"/>
        </w:trPr>
        <w:tc>
          <w:tcPr>
            <w:tcW w:w="9350" w:type="dxa"/>
          </w:tcPr>
          <w:p w14:paraId="2679D0CE" w14:textId="34A0E907" w:rsidR="006808C3" w:rsidDel="00430F8B" w:rsidRDefault="006808C3" w:rsidP="006808C3">
            <w:pPr>
              <w:jc w:val="center"/>
              <w:rPr>
                <w:del w:id="3993" w:author="Maribel" w:date="2018-05-27T21:04:00Z"/>
                <w:lang w:val="es-ES"/>
              </w:rPr>
            </w:pPr>
            <w:del w:id="3994" w:author="Maribel" w:date="2018-05-27T21:04:00Z">
              <w:r w:rsidDel="00430F8B">
                <w:rPr>
                  <w:lang w:val="es-ES"/>
                </w:rPr>
                <w:delText>Fabricantes de lógica programable</w:delText>
              </w:r>
            </w:del>
          </w:p>
        </w:tc>
      </w:tr>
    </w:tbl>
    <w:p w14:paraId="4A145776" w14:textId="6C6DE298" w:rsidR="006808C3" w:rsidRDefault="00270BAE" w:rsidP="00A32E5B">
      <w:pPr>
        <w:rPr>
          <w:lang w:val="es-ES"/>
        </w:rPr>
      </w:pPr>
      <w:ins w:id="3995" w:author="Maribel" w:date="2018-05-27T21:09:00Z">
        <w:r>
          <w:rPr>
            <w:lang w:val="es-ES"/>
          </w:rPr>
          <w:t>Actualmente (año 2018) el mercado está dominado, principalmente, por Xilinx y Altera (ahora forma parte de Intel).</w:t>
        </w:r>
      </w:ins>
    </w:p>
    <w:p w14:paraId="096C2608" w14:textId="77777777" w:rsidR="00700599" w:rsidRDefault="00700599" w:rsidP="00A32E5B">
      <w:pPr>
        <w:rPr>
          <w:lang w:val="es-ES"/>
        </w:rPr>
      </w:pPr>
    </w:p>
    <w:tbl>
      <w:tblPr>
        <w:tblStyle w:val="Tablaconcuadrcula"/>
        <w:tblW w:w="0" w:type="auto"/>
        <w:tblLook w:val="04A0" w:firstRow="1" w:lastRow="0" w:firstColumn="1" w:lastColumn="0" w:noHBand="0" w:noVBand="1"/>
      </w:tblPr>
      <w:tblGrid>
        <w:gridCol w:w="9350"/>
      </w:tblGrid>
      <w:tr w:rsidR="00700599" w14:paraId="19AB099A" w14:textId="77777777" w:rsidTr="00FB3D6D">
        <w:tc>
          <w:tcPr>
            <w:tcW w:w="9350" w:type="dxa"/>
          </w:tcPr>
          <w:p w14:paraId="14FBC46B" w14:textId="4508DB72" w:rsidR="00700599" w:rsidRPr="00A0282A" w:rsidRDefault="00700599">
            <w:pPr>
              <w:keepNext/>
              <w:jc w:val="center"/>
              <w:rPr>
                <w:rPrChange w:id="3996" w:author="Maribel" w:date="2018-05-28T01:23:00Z">
                  <w:rPr>
                    <w:lang w:val="es-ES"/>
                  </w:rPr>
                </w:rPrChange>
              </w:rPr>
              <w:pPrChange w:id="3997" w:author="Maribel" w:date="2018-05-28T01:23:00Z">
                <w:pPr>
                  <w:jc w:val="center"/>
                </w:pPr>
              </w:pPrChange>
            </w:pPr>
            <w:r>
              <w:rPr>
                <w:noProof/>
              </w:rPr>
              <w:drawing>
                <wp:inline distT="0" distB="0" distL="0" distR="0" wp14:anchorId="6ECAB623" wp14:editId="71BA5BDE">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B937CA" w14:paraId="6A955CE7" w14:textId="77777777" w:rsidTr="00FB3D6D">
        <w:tc>
          <w:tcPr>
            <w:tcW w:w="9350" w:type="dxa"/>
          </w:tcPr>
          <w:p w14:paraId="519C0C6C" w14:textId="61F60B97" w:rsidR="00700599" w:rsidRPr="00A0282A" w:rsidRDefault="00A0282A" w:rsidP="00C12266">
            <w:pPr>
              <w:jc w:val="center"/>
              <w:rPr>
                <w:iCs/>
                <w:color w:val="44546A" w:themeColor="text2"/>
                <w:sz w:val="18"/>
                <w:szCs w:val="18"/>
                <w:lang w:val="es-ES"/>
                <w:rPrChange w:id="3998" w:author="Maribel" w:date="2018-05-28T01:24:00Z">
                  <w:rPr>
                    <w:lang w:val="es-ES"/>
                  </w:rPr>
                </w:rPrChange>
              </w:rPr>
            </w:pPr>
            <w:ins w:id="3999" w:author="Maribel" w:date="2018-05-28T01:23:00Z">
              <w:r w:rsidRPr="00A0282A">
                <w:rPr>
                  <w:i/>
                  <w:iCs/>
                  <w:color w:val="44546A" w:themeColor="text2"/>
                  <w:sz w:val="18"/>
                  <w:szCs w:val="18"/>
                  <w:lang w:val="es-ES"/>
                  <w:rPrChange w:id="4000" w:author="Maribel" w:date="2018-05-28T01:25:00Z">
                    <w:rPr/>
                  </w:rPrChange>
                </w:rPr>
                <w:t xml:space="preserve">Figura </w:t>
              </w:r>
              <w:r w:rsidRPr="00A0282A">
                <w:rPr>
                  <w:i/>
                  <w:iCs/>
                  <w:color w:val="44546A" w:themeColor="text2"/>
                  <w:sz w:val="18"/>
                  <w:szCs w:val="18"/>
                  <w:lang w:val="es-ES"/>
                  <w:rPrChange w:id="4001" w:author="Maribel" w:date="2018-05-28T01:25:00Z">
                    <w:rPr/>
                  </w:rPrChange>
                </w:rPr>
                <w:fldChar w:fldCharType="begin"/>
              </w:r>
              <w:r w:rsidRPr="00A0282A">
                <w:rPr>
                  <w:i/>
                  <w:iCs/>
                  <w:color w:val="44546A" w:themeColor="text2"/>
                  <w:sz w:val="18"/>
                  <w:szCs w:val="18"/>
                  <w:lang w:val="es-ES"/>
                  <w:rPrChange w:id="4002" w:author="Maribel" w:date="2018-05-28T01:25:00Z">
                    <w:rPr/>
                  </w:rPrChange>
                </w:rPr>
                <w:instrText xml:space="preserve"> SEQ Figura \* ARABIC </w:instrText>
              </w:r>
              <w:r w:rsidRPr="00A0282A">
                <w:rPr>
                  <w:i/>
                  <w:iCs/>
                  <w:color w:val="44546A" w:themeColor="text2"/>
                  <w:sz w:val="18"/>
                  <w:szCs w:val="18"/>
                  <w:lang w:val="es-ES"/>
                  <w:rPrChange w:id="4003" w:author="Maribel" w:date="2018-05-28T01:25:00Z">
                    <w:rPr/>
                  </w:rPrChange>
                </w:rPr>
                <w:fldChar w:fldCharType="separate"/>
              </w:r>
            </w:ins>
            <w:ins w:id="4004" w:author="Maribel" w:date="2018-05-29T01:55:00Z">
              <w:r w:rsidR="00791217">
                <w:rPr>
                  <w:i/>
                  <w:iCs/>
                  <w:noProof/>
                  <w:color w:val="44546A" w:themeColor="text2"/>
                  <w:sz w:val="18"/>
                  <w:szCs w:val="18"/>
                  <w:lang w:val="es-ES"/>
                </w:rPr>
                <w:t>19</w:t>
              </w:r>
            </w:ins>
            <w:ins w:id="4005" w:author="Maribel" w:date="2018-05-28T01:23:00Z">
              <w:r w:rsidRPr="00A0282A">
                <w:rPr>
                  <w:i/>
                  <w:iCs/>
                  <w:color w:val="44546A" w:themeColor="text2"/>
                  <w:sz w:val="18"/>
                  <w:szCs w:val="18"/>
                  <w:lang w:val="es-ES"/>
                  <w:rPrChange w:id="4006" w:author="Maribel" w:date="2018-05-28T01:25:00Z">
                    <w:rPr/>
                  </w:rPrChange>
                </w:rPr>
                <w:fldChar w:fldCharType="end"/>
              </w:r>
              <w:r w:rsidRPr="00A0282A">
                <w:rPr>
                  <w:i/>
                  <w:iCs/>
                  <w:color w:val="44546A" w:themeColor="text2"/>
                  <w:sz w:val="18"/>
                  <w:szCs w:val="18"/>
                  <w:lang w:val="es-ES"/>
                  <w:rPrChange w:id="4007" w:author="Maribel" w:date="2018-05-28T01:25:00Z">
                    <w:rPr/>
                  </w:rPrChange>
                </w:rPr>
                <w:t>.</w:t>
              </w:r>
              <w:r w:rsidRPr="00A0282A">
                <w:rPr>
                  <w:iCs/>
                  <w:color w:val="44546A" w:themeColor="text2"/>
                  <w:sz w:val="18"/>
                  <w:szCs w:val="18"/>
                  <w:lang w:val="es-ES"/>
                  <w:rPrChange w:id="4008" w:author="Maribel" w:date="2018-05-28T01:24:00Z">
                    <w:rPr/>
                  </w:rPrChange>
                </w:rPr>
                <w:t xml:space="preserve"> </w:t>
              </w:r>
            </w:ins>
            <w:r w:rsidR="00700599" w:rsidRPr="00A0282A">
              <w:rPr>
                <w:iCs/>
                <w:color w:val="44546A" w:themeColor="text2"/>
                <w:sz w:val="18"/>
                <w:szCs w:val="18"/>
                <w:lang w:val="es-ES"/>
                <w:rPrChange w:id="4009" w:author="Maribel" w:date="2018-05-28T01:24:00Z">
                  <w:rPr>
                    <w:lang w:val="es-ES"/>
                  </w:rPr>
                </w:rPrChange>
              </w:rPr>
              <w:t xml:space="preserve">FPGA Altera </w:t>
            </w:r>
            <w:proofErr w:type="spellStart"/>
            <w:r w:rsidR="00A37185" w:rsidRPr="00A0282A">
              <w:rPr>
                <w:iCs/>
                <w:color w:val="44546A" w:themeColor="text2"/>
                <w:sz w:val="18"/>
                <w:szCs w:val="18"/>
                <w:lang w:val="es-ES"/>
                <w:rPrChange w:id="4010" w:author="Maribel" w:date="2018-05-28T01:24:00Z">
                  <w:rPr>
                    <w:lang w:val="es-ES"/>
                  </w:rPr>
                </w:rPrChange>
              </w:rPr>
              <w:t>Cyclone</w:t>
            </w:r>
            <w:proofErr w:type="spellEnd"/>
            <w:r w:rsidR="00A37185" w:rsidRPr="00A0282A">
              <w:rPr>
                <w:iCs/>
                <w:color w:val="44546A" w:themeColor="text2"/>
                <w:sz w:val="18"/>
                <w:szCs w:val="18"/>
                <w:lang w:val="es-ES"/>
                <w:rPrChange w:id="4011" w:author="Maribel" w:date="2018-05-28T01:24:00Z">
                  <w:rPr>
                    <w:lang w:val="es-ES"/>
                  </w:rPr>
                </w:rPrChange>
              </w:rPr>
              <w:t xml:space="preserve"> IV EP4CE115F23C8N</w:t>
            </w:r>
          </w:p>
        </w:tc>
      </w:tr>
    </w:tbl>
    <w:p w14:paraId="7F1A09AB" w14:textId="77777777" w:rsidR="00700599" w:rsidRDefault="00700599" w:rsidP="00A32E5B">
      <w:pPr>
        <w:rPr>
          <w:lang w:val="es-ES"/>
        </w:rPr>
      </w:pPr>
    </w:p>
    <w:tbl>
      <w:tblPr>
        <w:tblStyle w:val="Tablaconcuadrcula"/>
        <w:tblW w:w="0" w:type="auto"/>
        <w:tblLook w:val="04A0" w:firstRow="1" w:lastRow="0" w:firstColumn="1" w:lastColumn="0" w:noHBand="0" w:noVBand="1"/>
      </w:tblPr>
      <w:tblGrid>
        <w:gridCol w:w="9350"/>
      </w:tblGrid>
      <w:tr w:rsidR="005131C8" w14:paraId="6D39E6DE" w14:textId="77777777" w:rsidTr="005131C8">
        <w:tc>
          <w:tcPr>
            <w:tcW w:w="9350" w:type="dxa"/>
          </w:tcPr>
          <w:p w14:paraId="24F1D9B6" w14:textId="143A2A19" w:rsidR="005131C8" w:rsidRPr="00A0282A" w:rsidRDefault="005131C8">
            <w:pPr>
              <w:keepNext/>
              <w:jc w:val="center"/>
              <w:rPr>
                <w:rPrChange w:id="4012" w:author="Maribel" w:date="2018-05-28T01:23:00Z">
                  <w:rPr>
                    <w:lang w:val="es-ES"/>
                  </w:rPr>
                </w:rPrChange>
              </w:rPr>
              <w:pPrChange w:id="4013" w:author="Maribel" w:date="2018-05-28T01:23:00Z">
                <w:pPr>
                  <w:jc w:val="center"/>
                </w:pPr>
              </w:pPrChange>
            </w:pPr>
            <w:r>
              <w:rPr>
                <w:noProof/>
              </w:rPr>
              <w:lastRenderedPageBreak/>
              <w:drawing>
                <wp:inline distT="0" distB="0" distL="0" distR="0" wp14:anchorId="156336EE" wp14:editId="1A3F15DD">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p>
        </w:tc>
      </w:tr>
      <w:tr w:rsidR="005131C8" w14:paraId="7243FEF1" w14:textId="77777777" w:rsidTr="005131C8">
        <w:tc>
          <w:tcPr>
            <w:tcW w:w="9350" w:type="dxa"/>
          </w:tcPr>
          <w:p w14:paraId="615AC4FD" w14:textId="613842D2" w:rsidR="005131C8" w:rsidRPr="00A0282A" w:rsidRDefault="00A0282A" w:rsidP="00E75B7E">
            <w:pPr>
              <w:jc w:val="center"/>
              <w:rPr>
                <w:iCs/>
                <w:color w:val="44546A" w:themeColor="text2"/>
                <w:sz w:val="18"/>
                <w:szCs w:val="18"/>
                <w:lang w:val="es-ES"/>
                <w:rPrChange w:id="4014" w:author="Maribel" w:date="2018-05-28T01:24:00Z">
                  <w:rPr>
                    <w:lang w:val="es-ES"/>
                  </w:rPr>
                </w:rPrChange>
              </w:rPr>
            </w:pPr>
            <w:ins w:id="4015" w:author="Maribel" w:date="2018-05-28T01:23:00Z">
              <w:r w:rsidRPr="00A0282A">
                <w:rPr>
                  <w:i/>
                  <w:iCs/>
                  <w:color w:val="44546A" w:themeColor="text2"/>
                  <w:sz w:val="18"/>
                  <w:szCs w:val="18"/>
                  <w:lang w:val="es-ES"/>
                  <w:rPrChange w:id="4016" w:author="Maribel" w:date="2018-05-28T01:25:00Z">
                    <w:rPr/>
                  </w:rPrChange>
                </w:rPr>
                <w:t xml:space="preserve">Figura </w:t>
              </w:r>
              <w:r w:rsidRPr="00A0282A">
                <w:rPr>
                  <w:i/>
                  <w:iCs/>
                  <w:color w:val="44546A" w:themeColor="text2"/>
                  <w:sz w:val="18"/>
                  <w:szCs w:val="18"/>
                  <w:lang w:val="es-ES"/>
                  <w:rPrChange w:id="4017" w:author="Maribel" w:date="2018-05-28T01:25:00Z">
                    <w:rPr/>
                  </w:rPrChange>
                </w:rPr>
                <w:fldChar w:fldCharType="begin"/>
              </w:r>
              <w:r w:rsidRPr="00A0282A">
                <w:rPr>
                  <w:i/>
                  <w:iCs/>
                  <w:color w:val="44546A" w:themeColor="text2"/>
                  <w:sz w:val="18"/>
                  <w:szCs w:val="18"/>
                  <w:lang w:val="es-ES"/>
                  <w:rPrChange w:id="4018" w:author="Maribel" w:date="2018-05-28T01:25:00Z">
                    <w:rPr/>
                  </w:rPrChange>
                </w:rPr>
                <w:instrText xml:space="preserve"> SEQ Figura \* ARABIC </w:instrText>
              </w:r>
              <w:r w:rsidRPr="00A0282A">
                <w:rPr>
                  <w:i/>
                  <w:iCs/>
                  <w:color w:val="44546A" w:themeColor="text2"/>
                  <w:sz w:val="18"/>
                  <w:szCs w:val="18"/>
                  <w:lang w:val="es-ES"/>
                  <w:rPrChange w:id="4019" w:author="Maribel" w:date="2018-05-28T01:25:00Z">
                    <w:rPr/>
                  </w:rPrChange>
                </w:rPr>
                <w:fldChar w:fldCharType="separate"/>
              </w:r>
            </w:ins>
            <w:ins w:id="4020" w:author="Maribel" w:date="2018-05-29T01:55:00Z">
              <w:r w:rsidR="00791217">
                <w:rPr>
                  <w:i/>
                  <w:iCs/>
                  <w:noProof/>
                  <w:color w:val="44546A" w:themeColor="text2"/>
                  <w:sz w:val="18"/>
                  <w:szCs w:val="18"/>
                  <w:lang w:val="es-ES"/>
                </w:rPr>
                <w:t>20</w:t>
              </w:r>
            </w:ins>
            <w:ins w:id="4021" w:author="Maribel" w:date="2018-05-28T01:23:00Z">
              <w:r w:rsidRPr="00A0282A">
                <w:rPr>
                  <w:i/>
                  <w:iCs/>
                  <w:color w:val="44546A" w:themeColor="text2"/>
                  <w:sz w:val="18"/>
                  <w:szCs w:val="18"/>
                  <w:lang w:val="es-ES"/>
                  <w:rPrChange w:id="4022" w:author="Maribel" w:date="2018-05-28T01:25:00Z">
                    <w:rPr/>
                  </w:rPrChange>
                </w:rPr>
                <w:fldChar w:fldCharType="end"/>
              </w:r>
            </w:ins>
            <w:ins w:id="4023" w:author="Maribel" w:date="2018-05-28T01:24:00Z">
              <w:r w:rsidRPr="00A0282A">
                <w:rPr>
                  <w:i/>
                  <w:iCs/>
                  <w:color w:val="44546A" w:themeColor="text2"/>
                  <w:sz w:val="18"/>
                  <w:szCs w:val="18"/>
                  <w:lang w:val="es-ES"/>
                  <w:rPrChange w:id="4024" w:author="Maribel" w:date="2018-05-28T01:25:00Z">
                    <w:rPr/>
                  </w:rPrChange>
                </w:rPr>
                <w:t>.</w:t>
              </w:r>
              <w:r w:rsidRPr="00A0282A">
                <w:rPr>
                  <w:iCs/>
                  <w:color w:val="44546A" w:themeColor="text2"/>
                  <w:sz w:val="18"/>
                  <w:szCs w:val="18"/>
                  <w:lang w:val="es-ES"/>
                  <w:rPrChange w:id="4025" w:author="Maribel" w:date="2018-05-28T01:24:00Z">
                    <w:rPr/>
                  </w:rPrChange>
                </w:rPr>
                <w:t xml:space="preserve"> </w:t>
              </w:r>
            </w:ins>
            <w:proofErr w:type="spellStart"/>
            <w:r w:rsidR="00C12377" w:rsidRPr="00A0282A">
              <w:rPr>
                <w:iCs/>
                <w:color w:val="44546A" w:themeColor="text2"/>
                <w:sz w:val="18"/>
                <w:szCs w:val="18"/>
                <w:lang w:val="es-ES"/>
                <w:rPrChange w:id="4026" w:author="Maribel" w:date="2018-05-28T01:24:00Z">
                  <w:rPr>
                    <w:lang w:val="es-ES"/>
                  </w:rPr>
                </w:rPrChange>
              </w:rPr>
              <w:t>Xininx</w:t>
            </w:r>
            <w:proofErr w:type="spellEnd"/>
            <w:r w:rsidR="00C12377" w:rsidRPr="00A0282A">
              <w:rPr>
                <w:iCs/>
                <w:color w:val="44546A" w:themeColor="text2"/>
                <w:sz w:val="18"/>
                <w:szCs w:val="18"/>
                <w:lang w:val="es-ES"/>
                <w:rPrChange w:id="4027" w:author="Maribel" w:date="2018-05-28T01:24:00Z">
                  <w:rPr>
                    <w:lang w:val="es-ES"/>
                  </w:rPr>
                </w:rPrChange>
              </w:rPr>
              <w:t xml:space="preserve"> </w:t>
            </w:r>
            <w:proofErr w:type="spellStart"/>
            <w:r w:rsidR="00C12377" w:rsidRPr="00A0282A">
              <w:rPr>
                <w:iCs/>
                <w:color w:val="44546A" w:themeColor="text2"/>
                <w:sz w:val="18"/>
                <w:szCs w:val="18"/>
                <w:lang w:val="es-ES"/>
                <w:rPrChange w:id="4028" w:author="Maribel" w:date="2018-05-28T01:24:00Z">
                  <w:rPr>
                    <w:lang w:val="es-ES"/>
                  </w:rPr>
                </w:rPrChange>
              </w:rPr>
              <w:t>Spartan</w:t>
            </w:r>
            <w:proofErr w:type="spellEnd"/>
            <w:r w:rsidR="00C12377" w:rsidRPr="00A0282A">
              <w:rPr>
                <w:iCs/>
                <w:color w:val="44546A" w:themeColor="text2"/>
                <w:sz w:val="18"/>
                <w:szCs w:val="18"/>
                <w:lang w:val="es-ES"/>
                <w:rPrChange w:id="4029" w:author="Maribel" w:date="2018-05-28T01:24:00Z">
                  <w:rPr>
                    <w:lang w:val="es-ES"/>
                  </w:rPr>
                </w:rPrChange>
              </w:rPr>
              <w:t xml:space="preserve"> XC6SLX16</w:t>
            </w:r>
          </w:p>
        </w:tc>
      </w:tr>
    </w:tbl>
    <w:p w14:paraId="35984602" w14:textId="77777777" w:rsidR="005131C8" w:rsidRPr="00E4087B" w:rsidRDefault="005131C8" w:rsidP="00A32E5B">
      <w:pPr>
        <w:rPr>
          <w:lang w:val="es-ES"/>
        </w:rPr>
      </w:pPr>
    </w:p>
    <w:p w14:paraId="2DC28847" w14:textId="1273144E" w:rsidR="00082894" w:rsidRDefault="00AE0BD4" w:rsidP="00A32E5B">
      <w:pPr>
        <w:rPr>
          <w:ins w:id="4030" w:author="Maribel" w:date="2018-05-27T23:45:00Z"/>
          <w:lang w:val="es-ES"/>
        </w:rPr>
      </w:pPr>
      <w:r>
        <w:rPr>
          <w:lang w:val="es-ES"/>
        </w:rPr>
        <w:t xml:space="preserve">En este trabajo, vamos a </w:t>
      </w:r>
      <w:del w:id="4031" w:author="Maribel" w:date="2018-05-27T21:11:00Z">
        <w:r w:rsidDel="007A573B">
          <w:rPr>
            <w:lang w:val="es-ES"/>
          </w:rPr>
          <w:delText xml:space="preserve">trabajar </w:delText>
        </w:r>
      </w:del>
      <w:ins w:id="4032" w:author="Maribel" w:date="2018-05-27T21:11:00Z">
        <w:r w:rsidR="007A573B">
          <w:rPr>
            <w:lang w:val="es-ES"/>
          </w:rPr>
          <w:t>usar</w:t>
        </w:r>
      </w:ins>
      <w:del w:id="4033" w:author="Maribel" w:date="2018-05-27T21:11:00Z">
        <w:r w:rsidDel="007A573B">
          <w:rPr>
            <w:lang w:val="es-ES"/>
          </w:rPr>
          <w:delText>con</w:delText>
        </w:r>
      </w:del>
      <w:r>
        <w:rPr>
          <w:lang w:val="es-ES"/>
        </w:rPr>
        <w:t xml:space="preserve"> una FPGA libre</w:t>
      </w:r>
      <w:r w:rsidR="000E1F2A">
        <w:rPr>
          <w:lang w:val="es-ES"/>
        </w:rPr>
        <w:t xml:space="preserve"> y herramientas libres. </w:t>
      </w:r>
      <w:r w:rsidR="000F77BE">
        <w:rPr>
          <w:lang w:val="es-ES"/>
        </w:rPr>
        <w:t xml:space="preserve">Actualmente, las únicas </w:t>
      </w:r>
      <w:proofErr w:type="spellStart"/>
      <w:r w:rsidR="000F77BE">
        <w:rPr>
          <w:lang w:val="es-ES"/>
        </w:rPr>
        <w:t>FPGAs</w:t>
      </w:r>
      <w:proofErr w:type="spellEnd"/>
      <w:r w:rsidR="000F77BE">
        <w:rPr>
          <w:lang w:val="es-ES"/>
        </w:rPr>
        <w:t xml:space="preserve"> libres son las de la familia ICE40 de </w:t>
      </w:r>
      <w:proofErr w:type="spellStart"/>
      <w:r w:rsidR="000F77BE">
        <w:rPr>
          <w:lang w:val="es-ES"/>
        </w:rPr>
        <w:t>Lattice</w:t>
      </w:r>
      <w:proofErr w:type="spellEnd"/>
      <w:r w:rsidR="000E1F2A">
        <w:rPr>
          <w:lang w:val="es-ES"/>
        </w:rPr>
        <w:t>.</w:t>
      </w:r>
      <w:r w:rsidR="000F77BE">
        <w:rPr>
          <w:lang w:val="es-ES"/>
        </w:rPr>
        <w:t xml:space="preserve"> Disponemos de toda la documentación gracias a Cliffor</w:t>
      </w:r>
      <w:ins w:id="4034" w:author="Maribel" w:date="2018-05-27T21:11:00Z">
        <w:r w:rsidR="007A573B">
          <w:rPr>
            <w:lang w:val="es-ES"/>
          </w:rPr>
          <w:t>d</w:t>
        </w:r>
      </w:ins>
      <w:r w:rsidR="000F77BE">
        <w:rPr>
          <w:lang w:val="es-ES"/>
        </w:rPr>
        <w:t xml:space="preserve"> Wolf, que hizo ingeniería inversa y creó el proyecto </w:t>
      </w:r>
      <w:proofErr w:type="spellStart"/>
      <w:r w:rsidR="000F77BE">
        <w:rPr>
          <w:lang w:val="es-ES"/>
        </w:rPr>
        <w:t>Icestorm</w:t>
      </w:r>
      <w:proofErr w:type="spellEnd"/>
      <w:r w:rsidR="000F77BE">
        <w:rPr>
          <w:lang w:val="es-ES"/>
        </w:rPr>
        <w:t xml:space="preserve">. El resto de </w:t>
      </w:r>
      <w:proofErr w:type="spellStart"/>
      <w:r w:rsidR="000F77BE">
        <w:rPr>
          <w:lang w:val="es-ES"/>
        </w:rPr>
        <w:t>FPGAs</w:t>
      </w:r>
      <w:proofErr w:type="spellEnd"/>
      <w:r w:rsidR="000F77BE">
        <w:rPr>
          <w:lang w:val="es-ES"/>
        </w:rPr>
        <w:t xml:space="preserve"> son </w:t>
      </w:r>
      <w:del w:id="4035" w:author="Maribel" w:date="2018-05-27T21:11:00Z">
        <w:r w:rsidR="000F77BE" w:rsidDel="007A573B">
          <w:rPr>
            <w:lang w:val="es-ES"/>
          </w:rPr>
          <w:delText>privativas</w:delText>
        </w:r>
      </w:del>
      <w:ins w:id="4036" w:author="Maribel" w:date="2018-05-27T21:11:00Z">
        <w:r w:rsidR="007A573B">
          <w:rPr>
            <w:lang w:val="es-ES"/>
          </w:rPr>
          <w:t>propietarias</w:t>
        </w:r>
      </w:ins>
      <w:r w:rsidR="000F77BE">
        <w:rPr>
          <w:lang w:val="es-ES"/>
        </w:rPr>
        <w:t xml:space="preserve">, es decir, solo podemos usarlas con el software proporcionado por el fabricante y solo podemos hacer con ellas lo que el fabricante haya decidido que se puede hacer. No están disponibles sus detalles internos con el detalle suficiente, ni el </w:t>
      </w:r>
      <w:proofErr w:type="spellStart"/>
      <w:r w:rsidR="000F77BE">
        <w:rPr>
          <w:lang w:val="es-ES"/>
        </w:rPr>
        <w:t>bitstream</w:t>
      </w:r>
      <w:proofErr w:type="spellEnd"/>
      <w:r w:rsidR="000F77BE">
        <w:rPr>
          <w:lang w:val="es-ES"/>
        </w:rPr>
        <w:t xml:space="preserve"> (veremos más adelante lo que es). Esto hace imposible que al</w:t>
      </w:r>
      <w:ins w:id="4037" w:author="Maribel" w:date="2018-05-27T21:11:00Z">
        <w:r w:rsidR="007A573B">
          <w:rPr>
            <w:lang w:val="es-ES"/>
          </w:rPr>
          <w:t>g</w:t>
        </w:r>
      </w:ins>
      <w:del w:id="4038" w:author="Maribel" w:date="2018-05-27T21:11:00Z">
        <w:r w:rsidR="000F77BE" w:rsidDel="007A573B">
          <w:rPr>
            <w:lang w:val="es-ES"/>
          </w:rPr>
          <w:delText>q</w:delText>
        </w:r>
      </w:del>
      <w:r w:rsidR="000F77BE">
        <w:rPr>
          <w:lang w:val="es-ES"/>
        </w:rPr>
        <w:t xml:space="preserve">uien que no sea el fabricante cree su propio software para usarla o que pueda sintetizar hardware desde cualquier otra plataforma diferente a la decidida por el fabricante. </w:t>
      </w:r>
      <w:r w:rsidR="00125F0E">
        <w:rPr>
          <w:lang w:val="es-ES"/>
        </w:rPr>
        <w:t>Algunas</w:t>
      </w:r>
      <w:r w:rsidR="000F77BE">
        <w:rPr>
          <w:lang w:val="es-ES"/>
        </w:rPr>
        <w:t xml:space="preserve"> placas con </w:t>
      </w:r>
      <w:proofErr w:type="spellStart"/>
      <w:r w:rsidR="000F77BE">
        <w:rPr>
          <w:lang w:val="es-ES"/>
        </w:rPr>
        <w:t>FPGAs</w:t>
      </w:r>
      <w:proofErr w:type="spellEnd"/>
      <w:r w:rsidR="000F77BE">
        <w:rPr>
          <w:lang w:val="es-ES"/>
        </w:rPr>
        <w:t xml:space="preserve"> libres, que además están soportadas por el software que vamos a utilizar nosotros para configurar la FPGA</w:t>
      </w:r>
      <w:r w:rsidR="00125F0E">
        <w:rPr>
          <w:lang w:val="es-ES"/>
        </w:rPr>
        <w:t>, son estas [12]</w:t>
      </w:r>
      <w:r w:rsidR="000F77BE">
        <w:rPr>
          <w:lang w:val="es-ES"/>
        </w:rPr>
        <w:t>:</w:t>
      </w:r>
    </w:p>
    <w:p w14:paraId="63DE9D9F" w14:textId="77777777" w:rsidR="00F04849" w:rsidRDefault="00F04849" w:rsidP="00A32E5B">
      <w:pPr>
        <w:rPr>
          <w:lang w:val="es-ES"/>
        </w:rPr>
      </w:pPr>
    </w:p>
    <w:tbl>
      <w:tblPr>
        <w:tblStyle w:val="Tablanormal2"/>
        <w:tblW w:w="0" w:type="auto"/>
        <w:tblLook w:val="0480" w:firstRow="0" w:lastRow="0" w:firstColumn="1" w:lastColumn="0" w:noHBand="0" w:noVBand="1"/>
        <w:tblPrChange w:id="4039" w:author="Maribel" w:date="2018-05-27T23:45:00Z">
          <w:tblPr>
            <w:tblStyle w:val="Tablanormal2"/>
            <w:tblW w:w="0" w:type="auto"/>
            <w:tblLook w:val="0480" w:firstRow="0" w:lastRow="0" w:firstColumn="1" w:lastColumn="0" w:noHBand="0" w:noVBand="1"/>
          </w:tblPr>
        </w:tblPrChange>
      </w:tblPr>
      <w:tblGrid>
        <w:gridCol w:w="2656"/>
        <w:gridCol w:w="246"/>
        <w:gridCol w:w="2210"/>
        <w:gridCol w:w="4248"/>
        <w:tblGridChange w:id="4040">
          <w:tblGrid>
            <w:gridCol w:w="4442"/>
            <w:gridCol w:w="466"/>
            <w:gridCol w:w="4442"/>
            <w:gridCol w:w="4442"/>
          </w:tblGrid>
        </w:tblGridChange>
      </w:tblGrid>
      <w:tr w:rsidR="007C09A3" w:rsidRPr="00B937CA" w:rsidDel="00EA4368" w14:paraId="66B3C7FA" w14:textId="77777777" w:rsidTr="00E24132">
        <w:trPr>
          <w:cnfStyle w:val="000000100000" w:firstRow="0" w:lastRow="0" w:firstColumn="0" w:lastColumn="0" w:oddVBand="0" w:evenVBand="0" w:oddHBand="1" w:evenHBand="0" w:firstRowFirstColumn="0" w:firstRowLastColumn="0" w:lastRowFirstColumn="0" w:lastRowLastColumn="0"/>
          <w:del w:id="4041"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Borders>
              <w:bottom w:val="nil"/>
            </w:tcBorders>
            <w:tcPrChange w:id="4042" w:author="Maribel" w:date="2018-05-27T23:45:00Z">
              <w:tcPr>
                <w:tcW w:w="4908" w:type="dxa"/>
                <w:gridSpan w:val="2"/>
              </w:tcPr>
            </w:tcPrChange>
          </w:tcPr>
          <w:p w14:paraId="1AF2E58F" w14:textId="346D6B72" w:rsidR="007C09A3" w:rsidDel="00EA4368" w:rsidRDefault="007C09A3" w:rsidP="00A32E5B">
            <w:pPr>
              <w:cnfStyle w:val="001000100000" w:firstRow="0" w:lastRow="0" w:firstColumn="1" w:lastColumn="0" w:oddVBand="0" w:evenVBand="0" w:oddHBand="1" w:evenHBand="0" w:firstRowFirstColumn="0" w:firstRowLastColumn="0" w:lastRowFirstColumn="0" w:lastRowLastColumn="0"/>
              <w:rPr>
                <w:del w:id="4043" w:author="Maribel" w:date="2018-05-27T21:17:00Z"/>
                <w:lang w:val="es-ES"/>
              </w:rPr>
            </w:pPr>
            <w:del w:id="4044" w:author="Maribel" w:date="2018-05-27T21:17:00Z">
              <w:r w:rsidDel="00EA4368">
                <w:rPr>
                  <w:lang w:val="es-ES"/>
                </w:rPr>
                <w:delText>IceZUM Alhambra</w:delText>
              </w:r>
            </w:del>
          </w:p>
        </w:tc>
        <w:tc>
          <w:tcPr>
            <w:tcW w:w="2210" w:type="dxa"/>
            <w:tcBorders>
              <w:bottom w:val="nil"/>
            </w:tcBorders>
            <w:tcPrChange w:id="4045" w:author="Maribel" w:date="2018-05-27T23:45:00Z">
              <w:tcPr>
                <w:tcW w:w="4442" w:type="dxa"/>
              </w:tcPr>
            </w:tcPrChange>
          </w:tcPr>
          <w:p w14:paraId="360486CA" w14:textId="77777777" w:rsidR="007C09A3" w:rsidDel="00EA4368" w:rsidRDefault="007C09A3" w:rsidP="007C09A3">
            <w:pPr>
              <w:pStyle w:val="Descripcin"/>
              <w:keepNext/>
              <w:cnfStyle w:val="000000100000" w:firstRow="0" w:lastRow="0" w:firstColumn="0" w:lastColumn="0" w:oddVBand="0" w:evenVBand="0" w:oddHBand="1" w:evenHBand="0" w:firstRowFirstColumn="0" w:firstRowLastColumn="0" w:lastRowFirstColumn="0" w:lastRowLastColumn="0"/>
              <w:rPr>
                <w:lang w:val="es-ES"/>
              </w:rPr>
            </w:pPr>
          </w:p>
        </w:tc>
        <w:tc>
          <w:tcPr>
            <w:tcW w:w="4248" w:type="dxa"/>
            <w:tcBorders>
              <w:bottom w:val="nil"/>
            </w:tcBorders>
            <w:tcPrChange w:id="4046" w:author="Maribel" w:date="2018-05-27T23:45:00Z">
              <w:tcPr>
                <w:tcW w:w="4442" w:type="dxa"/>
              </w:tcPr>
            </w:tcPrChange>
          </w:tcPr>
          <w:p w14:paraId="735D69A6" w14:textId="454CFFF7" w:rsidR="007C09A3" w:rsidDel="00EA4368" w:rsidRDefault="007C09A3" w:rsidP="00A32E5B">
            <w:pPr>
              <w:cnfStyle w:val="000000100000" w:firstRow="0" w:lastRow="0" w:firstColumn="0" w:lastColumn="0" w:oddVBand="0" w:evenVBand="0" w:oddHBand="1" w:evenHBand="0" w:firstRowFirstColumn="0" w:firstRowLastColumn="0" w:lastRowFirstColumn="0" w:lastRowLastColumn="0"/>
              <w:rPr>
                <w:del w:id="4047" w:author="Maribel" w:date="2018-05-27T21:17:00Z"/>
                <w:lang w:val="es-ES"/>
              </w:rPr>
            </w:pPr>
          </w:p>
        </w:tc>
      </w:tr>
      <w:tr w:rsidR="007C09A3" w:rsidRPr="00B937CA" w14:paraId="3E435A49" w14:textId="77777777" w:rsidTr="00E24132">
        <w:trPr>
          <w:ins w:id="4048"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Borders>
              <w:top w:val="nil"/>
              <w:bottom w:val="nil"/>
            </w:tcBorders>
            <w:tcPrChange w:id="4049" w:author="Maribel" w:date="2018-05-27T23:45:00Z">
              <w:tcPr>
                <w:tcW w:w="4442" w:type="dxa"/>
              </w:tcPr>
            </w:tcPrChange>
          </w:tcPr>
          <w:p w14:paraId="4AC9CF48" w14:textId="77777777" w:rsidR="007C09A3" w:rsidRPr="009605A0" w:rsidRDefault="007C09A3" w:rsidP="007C09A3">
            <w:pPr>
              <w:pStyle w:val="Descripcin"/>
              <w:keepNext/>
              <w:rPr>
                <w:ins w:id="4050" w:author="Maribel" w:date="2018-05-27T21:26:00Z"/>
                <w:lang w:val="es-ES"/>
                <w:rPrChange w:id="4051" w:author="Maribel" w:date="2018-05-28T10:37:00Z">
                  <w:rPr>
                    <w:ins w:id="4052" w:author="Maribel" w:date="2018-05-27T21:26:00Z"/>
                  </w:rPr>
                </w:rPrChange>
              </w:rPr>
            </w:pPr>
          </w:p>
        </w:tc>
        <w:tc>
          <w:tcPr>
            <w:tcW w:w="6704" w:type="dxa"/>
            <w:gridSpan w:val="3"/>
            <w:tcBorders>
              <w:top w:val="nil"/>
              <w:bottom w:val="nil"/>
            </w:tcBorders>
            <w:tcPrChange w:id="4053" w:author="Maribel" w:date="2018-05-27T23:45:00Z">
              <w:tcPr>
                <w:tcW w:w="9350" w:type="dxa"/>
                <w:gridSpan w:val="3"/>
              </w:tcPr>
            </w:tcPrChange>
          </w:tcPr>
          <w:p w14:paraId="11BDED40" w14:textId="14437840" w:rsidR="007C09A3" w:rsidRPr="002A3EA7" w:rsidRDefault="007C09A3">
            <w:pPr>
              <w:pStyle w:val="Descripcin"/>
              <w:keepNext/>
              <w:cnfStyle w:val="000000000000" w:firstRow="0" w:lastRow="0" w:firstColumn="0" w:lastColumn="0" w:oddVBand="0" w:evenVBand="0" w:oddHBand="0" w:evenHBand="0" w:firstRowFirstColumn="0" w:firstRowLastColumn="0" w:lastRowFirstColumn="0" w:lastRowLastColumn="0"/>
              <w:rPr>
                <w:ins w:id="4054" w:author="Maribel" w:date="2018-05-27T21:21:00Z"/>
                <w:lang w:val="es-ES"/>
              </w:rPr>
              <w:pPrChange w:id="4055" w:author="Maribel" w:date="2018-05-27T21:23:00Z">
                <w:pPr>
                  <w:cnfStyle w:val="000000000000" w:firstRow="0" w:lastRow="0" w:firstColumn="0" w:lastColumn="0" w:oddVBand="0" w:evenVBand="0" w:oddHBand="0" w:evenHBand="0" w:firstRowFirstColumn="0" w:firstRowLastColumn="0" w:lastRowFirstColumn="0" w:lastRowLastColumn="0"/>
                </w:pPr>
              </w:pPrChange>
            </w:pPr>
            <w:ins w:id="4056" w:author="Maribel" w:date="2018-05-27T21:22:00Z">
              <w:r w:rsidRPr="002A3EA7">
                <w:rPr>
                  <w:lang w:val="es-ES"/>
                </w:rPr>
                <w:t xml:space="preserve">Tabla </w:t>
              </w:r>
              <w:r w:rsidRPr="002A3EA7">
                <w:fldChar w:fldCharType="begin"/>
              </w:r>
              <w:r w:rsidRPr="002A3EA7">
                <w:rPr>
                  <w:lang w:val="es-ES"/>
                </w:rPr>
                <w:instrText xml:space="preserve"> SEQ Tabla \* ARABIC </w:instrText>
              </w:r>
              <w:r w:rsidRPr="002A3EA7">
                <w:fldChar w:fldCharType="separate"/>
              </w:r>
            </w:ins>
            <w:ins w:id="4057" w:author="Maribel" w:date="2018-05-29T01:55:00Z">
              <w:r w:rsidR="00791217">
                <w:rPr>
                  <w:noProof/>
                  <w:lang w:val="es-ES"/>
                </w:rPr>
                <w:t>2</w:t>
              </w:r>
            </w:ins>
            <w:ins w:id="4058" w:author="Maribel" w:date="2018-05-27T21:22:00Z">
              <w:r w:rsidRPr="002A3EA7">
                <w:fldChar w:fldCharType="end"/>
              </w:r>
              <w:r w:rsidRPr="002A3EA7">
                <w:rPr>
                  <w:lang w:val="es-ES"/>
                </w:rPr>
                <w:t>.</w:t>
              </w:r>
              <w:r w:rsidRPr="009605A0">
                <w:rPr>
                  <w:i w:val="0"/>
                  <w:lang w:val="es-ES"/>
                  <w:rPrChange w:id="4059" w:author="Maribel" w:date="2018-05-28T10:37:00Z">
                    <w:rPr>
                      <w:i/>
                      <w:iCs/>
                      <w:lang w:val="es-ES"/>
                    </w:rPr>
                  </w:rPrChange>
                </w:rPr>
                <w:t xml:space="preserve"> </w:t>
              </w:r>
              <w:proofErr w:type="spellStart"/>
              <w:r w:rsidRPr="009605A0">
                <w:rPr>
                  <w:i w:val="0"/>
                  <w:lang w:val="es-ES"/>
                  <w:rPrChange w:id="4060" w:author="Maribel" w:date="2018-05-28T10:37:00Z">
                    <w:rPr>
                      <w:i/>
                      <w:iCs/>
                      <w:lang w:val="es-ES"/>
                    </w:rPr>
                  </w:rPrChange>
                </w:rPr>
                <w:t>FPGAs</w:t>
              </w:r>
              <w:proofErr w:type="spellEnd"/>
              <w:r w:rsidRPr="009605A0">
                <w:rPr>
                  <w:i w:val="0"/>
                  <w:lang w:val="es-ES"/>
                  <w:rPrChange w:id="4061" w:author="Maribel" w:date="2018-05-28T10:37:00Z">
                    <w:rPr>
                      <w:i/>
                      <w:iCs/>
                      <w:lang w:val="es-ES"/>
                    </w:rPr>
                  </w:rPrChange>
                </w:rPr>
                <w:t xml:space="preserve"> libres y soportadas por </w:t>
              </w:r>
              <w:proofErr w:type="spellStart"/>
              <w:r w:rsidRPr="009605A0">
                <w:rPr>
                  <w:i w:val="0"/>
                  <w:lang w:val="es-ES"/>
                  <w:rPrChange w:id="4062" w:author="Maribel" w:date="2018-05-28T10:37:00Z">
                    <w:rPr>
                      <w:i/>
                      <w:iCs/>
                      <w:lang w:val="es-ES"/>
                    </w:rPr>
                  </w:rPrChange>
                </w:rPr>
                <w:t>ICEStudio</w:t>
              </w:r>
            </w:ins>
            <w:proofErr w:type="spellEnd"/>
          </w:p>
        </w:tc>
      </w:tr>
      <w:tr w:rsidR="007C09A3" w:rsidRPr="00EA4368" w14:paraId="2C493FB8" w14:textId="77777777" w:rsidTr="00E24132">
        <w:trPr>
          <w:cnfStyle w:val="000000100000" w:firstRow="0" w:lastRow="0" w:firstColumn="0" w:lastColumn="0" w:oddVBand="0" w:evenVBand="0" w:oddHBand="1" w:evenHBand="0" w:firstRowFirstColumn="0" w:firstRowLastColumn="0" w:lastRowFirstColumn="0" w:lastRowLastColumn="0"/>
          <w:ins w:id="4063" w:author="Maribel" w:date="2018-05-27T21:24:00Z"/>
        </w:trPr>
        <w:tc>
          <w:tcPr>
            <w:cnfStyle w:val="001000000000" w:firstRow="0" w:lastRow="0" w:firstColumn="1" w:lastColumn="0" w:oddVBand="0" w:evenVBand="0" w:oddHBand="0" w:evenHBand="0" w:firstRowFirstColumn="0" w:firstRowLastColumn="0" w:lastRowFirstColumn="0" w:lastRowLastColumn="0"/>
            <w:tcW w:w="2902" w:type="dxa"/>
            <w:gridSpan w:val="2"/>
            <w:tcBorders>
              <w:top w:val="nil"/>
            </w:tcBorders>
            <w:tcPrChange w:id="4064" w:author="Maribel" w:date="2018-05-27T23:45:00Z">
              <w:tcPr>
                <w:tcW w:w="4908" w:type="dxa"/>
                <w:gridSpan w:val="2"/>
              </w:tcPr>
            </w:tcPrChange>
          </w:tcPr>
          <w:p w14:paraId="77B1D454" w14:textId="55EE102E" w:rsidR="007C09A3" w:rsidRDefault="007C09A3" w:rsidP="00EA4368">
            <w:pPr>
              <w:cnfStyle w:val="001000100000" w:firstRow="0" w:lastRow="0" w:firstColumn="1" w:lastColumn="0" w:oddVBand="0" w:evenVBand="0" w:oddHBand="1" w:evenHBand="0" w:firstRowFirstColumn="0" w:firstRowLastColumn="0" w:lastRowFirstColumn="0" w:lastRowLastColumn="0"/>
              <w:rPr>
                <w:ins w:id="4065" w:author="Maribel" w:date="2018-05-27T21:24:00Z"/>
                <w:lang w:val="es-ES"/>
              </w:rPr>
            </w:pPr>
            <w:ins w:id="4066" w:author="Maribel" w:date="2018-05-27T21:25:00Z">
              <w:r>
                <w:rPr>
                  <w:lang w:val="es-ES"/>
                </w:rPr>
                <w:t>Nombre</w:t>
              </w:r>
            </w:ins>
            <w:ins w:id="4067" w:author="Maribel" w:date="2018-05-27T21:26:00Z">
              <w:r>
                <w:rPr>
                  <w:lang w:val="es-ES"/>
                </w:rPr>
                <w:t xml:space="preserve"> de la placa</w:t>
              </w:r>
            </w:ins>
          </w:p>
        </w:tc>
        <w:tc>
          <w:tcPr>
            <w:tcW w:w="2210" w:type="dxa"/>
            <w:tcBorders>
              <w:top w:val="nil"/>
            </w:tcBorders>
            <w:tcPrChange w:id="4068" w:author="Maribel" w:date="2018-05-27T23:45:00Z">
              <w:tcPr>
                <w:tcW w:w="4442" w:type="dxa"/>
              </w:tcPr>
            </w:tcPrChange>
          </w:tcPr>
          <w:p w14:paraId="1C55E568" w14:textId="3AE924AF"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069" w:author="Maribel" w:date="2018-05-27T21:26:00Z"/>
                <w:b/>
                <w:lang w:val="es-ES"/>
                <w:rPrChange w:id="4070" w:author="Maribel" w:date="2018-05-27T21:26:00Z">
                  <w:rPr>
                    <w:ins w:id="4071" w:author="Maribel" w:date="2018-05-27T21:26:00Z"/>
                    <w:lang w:val="es-ES"/>
                  </w:rPr>
                </w:rPrChange>
              </w:rPr>
            </w:pPr>
            <w:ins w:id="4072" w:author="Maribel" w:date="2018-05-27T21:26:00Z">
              <w:r w:rsidRPr="007C09A3">
                <w:rPr>
                  <w:b/>
                  <w:lang w:val="es-ES"/>
                  <w:rPrChange w:id="4073" w:author="Maribel" w:date="2018-05-27T21:26:00Z">
                    <w:rPr>
                      <w:lang w:val="es-ES"/>
                    </w:rPr>
                  </w:rPrChange>
                </w:rPr>
                <w:t>FPGA usada</w:t>
              </w:r>
            </w:ins>
          </w:p>
        </w:tc>
        <w:tc>
          <w:tcPr>
            <w:tcW w:w="4248" w:type="dxa"/>
            <w:tcBorders>
              <w:top w:val="nil"/>
            </w:tcBorders>
            <w:tcPrChange w:id="4074" w:author="Maribel" w:date="2018-05-27T23:45:00Z">
              <w:tcPr>
                <w:tcW w:w="4442" w:type="dxa"/>
              </w:tcPr>
            </w:tcPrChange>
          </w:tcPr>
          <w:p w14:paraId="7C2B82E3" w14:textId="3148F36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075" w:author="Maribel" w:date="2018-05-27T21:24:00Z"/>
                <w:b/>
                <w:lang w:val="es-ES"/>
                <w:rPrChange w:id="4076" w:author="Maribel" w:date="2018-05-27T21:26:00Z">
                  <w:rPr>
                    <w:ins w:id="4077" w:author="Maribel" w:date="2018-05-27T21:24:00Z"/>
                    <w:lang w:val="es-ES"/>
                  </w:rPr>
                </w:rPrChange>
              </w:rPr>
            </w:pPr>
            <w:ins w:id="4078" w:author="Maribel" w:date="2018-05-27T21:26:00Z">
              <w:r w:rsidRPr="007C09A3">
                <w:rPr>
                  <w:b/>
                  <w:lang w:val="es-ES"/>
                  <w:rPrChange w:id="4079" w:author="Maribel" w:date="2018-05-27T21:26:00Z">
                    <w:rPr>
                      <w:lang w:val="es-ES"/>
                    </w:rPr>
                  </w:rPrChange>
                </w:rPr>
                <w:t>Página web</w:t>
              </w:r>
            </w:ins>
          </w:p>
        </w:tc>
      </w:tr>
      <w:tr w:rsidR="007C09A3" w:rsidRPr="00B937CA" w14:paraId="7F40969F" w14:textId="77777777" w:rsidTr="007C09A3">
        <w:trPr>
          <w:ins w:id="4080"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081" w:author="Maribel" w:date="2018-05-27T21:26:00Z">
              <w:tcPr>
                <w:tcW w:w="4908" w:type="dxa"/>
                <w:gridSpan w:val="2"/>
              </w:tcPr>
            </w:tcPrChange>
          </w:tcPr>
          <w:p w14:paraId="51D4D8E3" w14:textId="4E9FEE0F" w:rsidR="007C09A3" w:rsidRPr="007C09A3" w:rsidRDefault="007C09A3" w:rsidP="00EA4368">
            <w:pPr>
              <w:rPr>
                <w:ins w:id="4082" w:author="Maribel" w:date="2018-05-27T21:17:00Z"/>
                <w:b w:val="0"/>
                <w:lang w:val="es-ES"/>
                <w:rPrChange w:id="4083" w:author="Maribel" w:date="2018-05-27T21:26:00Z">
                  <w:rPr>
                    <w:ins w:id="4084" w:author="Maribel" w:date="2018-05-27T21:17:00Z"/>
                    <w:lang w:val="es-ES"/>
                  </w:rPr>
                </w:rPrChange>
              </w:rPr>
            </w:pPr>
            <w:proofErr w:type="spellStart"/>
            <w:ins w:id="4085" w:author="Maribel" w:date="2018-05-27T21:17:00Z">
              <w:r w:rsidRPr="007C09A3">
                <w:rPr>
                  <w:lang w:val="es-ES"/>
                </w:rPr>
                <w:t>Lattice</w:t>
              </w:r>
              <w:proofErr w:type="spellEnd"/>
              <w:r w:rsidRPr="007C09A3">
                <w:rPr>
                  <w:lang w:val="es-ES"/>
                </w:rPr>
                <w:t xml:space="preserve"> </w:t>
              </w:r>
              <w:proofErr w:type="spellStart"/>
              <w:r w:rsidRPr="007C09A3">
                <w:rPr>
                  <w:lang w:val="es-ES"/>
                </w:rPr>
                <w:t>Icestick</w:t>
              </w:r>
              <w:proofErr w:type="spellEnd"/>
            </w:ins>
          </w:p>
        </w:tc>
        <w:tc>
          <w:tcPr>
            <w:tcW w:w="2210" w:type="dxa"/>
            <w:tcPrChange w:id="4086" w:author="Maribel" w:date="2018-05-27T21:26:00Z">
              <w:tcPr>
                <w:tcW w:w="4442" w:type="dxa"/>
              </w:tcPr>
            </w:tcPrChange>
          </w:tcPr>
          <w:p w14:paraId="2D10D800" w14:textId="189DCB94"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ins w:id="4087" w:author="Maribel" w:date="2018-05-27T21:26:00Z"/>
                <w:bCs/>
                <w:lang w:val="es-ES"/>
              </w:rPr>
            </w:pPr>
            <w:ins w:id="4088" w:author="Maribel" w:date="2018-05-27T21:27:00Z">
              <w:r w:rsidRPr="00CF6CCC">
                <w:rPr>
                  <w:bCs/>
                  <w:lang w:val="es-ES"/>
                  <w:rPrChange w:id="4089" w:author="Maribel" w:date="2018-05-27T21:27:00Z">
                    <w:rPr>
                      <w:rFonts w:ascii="Segoe UI" w:hAnsi="Segoe UI" w:cs="Segoe UI"/>
                      <w:color w:val="24292E"/>
                      <w:shd w:val="clear" w:color="auto" w:fill="F6F8FA"/>
                    </w:rPr>
                  </w:rPrChange>
                </w:rPr>
                <w:t>ICE40HX-1K</w:t>
              </w:r>
            </w:ins>
            <w:ins w:id="4090" w:author="Maribel" w:date="2018-05-27T21:30:00Z">
              <w:r w:rsidR="00BB4250">
                <w:rPr>
                  <w:bCs/>
                  <w:lang w:val="es-ES"/>
                </w:rPr>
                <w:t>-TQ144</w:t>
              </w:r>
            </w:ins>
          </w:p>
        </w:tc>
        <w:tc>
          <w:tcPr>
            <w:tcW w:w="4248" w:type="dxa"/>
            <w:tcPrChange w:id="4091" w:author="Maribel" w:date="2018-05-27T21:26:00Z">
              <w:tcPr>
                <w:tcW w:w="4442" w:type="dxa"/>
              </w:tcPr>
            </w:tcPrChange>
          </w:tcPr>
          <w:p w14:paraId="6D916E47" w14:textId="264E8353"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ins w:id="4092" w:author="Maribel" w:date="2018-05-27T21:17:00Z"/>
                <w:lang w:val="es-ES"/>
              </w:rPr>
            </w:pPr>
            <w:ins w:id="4093" w:author="Maribel" w:date="2018-05-27T21:17:00Z">
              <w:r w:rsidRPr="007C09A3">
                <w:rPr>
                  <w:lang w:val="es-ES"/>
                </w:rPr>
                <w:t>http://www.latticesemi.com/icestick</w:t>
              </w:r>
            </w:ins>
          </w:p>
        </w:tc>
      </w:tr>
      <w:tr w:rsidR="007C09A3" w:rsidRPr="00B937CA" w14:paraId="3E1AB124" w14:textId="77777777" w:rsidTr="007C09A3">
        <w:trPr>
          <w:cnfStyle w:val="000000100000" w:firstRow="0" w:lastRow="0" w:firstColumn="0" w:lastColumn="0" w:oddVBand="0" w:evenVBand="0" w:oddHBand="1" w:evenHBand="0" w:firstRowFirstColumn="0" w:firstRowLastColumn="0" w:lastRowFirstColumn="0" w:lastRowLastColumn="0"/>
          <w:ins w:id="4094"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095" w:author="Maribel" w:date="2018-05-27T21:26:00Z">
              <w:tcPr>
                <w:tcW w:w="4908" w:type="dxa"/>
                <w:gridSpan w:val="2"/>
              </w:tcPr>
            </w:tcPrChange>
          </w:tcPr>
          <w:p w14:paraId="03B6AB89" w14:textId="61592857" w:rsidR="007C09A3" w:rsidRPr="007C09A3" w:rsidRDefault="007C09A3" w:rsidP="00EA4368">
            <w:pPr>
              <w:cnfStyle w:val="001000100000" w:firstRow="0" w:lastRow="0" w:firstColumn="1" w:lastColumn="0" w:oddVBand="0" w:evenVBand="0" w:oddHBand="1" w:evenHBand="0" w:firstRowFirstColumn="0" w:firstRowLastColumn="0" w:lastRowFirstColumn="0" w:lastRowLastColumn="0"/>
              <w:rPr>
                <w:ins w:id="4096" w:author="Maribel" w:date="2018-05-27T21:17:00Z"/>
                <w:b w:val="0"/>
                <w:lang w:val="es-ES"/>
                <w:rPrChange w:id="4097" w:author="Maribel" w:date="2018-05-27T21:26:00Z">
                  <w:rPr>
                    <w:ins w:id="4098" w:author="Maribel" w:date="2018-05-27T21:17:00Z"/>
                    <w:lang w:val="es-ES"/>
                  </w:rPr>
                </w:rPrChange>
              </w:rPr>
            </w:pPr>
            <w:proofErr w:type="spellStart"/>
            <w:ins w:id="4099" w:author="Maribel" w:date="2018-05-27T21:17:00Z">
              <w:r w:rsidRPr="007C09A3">
                <w:rPr>
                  <w:lang w:val="es-ES"/>
                </w:rPr>
                <w:t>IceZUM</w:t>
              </w:r>
              <w:proofErr w:type="spellEnd"/>
              <w:r w:rsidRPr="007C09A3">
                <w:rPr>
                  <w:lang w:val="es-ES"/>
                </w:rPr>
                <w:t xml:space="preserve"> Alhambra</w:t>
              </w:r>
            </w:ins>
          </w:p>
        </w:tc>
        <w:tc>
          <w:tcPr>
            <w:tcW w:w="2210" w:type="dxa"/>
            <w:tcPrChange w:id="4100" w:author="Maribel" w:date="2018-05-27T21:26:00Z">
              <w:tcPr>
                <w:tcW w:w="4442" w:type="dxa"/>
              </w:tcPr>
            </w:tcPrChange>
          </w:tcPr>
          <w:p w14:paraId="50B1176C" w14:textId="52F3E958"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ins w:id="4101" w:author="Maribel" w:date="2018-05-27T21:26:00Z"/>
                <w:bCs/>
                <w:lang w:val="es-ES"/>
              </w:rPr>
            </w:pPr>
            <w:ins w:id="4102" w:author="Maribel" w:date="2018-05-27T21:27:00Z">
              <w:r w:rsidRPr="00CF6CCC">
                <w:rPr>
                  <w:bCs/>
                  <w:lang w:val="es-ES"/>
                  <w:rPrChange w:id="4103" w:author="Maribel" w:date="2018-05-27T21:28:00Z">
                    <w:rPr>
                      <w:rFonts w:ascii="Segoe UI" w:hAnsi="Segoe UI" w:cs="Segoe UI"/>
                      <w:color w:val="24292E"/>
                      <w:shd w:val="clear" w:color="auto" w:fill="F6F8FA"/>
                    </w:rPr>
                  </w:rPrChange>
                </w:rPr>
                <w:t>ICE40HX</w:t>
              </w:r>
            </w:ins>
            <w:ins w:id="4104" w:author="Maribel" w:date="2018-05-27T21:28:00Z">
              <w:r w:rsidRPr="00CF6CCC">
                <w:rPr>
                  <w:bCs/>
                  <w:lang w:val="es-ES"/>
                  <w:rPrChange w:id="4105" w:author="Maribel" w:date="2018-05-27T21:28:00Z">
                    <w:rPr>
                      <w:rFonts w:ascii="Segoe UI" w:hAnsi="Segoe UI" w:cs="Segoe UI"/>
                      <w:color w:val="24292E"/>
                      <w:shd w:val="clear" w:color="auto" w:fill="F6F8FA"/>
                    </w:rPr>
                  </w:rPrChange>
                </w:rPr>
                <w:t>-</w:t>
              </w:r>
            </w:ins>
            <w:ins w:id="4106" w:author="Maribel" w:date="2018-05-27T21:27:00Z">
              <w:r w:rsidRPr="00CF6CCC">
                <w:rPr>
                  <w:bCs/>
                  <w:lang w:val="es-ES"/>
                  <w:rPrChange w:id="4107" w:author="Maribel" w:date="2018-05-27T21:28:00Z">
                    <w:rPr>
                      <w:rFonts w:ascii="Segoe UI" w:hAnsi="Segoe UI" w:cs="Segoe UI"/>
                      <w:color w:val="24292E"/>
                      <w:shd w:val="clear" w:color="auto" w:fill="F6F8FA"/>
                    </w:rPr>
                  </w:rPrChange>
                </w:rPr>
                <w:t>1K</w:t>
              </w:r>
            </w:ins>
          </w:p>
        </w:tc>
        <w:tc>
          <w:tcPr>
            <w:tcW w:w="4248" w:type="dxa"/>
            <w:tcPrChange w:id="4108" w:author="Maribel" w:date="2018-05-27T21:26:00Z">
              <w:tcPr>
                <w:tcW w:w="4442" w:type="dxa"/>
              </w:tcPr>
            </w:tcPrChange>
          </w:tcPr>
          <w:p w14:paraId="11DF49B0" w14:textId="7A3B5176"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109" w:author="Maribel" w:date="2018-05-27T21:17:00Z"/>
                <w:lang w:val="es-ES"/>
              </w:rPr>
            </w:pPr>
            <w:ins w:id="4110" w:author="Maribel" w:date="2018-05-27T21:21:00Z">
              <w:r w:rsidRPr="007C09A3">
                <w:rPr>
                  <w:lang w:val="es-ES"/>
                </w:rPr>
                <w:t>https://github.com/FPGAwars/icezum/wiki</w:t>
              </w:r>
            </w:ins>
          </w:p>
        </w:tc>
      </w:tr>
      <w:tr w:rsidR="007C09A3" w:rsidRPr="00B937CA" w14:paraId="1E93413A"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111" w:author="Maribel" w:date="2018-05-27T21:26:00Z">
              <w:tcPr>
                <w:tcW w:w="4908" w:type="dxa"/>
                <w:gridSpan w:val="2"/>
              </w:tcPr>
            </w:tcPrChange>
          </w:tcPr>
          <w:p w14:paraId="798BF78F" w14:textId="77777777" w:rsidR="007C09A3" w:rsidRPr="007C09A3" w:rsidRDefault="007C09A3" w:rsidP="00EA4368">
            <w:pPr>
              <w:rPr>
                <w:b w:val="0"/>
                <w:lang w:val="es-ES"/>
                <w:rPrChange w:id="4112" w:author="Maribel" w:date="2018-05-27T21:26:00Z">
                  <w:rPr>
                    <w:lang w:val="es-ES"/>
                  </w:rPr>
                </w:rPrChange>
              </w:rPr>
            </w:pPr>
            <w:r w:rsidRPr="007C09A3">
              <w:rPr>
                <w:lang w:val="es-ES"/>
              </w:rPr>
              <w:t>Kéfir I</w:t>
            </w:r>
          </w:p>
        </w:tc>
        <w:tc>
          <w:tcPr>
            <w:tcW w:w="2210" w:type="dxa"/>
            <w:tcPrChange w:id="4113" w:author="Maribel" w:date="2018-05-27T21:26:00Z">
              <w:tcPr>
                <w:tcW w:w="4442" w:type="dxa"/>
              </w:tcPr>
            </w:tcPrChange>
          </w:tcPr>
          <w:p w14:paraId="09001BA9" w14:textId="26847B06"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114" w:author="Maribel" w:date="2018-05-27T21:27:00Z">
              <w:r w:rsidRPr="00CF6CCC">
                <w:rPr>
                  <w:bCs/>
                  <w:lang w:val="es-ES"/>
                  <w:rPrChange w:id="4115" w:author="Maribel" w:date="2018-05-27T21:28:00Z">
                    <w:rPr>
                      <w:rFonts w:ascii="Segoe UI" w:hAnsi="Segoe UI" w:cs="Segoe UI"/>
                      <w:color w:val="24292E"/>
                      <w:shd w:val="clear" w:color="auto" w:fill="FFFFFF"/>
                    </w:rPr>
                  </w:rPrChange>
                </w:rPr>
                <w:t>iCE40HX4K-TQ144</w:t>
              </w:r>
            </w:ins>
          </w:p>
        </w:tc>
        <w:tc>
          <w:tcPr>
            <w:tcW w:w="4248" w:type="dxa"/>
            <w:tcPrChange w:id="4116" w:author="Maribel" w:date="2018-05-27T21:26:00Z">
              <w:tcPr>
                <w:tcW w:w="4442" w:type="dxa"/>
              </w:tcPr>
            </w:tcPrChange>
          </w:tcPr>
          <w:p w14:paraId="09A51E97" w14:textId="34DC784E"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117" w:author="Maribel" w:date="2018-05-27T21:14:00Z">
              <w:r w:rsidRPr="007C09A3">
                <w:rPr>
                  <w:lang w:val="es-ES"/>
                </w:rPr>
                <w:t>http://fpgalibre.sourceforge.net/Kefir/</w:t>
              </w:r>
            </w:ins>
          </w:p>
        </w:tc>
      </w:tr>
      <w:tr w:rsidR="007C09A3" w14:paraId="341B99EA" w14:textId="77777777" w:rsidTr="007C0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Change w:id="4118" w:author="Maribel" w:date="2018-05-27T21:26:00Z">
              <w:tcPr>
                <w:tcW w:w="4908" w:type="dxa"/>
                <w:gridSpan w:val="2"/>
              </w:tcPr>
            </w:tcPrChange>
          </w:tcPr>
          <w:p w14:paraId="123A14A8" w14:textId="77777777" w:rsidR="007C09A3" w:rsidRPr="007C09A3" w:rsidRDefault="007C09A3" w:rsidP="00EA4368">
            <w:pPr>
              <w:cnfStyle w:val="001000100000" w:firstRow="0" w:lastRow="0" w:firstColumn="1" w:lastColumn="0" w:oddVBand="0" w:evenVBand="0" w:oddHBand="1" w:evenHBand="0" w:firstRowFirstColumn="0" w:firstRowLastColumn="0" w:lastRowFirstColumn="0" w:lastRowLastColumn="0"/>
              <w:rPr>
                <w:b w:val="0"/>
                <w:lang w:val="es-ES"/>
                <w:rPrChange w:id="4119" w:author="Maribel" w:date="2018-05-27T21:26:00Z">
                  <w:rPr>
                    <w:lang w:val="es-ES"/>
                  </w:rPr>
                </w:rPrChange>
              </w:rPr>
            </w:pPr>
            <w:proofErr w:type="spellStart"/>
            <w:r w:rsidRPr="007C09A3">
              <w:rPr>
                <w:lang w:val="es-ES"/>
              </w:rPr>
              <w:t>Nandland</w:t>
            </w:r>
            <w:proofErr w:type="spellEnd"/>
            <w:r w:rsidRPr="007C09A3">
              <w:rPr>
                <w:lang w:val="es-ES"/>
              </w:rPr>
              <w:t xml:space="preserve"> </w:t>
            </w:r>
            <w:proofErr w:type="spellStart"/>
            <w:r w:rsidRPr="007C09A3">
              <w:rPr>
                <w:lang w:val="es-ES"/>
              </w:rPr>
              <w:t>Go</w:t>
            </w:r>
            <w:proofErr w:type="spellEnd"/>
            <w:r w:rsidRPr="007C09A3">
              <w:rPr>
                <w:lang w:val="es-ES"/>
              </w:rPr>
              <w:t xml:space="preserve"> </w:t>
            </w:r>
            <w:proofErr w:type="spellStart"/>
            <w:r w:rsidRPr="007C09A3">
              <w:rPr>
                <w:lang w:val="es-ES"/>
              </w:rPr>
              <w:t>Board</w:t>
            </w:r>
            <w:proofErr w:type="spellEnd"/>
          </w:p>
        </w:tc>
        <w:tc>
          <w:tcPr>
            <w:tcW w:w="2210" w:type="dxa"/>
            <w:tcPrChange w:id="4120" w:author="Maribel" w:date="2018-05-27T21:26:00Z">
              <w:tcPr>
                <w:tcW w:w="4442" w:type="dxa"/>
              </w:tcPr>
            </w:tcPrChange>
          </w:tcPr>
          <w:p w14:paraId="66CF9EB7" w14:textId="4ABD79FF"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bCs/>
                <w:lang w:val="es-ES"/>
              </w:rPr>
            </w:pPr>
            <w:ins w:id="4121" w:author="Maribel" w:date="2018-05-27T21:27:00Z">
              <w:r w:rsidRPr="00CF6CCC">
                <w:rPr>
                  <w:bCs/>
                  <w:lang w:val="es-ES"/>
                  <w:rPrChange w:id="4122" w:author="Maribel" w:date="2018-05-27T21:28:00Z">
                    <w:rPr>
                      <w:rFonts w:ascii="Segoe UI" w:hAnsi="Segoe UI" w:cs="Segoe UI"/>
                      <w:color w:val="24292E"/>
                      <w:shd w:val="clear" w:color="auto" w:fill="F6F8FA"/>
                    </w:rPr>
                  </w:rPrChange>
                </w:rPr>
                <w:t>ICE40HX-1K</w:t>
              </w:r>
            </w:ins>
          </w:p>
        </w:tc>
        <w:tc>
          <w:tcPr>
            <w:tcW w:w="4248" w:type="dxa"/>
            <w:tcPrChange w:id="4123" w:author="Maribel" w:date="2018-05-27T21:26:00Z">
              <w:tcPr>
                <w:tcW w:w="4442" w:type="dxa"/>
              </w:tcPr>
            </w:tcPrChange>
          </w:tcPr>
          <w:p w14:paraId="5937288D" w14:textId="6431D54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lang w:val="es-ES"/>
              </w:rPr>
            </w:pPr>
            <w:ins w:id="4124" w:author="Maribel" w:date="2018-05-27T21:14:00Z">
              <w:r w:rsidRPr="007C09A3">
                <w:rPr>
                  <w:lang w:val="es-ES"/>
                </w:rPr>
                <w:t>https://www.nandland.com/</w:t>
              </w:r>
            </w:ins>
          </w:p>
        </w:tc>
      </w:tr>
      <w:tr w:rsidR="007C09A3" w:rsidDel="00EA4368" w14:paraId="5869E7CE" w14:textId="77777777" w:rsidTr="007C09A3">
        <w:trPr>
          <w:del w:id="4125"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126" w:author="Maribel" w:date="2018-05-27T21:26:00Z">
              <w:tcPr>
                <w:tcW w:w="4908" w:type="dxa"/>
                <w:gridSpan w:val="2"/>
              </w:tcPr>
            </w:tcPrChange>
          </w:tcPr>
          <w:p w14:paraId="21EC870B" w14:textId="3F3764D4" w:rsidR="007C09A3" w:rsidRPr="002A3EA7" w:rsidDel="00EA4368" w:rsidRDefault="007C09A3" w:rsidP="00EA4368">
            <w:pPr>
              <w:rPr>
                <w:del w:id="4127" w:author="Maribel" w:date="2018-05-27T21:17:00Z"/>
                <w:b w:val="0"/>
                <w:lang w:val="es-ES"/>
              </w:rPr>
            </w:pPr>
            <w:del w:id="4128" w:author="Maribel" w:date="2018-05-27T21:15:00Z">
              <w:r w:rsidRPr="007C09A3" w:rsidDel="00EA4368">
                <w:rPr>
                  <w:lang w:val="es-ES"/>
                </w:rPr>
                <w:delText>Lattice Breakout Board</w:delText>
              </w:r>
            </w:del>
          </w:p>
        </w:tc>
        <w:tc>
          <w:tcPr>
            <w:tcW w:w="2210" w:type="dxa"/>
            <w:tcPrChange w:id="4129" w:author="Maribel" w:date="2018-05-27T21:26:00Z">
              <w:tcPr>
                <w:tcW w:w="4442" w:type="dxa"/>
              </w:tcPr>
            </w:tcPrChange>
          </w:tcPr>
          <w:p w14:paraId="5AA71F55" w14:textId="77777777" w:rsidR="007C09A3" w:rsidRPr="002A3EA7" w:rsidDel="00EA4368" w:rsidRDefault="007C09A3" w:rsidP="00EA4368">
            <w:pPr>
              <w:cnfStyle w:val="000000000000" w:firstRow="0" w:lastRow="0" w:firstColumn="0" w:lastColumn="0" w:oddVBand="0" w:evenVBand="0" w:oddHBand="0" w:evenHBand="0" w:firstRowFirstColumn="0" w:firstRowLastColumn="0" w:lastRowFirstColumn="0" w:lastRowLastColumn="0"/>
              <w:rPr>
                <w:bCs/>
                <w:lang w:val="es-ES"/>
              </w:rPr>
            </w:pPr>
          </w:p>
        </w:tc>
        <w:tc>
          <w:tcPr>
            <w:tcW w:w="4248" w:type="dxa"/>
            <w:tcPrChange w:id="4130" w:author="Maribel" w:date="2018-05-27T21:26:00Z">
              <w:tcPr>
                <w:tcW w:w="4442" w:type="dxa"/>
              </w:tcPr>
            </w:tcPrChange>
          </w:tcPr>
          <w:p w14:paraId="0A056D18" w14:textId="4608CCD7" w:rsidR="007C09A3" w:rsidRPr="007C09A3" w:rsidDel="00EA4368" w:rsidRDefault="007C09A3" w:rsidP="00EA4368">
            <w:pPr>
              <w:cnfStyle w:val="000000000000" w:firstRow="0" w:lastRow="0" w:firstColumn="0" w:lastColumn="0" w:oddVBand="0" w:evenVBand="0" w:oddHBand="0" w:evenHBand="0" w:firstRowFirstColumn="0" w:firstRowLastColumn="0" w:lastRowFirstColumn="0" w:lastRowLastColumn="0"/>
              <w:rPr>
                <w:del w:id="4131" w:author="Maribel" w:date="2018-05-27T21:17:00Z"/>
                <w:lang w:val="es-ES"/>
              </w:rPr>
            </w:pPr>
          </w:p>
        </w:tc>
      </w:tr>
      <w:tr w:rsidR="007C09A3" w:rsidRPr="00EA4368" w:rsidDel="00EA4368" w14:paraId="41092264" w14:textId="77777777" w:rsidTr="007C09A3">
        <w:trPr>
          <w:cnfStyle w:val="000000100000" w:firstRow="0" w:lastRow="0" w:firstColumn="0" w:lastColumn="0" w:oddVBand="0" w:evenVBand="0" w:oddHBand="1" w:evenHBand="0" w:firstRowFirstColumn="0" w:firstRowLastColumn="0" w:lastRowFirstColumn="0" w:lastRowLastColumn="0"/>
          <w:del w:id="4132"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133" w:author="Maribel" w:date="2018-05-27T21:26:00Z">
              <w:tcPr>
                <w:tcW w:w="4908" w:type="dxa"/>
                <w:gridSpan w:val="2"/>
              </w:tcPr>
            </w:tcPrChange>
          </w:tcPr>
          <w:p w14:paraId="0C26564F" w14:textId="5C092661" w:rsidR="007C09A3" w:rsidRPr="002A3EA7" w:rsidDel="00EA4368" w:rsidRDefault="007C09A3" w:rsidP="00EA4368">
            <w:pPr>
              <w:cnfStyle w:val="001000100000" w:firstRow="0" w:lastRow="0" w:firstColumn="1" w:lastColumn="0" w:oddVBand="0" w:evenVBand="0" w:oddHBand="1" w:evenHBand="0" w:firstRowFirstColumn="0" w:firstRowLastColumn="0" w:lastRowFirstColumn="0" w:lastRowLastColumn="0"/>
              <w:rPr>
                <w:del w:id="4134" w:author="Maribel" w:date="2018-05-27T21:17:00Z"/>
                <w:b w:val="0"/>
                <w:lang w:val="es-ES"/>
              </w:rPr>
            </w:pPr>
            <w:del w:id="4135" w:author="Maribel" w:date="2018-05-27T21:17:00Z">
              <w:r w:rsidRPr="007C09A3" w:rsidDel="00EA4368">
                <w:rPr>
                  <w:lang w:val="es-ES"/>
                </w:rPr>
                <w:delText>Lattice Icestick</w:delText>
              </w:r>
            </w:del>
          </w:p>
        </w:tc>
        <w:tc>
          <w:tcPr>
            <w:tcW w:w="2210" w:type="dxa"/>
            <w:tcPrChange w:id="4136" w:author="Maribel" w:date="2018-05-27T21:26:00Z">
              <w:tcPr>
                <w:tcW w:w="4442" w:type="dxa"/>
              </w:tcPr>
            </w:tcPrChange>
          </w:tcPr>
          <w:p w14:paraId="6AAB19C9" w14:textId="77777777" w:rsidR="007C09A3" w:rsidRPr="002A3EA7" w:rsidDel="00EA4368" w:rsidRDefault="007C09A3" w:rsidP="00EA4368">
            <w:pPr>
              <w:cnfStyle w:val="000000100000" w:firstRow="0" w:lastRow="0" w:firstColumn="0" w:lastColumn="0" w:oddVBand="0" w:evenVBand="0" w:oddHBand="1" w:evenHBand="0" w:firstRowFirstColumn="0" w:firstRowLastColumn="0" w:lastRowFirstColumn="0" w:lastRowLastColumn="0"/>
              <w:rPr>
                <w:bCs/>
                <w:lang w:val="es-ES"/>
              </w:rPr>
            </w:pPr>
          </w:p>
        </w:tc>
        <w:tc>
          <w:tcPr>
            <w:tcW w:w="4248" w:type="dxa"/>
            <w:tcPrChange w:id="4137" w:author="Maribel" w:date="2018-05-27T21:26:00Z">
              <w:tcPr>
                <w:tcW w:w="4442" w:type="dxa"/>
              </w:tcPr>
            </w:tcPrChange>
          </w:tcPr>
          <w:p w14:paraId="35C9C148" w14:textId="71EEA133" w:rsidR="007C09A3" w:rsidRPr="007C09A3" w:rsidDel="00EA4368" w:rsidRDefault="007C09A3" w:rsidP="00EA4368">
            <w:pPr>
              <w:cnfStyle w:val="000000100000" w:firstRow="0" w:lastRow="0" w:firstColumn="0" w:lastColumn="0" w:oddVBand="0" w:evenVBand="0" w:oddHBand="1" w:evenHBand="0" w:firstRowFirstColumn="0" w:firstRowLastColumn="0" w:lastRowFirstColumn="0" w:lastRowLastColumn="0"/>
              <w:rPr>
                <w:del w:id="4138" w:author="Maribel" w:date="2018-05-27T21:17:00Z"/>
                <w:lang w:val="es-ES"/>
              </w:rPr>
            </w:pPr>
          </w:p>
        </w:tc>
      </w:tr>
      <w:tr w:rsidR="007C09A3" w:rsidRPr="00B937CA" w14:paraId="2BED707D"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139" w:author="Maribel" w:date="2018-05-27T21:26:00Z">
              <w:tcPr>
                <w:tcW w:w="4908" w:type="dxa"/>
                <w:gridSpan w:val="2"/>
              </w:tcPr>
            </w:tcPrChange>
          </w:tcPr>
          <w:p w14:paraId="2350E344" w14:textId="77777777" w:rsidR="007C09A3" w:rsidRPr="007C09A3" w:rsidRDefault="007C09A3" w:rsidP="00EA4368">
            <w:pPr>
              <w:rPr>
                <w:b w:val="0"/>
                <w:lang w:val="es-ES"/>
                <w:rPrChange w:id="4140" w:author="Maribel" w:date="2018-05-27T21:26:00Z">
                  <w:rPr>
                    <w:lang w:val="es-ES"/>
                  </w:rPr>
                </w:rPrChange>
              </w:rPr>
            </w:pPr>
            <w:proofErr w:type="spellStart"/>
            <w:r w:rsidRPr="007C09A3">
              <w:rPr>
                <w:lang w:val="es-ES"/>
              </w:rPr>
              <w:t>Icoboard</w:t>
            </w:r>
            <w:proofErr w:type="spellEnd"/>
            <w:r w:rsidRPr="007C09A3">
              <w:rPr>
                <w:lang w:val="es-ES"/>
              </w:rPr>
              <w:t xml:space="preserve"> 1.0</w:t>
            </w:r>
          </w:p>
        </w:tc>
        <w:tc>
          <w:tcPr>
            <w:tcW w:w="2210" w:type="dxa"/>
            <w:tcPrChange w:id="4141" w:author="Maribel" w:date="2018-05-27T21:26:00Z">
              <w:tcPr>
                <w:tcW w:w="4442" w:type="dxa"/>
              </w:tcPr>
            </w:tcPrChange>
          </w:tcPr>
          <w:p w14:paraId="3FAD30A6" w14:textId="417B9911"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142" w:author="Maribel" w:date="2018-05-27T21:27:00Z">
              <w:r w:rsidRPr="00CF6CCC">
                <w:rPr>
                  <w:bCs/>
                  <w:lang w:val="es-ES"/>
                  <w:rPrChange w:id="4143" w:author="Maribel" w:date="2018-05-27T21:28:00Z">
                    <w:rPr>
                      <w:rFonts w:ascii="Segoe UI" w:hAnsi="Segoe UI" w:cs="Segoe UI"/>
                      <w:color w:val="24292E"/>
                      <w:shd w:val="clear" w:color="auto" w:fill="F6F8FA"/>
                    </w:rPr>
                  </w:rPrChange>
                </w:rPr>
                <w:t>ICE40H</w:t>
              </w:r>
            </w:ins>
            <w:ins w:id="4144" w:author="Maribel" w:date="2018-05-27T21:30:00Z">
              <w:r w:rsidR="0073375D">
                <w:rPr>
                  <w:bCs/>
                  <w:lang w:val="es-ES"/>
                </w:rPr>
                <w:t>X-</w:t>
              </w:r>
            </w:ins>
            <w:ins w:id="4145" w:author="Maribel" w:date="2018-05-27T21:27:00Z">
              <w:r w:rsidRPr="00CF6CCC">
                <w:rPr>
                  <w:bCs/>
                  <w:lang w:val="es-ES"/>
                  <w:rPrChange w:id="4146" w:author="Maribel" w:date="2018-05-27T21:28:00Z">
                    <w:rPr>
                      <w:rFonts w:ascii="Segoe UI" w:hAnsi="Segoe UI" w:cs="Segoe UI"/>
                      <w:color w:val="24292E"/>
                      <w:shd w:val="clear" w:color="auto" w:fill="F6F8FA"/>
                    </w:rPr>
                  </w:rPrChange>
                </w:rPr>
                <w:t>8K</w:t>
              </w:r>
            </w:ins>
          </w:p>
        </w:tc>
        <w:tc>
          <w:tcPr>
            <w:tcW w:w="4248" w:type="dxa"/>
            <w:tcPrChange w:id="4147" w:author="Maribel" w:date="2018-05-27T21:26:00Z">
              <w:tcPr>
                <w:tcW w:w="4442" w:type="dxa"/>
              </w:tcPr>
            </w:tcPrChange>
          </w:tcPr>
          <w:p w14:paraId="712B79D2" w14:textId="16791F29"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148" w:author="Maribel" w:date="2018-05-27T21:16:00Z">
              <w:r w:rsidRPr="007C09A3">
                <w:rPr>
                  <w:lang w:val="es-ES"/>
                </w:rPr>
                <w:t>http://icoboard.org/about-icoboard.html</w:t>
              </w:r>
            </w:ins>
          </w:p>
        </w:tc>
      </w:tr>
      <w:tr w:rsidR="007C09A3" w:rsidRPr="00B937CA" w:rsidDel="000C1BC9" w14:paraId="7DE6F61D" w14:textId="77777777" w:rsidTr="007C09A3">
        <w:trPr>
          <w:cnfStyle w:val="000000100000" w:firstRow="0" w:lastRow="0" w:firstColumn="0" w:lastColumn="0" w:oddVBand="0" w:evenVBand="0" w:oddHBand="1" w:evenHBand="0" w:firstRowFirstColumn="0" w:firstRowLastColumn="0" w:lastRowFirstColumn="0" w:lastRowLastColumn="0"/>
          <w:del w:id="4149"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PrChange w:id="4150" w:author="Maribel" w:date="2018-05-27T21:26:00Z">
              <w:tcPr>
                <w:tcW w:w="4442" w:type="dxa"/>
              </w:tcPr>
            </w:tcPrChange>
          </w:tcPr>
          <w:p w14:paraId="3EF2A66A" w14:textId="77777777" w:rsidR="007C09A3" w:rsidDel="000C1BC9" w:rsidRDefault="007C09A3">
            <w:pPr>
              <w:cnfStyle w:val="001000100000" w:firstRow="0" w:lastRow="0" w:firstColumn="1" w:lastColumn="0" w:oddVBand="0" w:evenVBand="0" w:oddHBand="1" w:evenHBand="0" w:firstRowFirstColumn="0" w:firstRowLastColumn="0" w:lastRowFirstColumn="0" w:lastRowLastColumn="0"/>
              <w:rPr>
                <w:lang w:val="es-ES"/>
              </w:rPr>
            </w:pPr>
          </w:p>
        </w:tc>
        <w:tc>
          <w:tcPr>
            <w:tcW w:w="6704" w:type="dxa"/>
            <w:gridSpan w:val="3"/>
            <w:tcPrChange w:id="4151" w:author="Maribel" w:date="2018-05-27T21:26:00Z">
              <w:tcPr>
                <w:tcW w:w="9350" w:type="dxa"/>
                <w:gridSpan w:val="3"/>
              </w:tcPr>
            </w:tcPrChange>
          </w:tcPr>
          <w:p w14:paraId="4F014759" w14:textId="72303874" w:rsidR="007C09A3" w:rsidDel="000C1BC9" w:rsidRDefault="007C09A3" w:rsidP="00EA4368">
            <w:pPr>
              <w:jc w:val="center"/>
              <w:cnfStyle w:val="000000100000" w:firstRow="0" w:lastRow="0" w:firstColumn="0" w:lastColumn="0" w:oddVBand="0" w:evenVBand="0" w:oddHBand="1" w:evenHBand="0" w:firstRowFirstColumn="0" w:firstRowLastColumn="0" w:lastRowFirstColumn="0" w:lastRowLastColumn="0"/>
              <w:rPr>
                <w:del w:id="4152" w:author="Maribel" w:date="2018-05-27T21:21:00Z"/>
                <w:lang w:val="es-ES"/>
              </w:rPr>
            </w:pPr>
            <w:del w:id="4153" w:author="Maribel" w:date="2018-05-27T21:21:00Z">
              <w:r w:rsidDel="000C1BC9">
                <w:rPr>
                  <w:lang w:val="es-ES"/>
                </w:rPr>
                <w:delText>Placas con FPGAs libres</w:delText>
              </w:r>
            </w:del>
          </w:p>
        </w:tc>
      </w:tr>
    </w:tbl>
    <w:p w14:paraId="4867C110" w14:textId="2D0CEF2F" w:rsidR="000F77BE" w:rsidRDefault="000F77BE" w:rsidP="00A32E5B">
      <w:pPr>
        <w:rPr>
          <w:ins w:id="4154" w:author="Maribel" w:date="2018-05-27T23:45:00Z"/>
          <w:lang w:val="es-ES"/>
        </w:rPr>
      </w:pPr>
    </w:p>
    <w:p w14:paraId="6440A6C1" w14:textId="77777777" w:rsidR="00F04849" w:rsidRDefault="00F04849" w:rsidP="00A32E5B">
      <w:pPr>
        <w:rPr>
          <w:lang w:val="es-ES"/>
        </w:rPr>
      </w:pPr>
    </w:p>
    <w:p w14:paraId="4F665B9A" w14:textId="1ADD55DA" w:rsidR="00830132" w:rsidRPr="009D6B56" w:rsidRDefault="0098585B" w:rsidP="00417C15">
      <w:pPr>
        <w:pStyle w:val="Prrafodelista"/>
        <w:numPr>
          <w:ilvl w:val="1"/>
          <w:numId w:val="7"/>
        </w:numPr>
        <w:rPr>
          <w:b/>
          <w:sz w:val="28"/>
          <w:lang w:val="es-ES"/>
        </w:rPr>
      </w:pPr>
      <w:r w:rsidRPr="00C82047">
        <w:rPr>
          <w:b/>
          <w:sz w:val="28"/>
          <w:lang w:val="es-ES"/>
        </w:rPr>
        <w:t>Metodolog</w:t>
      </w:r>
      <w:ins w:id="4155" w:author="Maribel" w:date="2018-05-13T19:26:00Z">
        <w:r w:rsidR="009933C8">
          <w:rPr>
            <w:b/>
            <w:sz w:val="28"/>
            <w:lang w:val="es-ES"/>
          </w:rPr>
          <w:t>í</w:t>
        </w:r>
      </w:ins>
      <w:del w:id="4156" w:author="Maribel" w:date="2018-05-13T19:26:00Z">
        <w:r w:rsidRPr="00C82047" w:rsidDel="009933C8">
          <w:rPr>
            <w:b/>
            <w:sz w:val="28"/>
            <w:lang w:val="es-ES"/>
          </w:rPr>
          <w:delText>i</w:delText>
        </w:r>
      </w:del>
      <w:r w:rsidRPr="00C82047">
        <w:rPr>
          <w:b/>
          <w:sz w:val="28"/>
          <w:lang w:val="es-ES"/>
        </w:rPr>
        <w:t>as y herramientas de diseño de lógica programabl</w:t>
      </w:r>
      <w:r w:rsidR="009D6B56">
        <w:rPr>
          <w:b/>
          <w:sz w:val="28"/>
          <w:lang w:val="es-ES"/>
        </w:rPr>
        <w:t>e</w:t>
      </w:r>
    </w:p>
    <w:p w14:paraId="24D50627" w14:textId="12A2E156" w:rsidR="0098585B" w:rsidRPr="00B259C8" w:rsidDel="00864847" w:rsidRDefault="0098585B">
      <w:pPr>
        <w:rPr>
          <w:del w:id="4157" w:author="Maribel" w:date="2018-05-27T23:59:00Z"/>
          <w:lang w:val="es-ES"/>
        </w:rPr>
      </w:pPr>
      <w:r w:rsidRPr="00B259C8">
        <w:rPr>
          <w:lang w:val="es-ES"/>
        </w:rPr>
        <w:t xml:space="preserve">Para </w:t>
      </w:r>
      <w:del w:id="4158" w:author="Maribel" w:date="2018-05-27T23:45:00Z">
        <w:r w:rsidRPr="00B259C8" w:rsidDel="00000E98">
          <w:rPr>
            <w:lang w:val="es-ES"/>
          </w:rPr>
          <w:delText xml:space="preserve">diseñar </w:delText>
        </w:r>
      </w:del>
      <w:ins w:id="4159" w:author="Maribel" w:date="2018-05-27T23:45:00Z">
        <w:r w:rsidR="00000E98">
          <w:rPr>
            <w:lang w:val="es-ES"/>
          </w:rPr>
          <w:t>implementar</w:t>
        </w:r>
        <w:r w:rsidR="00000E98" w:rsidRPr="00B259C8">
          <w:rPr>
            <w:lang w:val="es-ES"/>
          </w:rPr>
          <w:t xml:space="preserve"> </w:t>
        </w:r>
        <w:r w:rsidR="00000E98">
          <w:rPr>
            <w:lang w:val="es-ES"/>
          </w:rPr>
          <w:t>nuest</w:t>
        </w:r>
      </w:ins>
      <w:ins w:id="4160" w:author="Maribel" w:date="2018-05-27T23:46:00Z">
        <w:r w:rsidR="00000E98">
          <w:rPr>
            <w:lang w:val="es-ES"/>
          </w:rPr>
          <w:t xml:space="preserve">ro circuito </w:t>
        </w:r>
      </w:ins>
      <w:del w:id="4161" w:author="Maribel" w:date="2018-05-27T23:46:00Z">
        <w:r w:rsidRPr="00B259C8" w:rsidDel="00000E98">
          <w:rPr>
            <w:lang w:val="es-ES"/>
          </w:rPr>
          <w:delText>con</w:delText>
        </w:r>
      </w:del>
      <w:ins w:id="4162" w:author="Maribel" w:date="2018-05-27T23:46:00Z">
        <w:r w:rsidR="00000E98">
          <w:rPr>
            <w:lang w:val="es-ES"/>
          </w:rPr>
          <w:t>en</w:t>
        </w:r>
      </w:ins>
      <w:r w:rsidRPr="00B259C8">
        <w:rPr>
          <w:lang w:val="es-ES"/>
        </w:rPr>
        <w:t xml:space="preserve"> un PLD en particular, se requieren las herramientas de diseño </w:t>
      </w:r>
      <w:del w:id="4163" w:author="Maribel" w:date="2018-05-27T23:59:00Z">
        <w:r w:rsidRPr="00B259C8" w:rsidDel="00864847">
          <w:rPr>
            <w:lang w:val="es-ES"/>
          </w:rPr>
          <w:delText>apropiadas. Algunas son estas: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B937CA" w:rsidDel="00864847" w14:paraId="5F082006" w14:textId="0A3D6EA8" w:rsidTr="00A1773B">
        <w:trPr>
          <w:del w:id="4164" w:author="Maribel" w:date="2018-05-27T23:59:00Z"/>
        </w:trPr>
        <w:tc>
          <w:tcPr>
            <w:tcW w:w="9350" w:type="dxa"/>
          </w:tcPr>
          <w:p w14:paraId="1B59CC87" w14:textId="17649F3C" w:rsidR="0098585B" w:rsidRPr="00B259C8" w:rsidDel="00864847" w:rsidRDefault="0098585B">
            <w:pPr>
              <w:rPr>
                <w:del w:id="4165" w:author="Maribel" w:date="2018-05-27T23:59:00Z"/>
                <w:lang w:val="es-ES"/>
              </w:rPr>
              <w:pPrChange w:id="4166" w:author="Maribel" w:date="2018-05-27T23:59:00Z">
                <w:pPr>
                  <w:jc w:val="center"/>
                </w:pPr>
              </w:pPrChange>
            </w:pPr>
            <w:del w:id="4167" w:author="Maribel" w:date="2018-05-27T23:58:00Z">
              <w:r w:rsidRPr="00B259C8" w:rsidDel="00784673">
                <w:rPr>
                  <w:noProof/>
                </w:rPr>
                <w:drawing>
                  <wp:inline distT="0" distB="0" distL="0" distR="0" wp14:anchorId="01368B1E" wp14:editId="587F5C6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701066" cy="1597073"/>
                            </a:xfrm>
                            <a:prstGeom prst="rect">
                              <a:avLst/>
                            </a:prstGeom>
                          </pic:spPr>
                        </pic:pic>
                      </a:graphicData>
                    </a:graphic>
                  </wp:inline>
                </w:drawing>
              </w:r>
            </w:del>
          </w:p>
        </w:tc>
      </w:tr>
      <w:tr w:rsidR="0098585B" w:rsidRPr="00B937CA" w:rsidDel="00864847" w14:paraId="7614B6EB" w14:textId="328DB1E9" w:rsidTr="00A1773B">
        <w:trPr>
          <w:del w:id="4168" w:author="Maribel" w:date="2018-05-27T23:59:00Z"/>
        </w:trPr>
        <w:tc>
          <w:tcPr>
            <w:tcW w:w="9350" w:type="dxa"/>
          </w:tcPr>
          <w:p w14:paraId="55C15CDF" w14:textId="0E85800A" w:rsidR="0098585B" w:rsidRPr="00B259C8" w:rsidDel="00864847" w:rsidRDefault="00B259C8">
            <w:pPr>
              <w:rPr>
                <w:del w:id="4169" w:author="Maribel" w:date="2018-05-27T23:59:00Z"/>
                <w:lang w:val="es-ES"/>
              </w:rPr>
              <w:pPrChange w:id="4170" w:author="Maribel" w:date="2018-05-27T23:59:00Z">
                <w:pPr>
                  <w:jc w:val="center"/>
                </w:pPr>
              </w:pPrChange>
            </w:pPr>
            <w:del w:id="4171" w:author="Maribel" w:date="2018-05-27T23:59:00Z">
              <w:r w:rsidRPr="00B259C8" w:rsidDel="00864847">
                <w:rPr>
                  <w:lang w:val="es-ES"/>
                </w:rPr>
                <w:delText>Herramientas de diseño de PLD por fabricante</w:delText>
              </w:r>
            </w:del>
          </w:p>
        </w:tc>
      </w:tr>
    </w:tbl>
    <w:p w14:paraId="13BA4265" w14:textId="67F73B17" w:rsidR="00494731" w:rsidDel="00864847" w:rsidRDefault="00494731">
      <w:pPr>
        <w:rPr>
          <w:del w:id="4172" w:author="Maribel" w:date="2018-05-27T23:59:00Z"/>
          <w:b/>
          <w:lang w:val="es-ES"/>
        </w:rPr>
      </w:pPr>
    </w:p>
    <w:p w14:paraId="6B91DB41" w14:textId="31756A1B" w:rsidR="00BD3F06" w:rsidRDefault="00BD3F06">
      <w:pPr>
        <w:rPr>
          <w:lang w:val="es-ES"/>
        </w:rPr>
      </w:pPr>
      <w:del w:id="4173" w:author="Maribel" w:date="2018-05-27T23:59:00Z">
        <w:r w:rsidDel="00864847">
          <w:rPr>
            <w:lang w:val="es-ES"/>
          </w:rPr>
          <w:delText xml:space="preserve">Estas herramientas nombradas en la tabla anterior son </w:delText>
        </w:r>
      </w:del>
      <w:ins w:id="4174" w:author="Maribel" w:date="2018-05-28T00:01:00Z">
        <w:r w:rsidR="00864847">
          <w:rPr>
            <w:lang w:val="es-ES"/>
          </w:rPr>
          <w:t>apropiadas. Los fabricantes que vimos en la tabla 1, dan su</w:t>
        </w:r>
      </w:ins>
      <w:ins w:id="4175" w:author="Maribel" w:date="2018-05-28T00:02:00Z">
        <w:r w:rsidR="00864847">
          <w:rPr>
            <w:lang w:val="es-ES"/>
          </w:rPr>
          <w:t xml:space="preserve">s propias herramientas software </w:t>
        </w:r>
      </w:ins>
      <w:r>
        <w:rPr>
          <w:lang w:val="es-ES"/>
        </w:rPr>
        <w:t xml:space="preserve">de carácter </w:t>
      </w:r>
      <w:del w:id="4176" w:author="Maribel" w:date="2018-05-27T21:31:00Z">
        <w:r w:rsidDel="005260DE">
          <w:rPr>
            <w:lang w:val="es-ES"/>
          </w:rPr>
          <w:delText>privativo</w:delText>
        </w:r>
      </w:del>
      <w:ins w:id="4177" w:author="Maribel" w:date="2018-05-27T21:31:00Z">
        <w:r w:rsidR="005260DE">
          <w:rPr>
            <w:lang w:val="es-ES"/>
          </w:rPr>
          <w:t>propietario</w:t>
        </w:r>
      </w:ins>
      <w:r>
        <w:rPr>
          <w:lang w:val="es-ES"/>
        </w:rPr>
        <w:t>, es decir, no conocemos los detalles internos de su funcionamiento</w:t>
      </w:r>
      <w:ins w:id="4178" w:author="Maribel" w:date="2018-05-27T21:31:00Z">
        <w:r w:rsidR="005260DE">
          <w:rPr>
            <w:lang w:val="es-ES"/>
          </w:rPr>
          <w:t xml:space="preserve">. </w:t>
        </w:r>
      </w:ins>
      <w:del w:id="4179" w:author="Maribel" w:date="2018-05-27T21:31:00Z">
        <w:r w:rsidDel="005260DE">
          <w:rPr>
            <w:lang w:val="es-ES"/>
          </w:rPr>
          <w:delText xml:space="preserve"> (y, probablemente sean de pago). </w:delText>
        </w:r>
      </w:del>
      <w:r>
        <w:rPr>
          <w:lang w:val="es-ES"/>
        </w:rPr>
        <w:t>En este trabajo vamos a usa</w:t>
      </w:r>
      <w:ins w:id="4180" w:author="Maribel" w:date="2018-05-28T00:02:00Z">
        <w:r w:rsidR="00864847">
          <w:rPr>
            <w:lang w:val="es-ES"/>
          </w:rPr>
          <w:t>r un software</w:t>
        </w:r>
      </w:ins>
      <w:del w:id="4181" w:author="Maribel" w:date="2018-05-28T00:02:00Z">
        <w:r w:rsidDel="00864847">
          <w:rPr>
            <w:lang w:val="es-ES"/>
          </w:rPr>
          <w:delText>r una</w:delText>
        </w:r>
      </w:del>
      <w:r>
        <w:rPr>
          <w:lang w:val="es-ES"/>
        </w:rPr>
        <w:t xml:space="preserve"> de carácter libre, llamad</w:t>
      </w:r>
      <w:del w:id="4182" w:author="Maribel" w:date="2018-05-28T00:02:00Z">
        <w:r w:rsidDel="00864847">
          <w:rPr>
            <w:lang w:val="es-ES"/>
          </w:rPr>
          <w:delText>a</w:delText>
        </w:r>
      </w:del>
      <w:ins w:id="4183" w:author="Maribel" w:date="2018-05-28T00:02:00Z">
        <w:r w:rsidR="00864847">
          <w:rPr>
            <w:lang w:val="es-ES"/>
          </w:rPr>
          <w:t>o</w:t>
        </w:r>
      </w:ins>
      <w:r>
        <w:rPr>
          <w:lang w:val="es-ES"/>
        </w:rPr>
        <w:t xml:space="preserve"> </w:t>
      </w:r>
      <w:proofErr w:type="spellStart"/>
      <w:r>
        <w:rPr>
          <w:lang w:val="es-ES"/>
        </w:rPr>
        <w:t>IceStudio</w:t>
      </w:r>
      <w:proofErr w:type="spellEnd"/>
      <w:r>
        <w:rPr>
          <w:lang w:val="es-ES"/>
        </w:rPr>
        <w:t>.</w:t>
      </w:r>
    </w:p>
    <w:p w14:paraId="55954027" w14:textId="06C57838" w:rsidR="00494731" w:rsidRPr="00494731" w:rsidRDefault="00494731" w:rsidP="00A32E5B">
      <w:pPr>
        <w:rPr>
          <w:lang w:val="es-ES"/>
        </w:rPr>
      </w:pPr>
      <w:r w:rsidRPr="00494731">
        <w:rPr>
          <w:lang w:val="es-ES"/>
        </w:rPr>
        <w:t>Aunque cada herramienta puede diferir de otra en apariencia y forma de funcionamiento en la que el diseñador interactúa con ella, todas tienen un conjunto de características básicas requeridas para crear e implementar diseños digitales.</w:t>
      </w:r>
      <w:del w:id="4184" w:author="Maribel" w:date="2018-05-27T21:31:00Z">
        <w:r w:rsidRPr="00494731" w:rsidDel="005260DE">
          <w:rPr>
            <w:lang w:val="es-ES"/>
          </w:rPr>
          <w:delText xml:space="preserve"> </w:delText>
        </w:r>
        <w:r w:rsidR="00934A0A" w:rsidDel="005260DE">
          <w:rPr>
            <w:lang w:val="es-ES"/>
          </w:rPr>
          <w:delText>(13:42</w:delText>
        </w:r>
      </w:del>
      <w:ins w:id="4185" w:author="Maribel" w:date="2018-05-28T00:05:00Z">
        <w:r w:rsidR="00037CE1">
          <w:rPr>
            <w:lang w:val="es-ES"/>
          </w:rPr>
          <w:t>: pa</w:t>
        </w:r>
      </w:ins>
      <w:del w:id="4186" w:author="Maribel" w:date="2018-05-27T21:31:00Z">
        <w:r w:rsidR="00934A0A" w:rsidDel="005260DE">
          <w:rPr>
            <w:lang w:val="es-ES"/>
          </w:rPr>
          <w:delText xml:space="preserve">) </w:delText>
        </w:r>
      </w:del>
      <w:del w:id="4187" w:author="Maribel" w:date="2018-05-28T00:05:00Z">
        <w:r w:rsidR="00934A0A" w:rsidDel="00037CE1">
          <w:rPr>
            <w:lang w:val="es-ES"/>
          </w:rPr>
          <w:delText>Pa</w:delText>
        </w:r>
      </w:del>
      <w:r w:rsidR="00934A0A">
        <w:rPr>
          <w:lang w:val="es-ES"/>
        </w:rPr>
        <w:t xml:space="preserve">rtimos de un </w:t>
      </w:r>
      <w:r w:rsidR="00934A0A" w:rsidRPr="000E6926">
        <w:rPr>
          <w:b/>
          <w:lang w:val="es-ES"/>
        </w:rPr>
        <w:t>diseño</w:t>
      </w:r>
      <w:r w:rsidR="00934A0A">
        <w:rPr>
          <w:lang w:val="es-ES"/>
        </w:rPr>
        <w:t xml:space="preserve">. Puede ser un dibujo en un papel o podemos </w:t>
      </w:r>
      <w:del w:id="4188" w:author="Maribel" w:date="2018-05-28T00:08:00Z">
        <w:r w:rsidR="00934A0A" w:rsidDel="00BA6E6A">
          <w:rPr>
            <w:lang w:val="es-ES"/>
          </w:rPr>
          <w:delText>tener una herramienta que nos haga el dibujo</w:delText>
        </w:r>
      </w:del>
      <w:ins w:id="4189" w:author="Maribel" w:date="2018-05-28T00:08:00Z">
        <w:r w:rsidR="00BA6E6A">
          <w:rPr>
            <w:lang w:val="es-ES"/>
          </w:rPr>
          <w:t>usar CAD (</w:t>
        </w:r>
        <w:proofErr w:type="spellStart"/>
        <w:r w:rsidR="00BA6E6A" w:rsidRPr="00BA6E6A">
          <w:rPr>
            <w:i/>
            <w:lang w:val="es-ES"/>
            <w:rPrChange w:id="4190" w:author="Maribel" w:date="2018-05-28T00:08:00Z">
              <w:rPr>
                <w:lang w:val="es-ES"/>
              </w:rPr>
            </w:rPrChange>
          </w:rPr>
          <w:t>computer-aided</w:t>
        </w:r>
        <w:proofErr w:type="spellEnd"/>
        <w:r w:rsidR="00BA6E6A" w:rsidRPr="00BA6E6A">
          <w:rPr>
            <w:i/>
            <w:lang w:val="es-ES"/>
            <w:rPrChange w:id="4191" w:author="Maribel" w:date="2018-05-28T00:08:00Z">
              <w:rPr>
                <w:lang w:val="es-ES"/>
              </w:rPr>
            </w:rPrChange>
          </w:rPr>
          <w:t xml:space="preserve"> </w:t>
        </w:r>
        <w:proofErr w:type="spellStart"/>
        <w:r w:rsidR="00BA6E6A" w:rsidRPr="00BA6E6A">
          <w:rPr>
            <w:i/>
            <w:lang w:val="es-ES"/>
            <w:rPrChange w:id="4192" w:author="Maribel" w:date="2018-05-28T00:08:00Z">
              <w:rPr>
                <w:lang w:val="es-ES"/>
              </w:rPr>
            </w:rPrChange>
          </w:rPr>
          <w:t>design</w:t>
        </w:r>
        <w:proofErr w:type="spellEnd"/>
        <w:r w:rsidR="00BA6E6A">
          <w:rPr>
            <w:lang w:val="es-ES"/>
          </w:rPr>
          <w:t>)</w:t>
        </w:r>
      </w:ins>
      <w:r w:rsidR="00934A0A">
        <w:rPr>
          <w:lang w:val="es-ES"/>
        </w:rPr>
        <w:t xml:space="preserve">. A continuación, </w:t>
      </w:r>
      <w:del w:id="4193" w:author="Maribel" w:date="2018-05-28T00:08:00Z">
        <w:r w:rsidR="00934A0A" w:rsidDel="00F214ED">
          <w:rPr>
            <w:lang w:val="es-ES"/>
          </w:rPr>
          <w:delText>bien a mano</w:delText>
        </w:r>
      </w:del>
      <w:ins w:id="4194" w:author="Maribel" w:date="2018-05-28T00:08:00Z">
        <w:r w:rsidR="00F214ED">
          <w:rPr>
            <w:lang w:val="es-ES"/>
          </w:rPr>
          <w:t>b</w:t>
        </w:r>
      </w:ins>
      <w:del w:id="4195" w:author="Maribel" w:date="2018-05-28T00:09:00Z">
        <w:r w:rsidR="00934A0A" w:rsidDel="00524DAD">
          <w:rPr>
            <w:lang w:val="es-ES"/>
          </w:rPr>
          <w:delText xml:space="preserve"> o b</w:delText>
        </w:r>
      </w:del>
      <w:r w:rsidR="00934A0A">
        <w:rPr>
          <w:lang w:val="es-ES"/>
        </w:rPr>
        <w:t>ien gráficamente</w:t>
      </w:r>
      <w:ins w:id="4196" w:author="Maribel" w:date="2018-05-28T00:09:00Z">
        <w:r w:rsidR="00524DAD">
          <w:rPr>
            <w:lang w:val="es-ES"/>
          </w:rPr>
          <w:t>, o bien mediante un lenguaje de descripción de hardware</w:t>
        </w:r>
      </w:ins>
      <w:ins w:id="4197" w:author="Maribel" w:date="2018-05-28T00:10:00Z">
        <w:r w:rsidR="00524DAD">
          <w:rPr>
            <w:lang w:val="es-ES"/>
          </w:rPr>
          <w:t xml:space="preserve"> (</w:t>
        </w:r>
        <w:r w:rsidR="00524DAD" w:rsidRPr="00524DAD">
          <w:rPr>
            <w:i/>
            <w:lang w:val="es-ES"/>
            <w:rPrChange w:id="4198" w:author="Maribel" w:date="2018-05-28T00:10:00Z">
              <w:rPr>
                <w:lang w:val="es-ES"/>
              </w:rPr>
            </w:rPrChange>
          </w:rPr>
          <w:t>HDL</w:t>
        </w:r>
        <w:r w:rsidR="00524DAD">
          <w:rPr>
            <w:lang w:val="es-ES"/>
          </w:rPr>
          <w:t xml:space="preserve">, </w:t>
        </w:r>
        <w:r w:rsidR="00524DAD" w:rsidRPr="00524DAD">
          <w:rPr>
            <w:i/>
            <w:lang w:val="es-ES"/>
            <w:rPrChange w:id="4199" w:author="Maribel" w:date="2018-05-28T00:10:00Z">
              <w:rPr>
                <w:lang w:val="es-ES"/>
              </w:rPr>
            </w:rPrChange>
          </w:rPr>
          <w:t xml:space="preserve">hardware </w:t>
        </w:r>
        <w:proofErr w:type="spellStart"/>
        <w:r w:rsidR="00524DAD" w:rsidRPr="00524DAD">
          <w:rPr>
            <w:i/>
            <w:lang w:val="es-ES"/>
            <w:rPrChange w:id="4200" w:author="Maribel" w:date="2018-05-28T00:10:00Z">
              <w:rPr>
                <w:lang w:val="es-ES"/>
              </w:rPr>
            </w:rPrChange>
          </w:rPr>
          <w:t>description</w:t>
        </w:r>
        <w:proofErr w:type="spellEnd"/>
        <w:r w:rsidR="00524DAD" w:rsidRPr="00524DAD">
          <w:rPr>
            <w:i/>
            <w:lang w:val="es-ES"/>
            <w:rPrChange w:id="4201" w:author="Maribel" w:date="2018-05-28T00:10:00Z">
              <w:rPr>
                <w:lang w:val="es-ES"/>
              </w:rPr>
            </w:rPrChange>
          </w:rPr>
          <w:t xml:space="preserve"> </w:t>
        </w:r>
        <w:proofErr w:type="spellStart"/>
        <w:r w:rsidR="00524DAD" w:rsidRPr="00524DAD">
          <w:rPr>
            <w:i/>
            <w:lang w:val="es-ES"/>
            <w:rPrChange w:id="4202" w:author="Maribel" w:date="2018-05-28T00:10:00Z">
              <w:rPr>
                <w:lang w:val="es-ES"/>
              </w:rPr>
            </w:rPrChange>
          </w:rPr>
          <w:t>language</w:t>
        </w:r>
        <w:proofErr w:type="spellEnd"/>
        <w:r w:rsidR="00524DAD">
          <w:rPr>
            <w:lang w:val="es-ES"/>
          </w:rPr>
          <w:t>)</w:t>
        </w:r>
      </w:ins>
      <w:r w:rsidR="00934A0A">
        <w:rPr>
          <w:lang w:val="es-ES"/>
        </w:rPr>
        <w:t xml:space="preserve">, generamos un </w:t>
      </w:r>
      <w:r w:rsidR="00934A0A" w:rsidRPr="009543D9">
        <w:rPr>
          <w:lang w:val="es-ES"/>
        </w:rPr>
        <w:t xml:space="preserve">fichero de </w:t>
      </w:r>
      <w:r w:rsidR="00934A0A" w:rsidRPr="00963067">
        <w:rPr>
          <w:b/>
          <w:lang w:val="es-ES"/>
        </w:rPr>
        <w:t>descripción</w:t>
      </w:r>
      <w:r w:rsidR="00934A0A" w:rsidRPr="009543D9">
        <w:rPr>
          <w:lang w:val="es-ES"/>
        </w:rPr>
        <w:t xml:space="preserve"> hardware</w:t>
      </w:r>
      <w:r w:rsidR="00934A0A">
        <w:rPr>
          <w:lang w:val="es-ES"/>
        </w:rPr>
        <w:t xml:space="preserve">, siendo </w:t>
      </w:r>
      <w:proofErr w:type="spellStart"/>
      <w:r w:rsidR="00934A0A" w:rsidRPr="00963067">
        <w:rPr>
          <w:b/>
          <w:lang w:val="es-ES"/>
        </w:rPr>
        <w:t>Verilog</w:t>
      </w:r>
      <w:proofErr w:type="spellEnd"/>
      <w:r w:rsidR="00934A0A">
        <w:rPr>
          <w:lang w:val="es-ES"/>
        </w:rPr>
        <w:t xml:space="preserve"> y </w:t>
      </w:r>
      <w:r w:rsidR="00934A0A" w:rsidRPr="00963067">
        <w:rPr>
          <w:b/>
          <w:lang w:val="es-ES"/>
        </w:rPr>
        <w:t>VHDL</w:t>
      </w:r>
      <w:r w:rsidR="00934A0A">
        <w:rPr>
          <w:lang w:val="es-ES"/>
        </w:rPr>
        <w:t xml:space="preserve"> los lenguajes de descripción más utilizados.</w:t>
      </w:r>
      <w:ins w:id="4203" w:author="Maribel" w:date="2018-05-28T00:09:00Z">
        <w:r w:rsidR="00524DAD">
          <w:rPr>
            <w:lang w:val="es-ES"/>
          </w:rPr>
          <w:t xml:space="preserve"> Como ejemplo, una analogía</w:t>
        </w:r>
      </w:ins>
      <w:ins w:id="4204" w:author="Maribel" w:date="2018-05-28T00:10:00Z">
        <w:r w:rsidR="00524DAD">
          <w:rPr>
            <w:lang w:val="es-ES"/>
          </w:rPr>
          <w:t>:</w:t>
        </w:r>
      </w:ins>
      <w:del w:id="4205" w:author="Maribel" w:date="2018-05-28T00:10:00Z">
        <w:r w:rsidR="00934A0A" w:rsidDel="00524DAD">
          <w:rPr>
            <w:lang w:val="es-ES"/>
          </w:rPr>
          <w:delText xml:space="preserve"> E</w:delText>
        </w:r>
      </w:del>
      <w:ins w:id="4206" w:author="Maribel" w:date="2018-05-28T00:10:00Z">
        <w:r w:rsidR="00524DAD">
          <w:rPr>
            <w:lang w:val="es-ES"/>
          </w:rPr>
          <w:t xml:space="preserve"> igual que</w:t>
        </w:r>
      </w:ins>
      <w:del w:id="4207" w:author="Maribel" w:date="2018-05-28T00:10:00Z">
        <w:r w:rsidR="00934A0A" w:rsidDel="00524DAD">
          <w:rPr>
            <w:lang w:val="es-ES"/>
          </w:rPr>
          <w:delText>s como</w:delText>
        </w:r>
      </w:del>
      <w:r w:rsidR="00934A0A">
        <w:rPr>
          <w:lang w:val="es-ES"/>
        </w:rPr>
        <w:t xml:space="preserve"> el HTML </w:t>
      </w:r>
      <w:del w:id="4208" w:author="Maribel" w:date="2018-05-28T00:10:00Z">
        <w:r w:rsidR="00934A0A" w:rsidDel="00524DAD">
          <w:rPr>
            <w:lang w:val="es-ES"/>
          </w:rPr>
          <w:delText xml:space="preserve">que </w:delText>
        </w:r>
      </w:del>
      <w:r w:rsidR="00934A0A">
        <w:rPr>
          <w:lang w:val="es-ES"/>
        </w:rPr>
        <w:t xml:space="preserve">describe la estructura de una página web, </w:t>
      </w:r>
      <w:del w:id="4209" w:author="Maribel" w:date="2018-05-28T00:10:00Z">
        <w:r w:rsidR="00934A0A" w:rsidDel="00524DAD">
          <w:rPr>
            <w:lang w:val="es-ES"/>
          </w:rPr>
          <w:delText xml:space="preserve">pues </w:delText>
        </w:r>
      </w:del>
      <w:ins w:id="4210" w:author="Maribel" w:date="2018-05-28T00:10:00Z">
        <w:r w:rsidR="00524DAD">
          <w:rPr>
            <w:lang w:val="es-ES"/>
          </w:rPr>
          <w:t>el HDL</w:t>
        </w:r>
      </w:ins>
      <w:del w:id="4211" w:author="Maribel" w:date="2018-05-28T00:10:00Z">
        <w:r w:rsidR="00934A0A" w:rsidDel="00524DAD">
          <w:rPr>
            <w:lang w:val="es-ES"/>
          </w:rPr>
          <w:delText>aquí</w:delText>
        </w:r>
      </w:del>
      <w:r w:rsidR="00934A0A">
        <w:rPr>
          <w:lang w:val="es-ES"/>
        </w:rPr>
        <w:t xml:space="preserve"> describe la estructura </w:t>
      </w:r>
      <w:del w:id="4212" w:author="Maribel" w:date="2018-05-28T00:10:00Z">
        <w:r w:rsidR="00934A0A" w:rsidDel="00524DAD">
          <w:rPr>
            <w:lang w:val="es-ES"/>
          </w:rPr>
          <w:delText xml:space="preserve">del </w:delText>
        </w:r>
      </w:del>
      <w:ins w:id="4213" w:author="Maribel" w:date="2018-05-28T00:10:00Z">
        <w:r w:rsidR="00524DAD">
          <w:rPr>
            <w:lang w:val="es-ES"/>
          </w:rPr>
          <w:t xml:space="preserve">de un </w:t>
        </w:r>
      </w:ins>
      <w:r w:rsidR="00934A0A">
        <w:rPr>
          <w:lang w:val="es-ES"/>
        </w:rPr>
        <w:t xml:space="preserve">hardware. </w:t>
      </w:r>
      <w:del w:id="4214" w:author="Maribel" w:date="2018-05-28T00:11:00Z">
        <w:r w:rsidR="00934A0A" w:rsidDel="009961B6">
          <w:rPr>
            <w:lang w:val="es-ES"/>
          </w:rPr>
          <w:delText xml:space="preserve">El siguiente paso es que </w:delText>
        </w:r>
      </w:del>
      <w:ins w:id="4215" w:author="Maribel" w:date="2018-05-28T00:11:00Z">
        <w:r w:rsidR="009961B6">
          <w:rPr>
            <w:lang w:val="es-ES"/>
          </w:rPr>
          <w:t xml:space="preserve">A continuación, </w:t>
        </w:r>
      </w:ins>
      <w:r w:rsidR="00934A0A">
        <w:rPr>
          <w:lang w:val="es-ES"/>
        </w:rPr>
        <w:t xml:space="preserve">a partir de </w:t>
      </w:r>
      <w:del w:id="4216" w:author="Maribel" w:date="2018-05-28T00:11:00Z">
        <w:r w:rsidR="00934A0A" w:rsidDel="009961B6">
          <w:rPr>
            <w:lang w:val="es-ES"/>
          </w:rPr>
          <w:delText xml:space="preserve">tu </w:delText>
        </w:r>
      </w:del>
      <w:ins w:id="4217" w:author="Maribel" w:date="2018-05-28T00:11:00Z">
        <w:r w:rsidR="009961B6">
          <w:rPr>
            <w:lang w:val="es-ES"/>
          </w:rPr>
          <w:t xml:space="preserve">la </w:t>
        </w:r>
      </w:ins>
      <w:r w:rsidR="00934A0A">
        <w:rPr>
          <w:lang w:val="es-ES"/>
        </w:rPr>
        <w:t xml:space="preserve">descripción se </w:t>
      </w:r>
      <w:del w:id="4218" w:author="Maribel" w:date="2018-05-28T00:11:00Z">
        <w:r w:rsidR="00934A0A" w:rsidDel="009961B6">
          <w:rPr>
            <w:lang w:val="es-ES"/>
          </w:rPr>
          <w:delText xml:space="preserve">hace </w:delText>
        </w:r>
      </w:del>
      <w:ins w:id="4219" w:author="Maribel" w:date="2018-05-28T00:11:00Z">
        <w:r w:rsidR="009961B6">
          <w:rPr>
            <w:lang w:val="es-ES"/>
          </w:rPr>
          <w:t xml:space="preserve">realiza </w:t>
        </w:r>
      </w:ins>
      <w:r w:rsidR="00934A0A">
        <w:rPr>
          <w:lang w:val="es-ES"/>
        </w:rPr>
        <w:t xml:space="preserve">la </w:t>
      </w:r>
      <w:r w:rsidR="00934A0A" w:rsidRPr="00A06BC6">
        <w:rPr>
          <w:b/>
          <w:lang w:val="es-ES"/>
        </w:rPr>
        <w:t>síntesis</w:t>
      </w:r>
      <w:ins w:id="4220" w:author="Maribel" w:date="2018-05-28T00:11:00Z">
        <w:r w:rsidR="009961B6" w:rsidRPr="009961B6">
          <w:rPr>
            <w:lang w:val="es-ES"/>
            <w:rPrChange w:id="4221" w:author="Maribel" w:date="2018-05-28T00:12:00Z">
              <w:rPr>
                <w:b/>
                <w:lang w:val="es-ES"/>
              </w:rPr>
            </w:rPrChange>
          </w:rPr>
          <w:t>,</w:t>
        </w:r>
      </w:ins>
      <w:del w:id="4222" w:author="Maribel" w:date="2018-05-28T00:12:00Z">
        <w:r w:rsidR="00934A0A" w:rsidRPr="009961B6" w:rsidDel="009961B6">
          <w:rPr>
            <w:lang w:val="es-ES"/>
          </w:rPr>
          <w:delText xml:space="preserve"> que es la parte complicada, </w:delText>
        </w:r>
      </w:del>
      <w:ins w:id="4223" w:author="Maribel" w:date="2018-05-28T00:12:00Z">
        <w:r w:rsidR="009961B6" w:rsidRPr="009961B6">
          <w:rPr>
            <w:lang w:val="es-ES"/>
          </w:rPr>
          <w:t xml:space="preserve"> </w:t>
        </w:r>
      </w:ins>
      <w:r w:rsidR="00934A0A">
        <w:rPr>
          <w:lang w:val="es-ES"/>
        </w:rPr>
        <w:t xml:space="preserve">que genera un archivo que llamamos </w:t>
      </w:r>
      <w:r w:rsidR="00934A0A" w:rsidRPr="0067312E">
        <w:rPr>
          <w:b/>
          <w:lang w:val="es-ES"/>
        </w:rPr>
        <w:t>“</w:t>
      </w:r>
      <w:proofErr w:type="spellStart"/>
      <w:r w:rsidR="00934A0A" w:rsidRPr="0067312E">
        <w:rPr>
          <w:b/>
          <w:lang w:val="es-ES"/>
        </w:rPr>
        <w:t>bitstream</w:t>
      </w:r>
      <w:proofErr w:type="spellEnd"/>
      <w:r w:rsidR="00934A0A" w:rsidRPr="0067312E">
        <w:rPr>
          <w:b/>
          <w:lang w:val="es-ES"/>
        </w:rPr>
        <w:t>”</w:t>
      </w:r>
      <w:r w:rsidR="00934A0A">
        <w:rPr>
          <w:lang w:val="es-ES"/>
        </w:rPr>
        <w:t xml:space="preserve">, que es el que contiene todas las uniones que se tienen que hacer dentro de la FPGA para que aparezca nuestro circuito en ella. Por último, </w:t>
      </w:r>
      <w:del w:id="4224" w:author="Maribel" w:date="2018-05-28T00:12:00Z">
        <w:r w:rsidR="00934A0A" w:rsidDel="009961B6">
          <w:rPr>
            <w:lang w:val="es-ES"/>
          </w:rPr>
          <w:delText>le enviamos</w:delText>
        </w:r>
      </w:del>
      <w:ins w:id="4225" w:author="Maribel" w:date="2018-05-28T00:12:00Z">
        <w:r w:rsidR="009961B6">
          <w:rPr>
            <w:lang w:val="es-ES"/>
          </w:rPr>
          <w:t>cargamos</w:t>
        </w:r>
      </w:ins>
      <w:r w:rsidR="00934A0A">
        <w:rPr>
          <w:lang w:val="es-ES"/>
        </w:rPr>
        <w:t xml:space="preserve"> este </w:t>
      </w:r>
      <w:proofErr w:type="spellStart"/>
      <w:r w:rsidR="00934A0A">
        <w:rPr>
          <w:lang w:val="es-ES"/>
        </w:rPr>
        <w:t>bitstream</w:t>
      </w:r>
      <w:proofErr w:type="spellEnd"/>
      <w:r w:rsidR="00934A0A">
        <w:rPr>
          <w:lang w:val="es-ES"/>
        </w:rPr>
        <w:t xml:space="preserve"> </w:t>
      </w:r>
      <w:ins w:id="4226" w:author="Maribel" w:date="2018-05-28T00:12:00Z">
        <w:r w:rsidR="009961B6">
          <w:rPr>
            <w:lang w:val="es-ES"/>
          </w:rPr>
          <w:t>en</w:t>
        </w:r>
      </w:ins>
      <w:del w:id="4227" w:author="Maribel" w:date="2018-05-28T00:12:00Z">
        <w:r w:rsidR="00934A0A" w:rsidDel="009961B6">
          <w:rPr>
            <w:lang w:val="es-ES"/>
          </w:rPr>
          <w:delText>a</w:delText>
        </w:r>
      </w:del>
      <w:r w:rsidR="00934A0A">
        <w:rPr>
          <w:lang w:val="es-ES"/>
        </w:rPr>
        <w:t xml:space="preserve"> la FPGA, es decir, se </w:t>
      </w:r>
      <w:r w:rsidR="00934A0A" w:rsidRPr="0067312E">
        <w:rPr>
          <w:b/>
          <w:lang w:val="es-ES"/>
        </w:rPr>
        <w:t>configura</w:t>
      </w:r>
      <w:ins w:id="4228" w:author="Maribel" w:date="2018-05-28T00:12:00Z">
        <w:r w:rsidR="009961B6" w:rsidRPr="009961B6">
          <w:rPr>
            <w:lang w:val="es-ES"/>
            <w:rPrChange w:id="4229" w:author="Maribel" w:date="2018-05-28T00:12:00Z">
              <w:rPr>
                <w:b/>
                <w:lang w:val="es-ES"/>
              </w:rPr>
            </w:rPrChange>
          </w:rPr>
          <w:t>. Ya tenemos nuestro circuito</w:t>
        </w:r>
      </w:ins>
      <w:del w:id="4230" w:author="Maribel" w:date="2018-05-28T00:12:00Z">
        <w:r w:rsidR="00934A0A" w:rsidDel="009961B6">
          <w:rPr>
            <w:lang w:val="es-ES"/>
          </w:rPr>
          <w:delText xml:space="preserve">, y </w:delText>
        </w:r>
        <w:r w:rsidR="00934A0A" w:rsidRPr="003B6ECC" w:rsidDel="009961B6">
          <w:rPr>
            <w:b/>
            <w:lang w:val="es-ES"/>
          </w:rPr>
          <w:delText>mágicamente</w:delText>
        </w:r>
        <w:r w:rsidR="00934A0A" w:rsidDel="009961B6">
          <w:rPr>
            <w:lang w:val="es-ES"/>
          </w:rPr>
          <w:delText xml:space="preserve"> aparece ahí nuestro circuito</w:delText>
        </w:r>
      </w:del>
      <w:r w:rsidR="00934A0A">
        <w:rPr>
          <w:lang w:val="es-ES"/>
        </w:rPr>
        <w:t xml:space="preserve"> [0]</w:t>
      </w:r>
      <w:r w:rsidR="0065389C">
        <w:rPr>
          <w:lang w:val="es-ES"/>
        </w:rPr>
        <w:t>.</w:t>
      </w:r>
      <w:r w:rsidR="00E75D80">
        <w:rPr>
          <w:lang w:val="es-ES"/>
        </w:rPr>
        <w:t xml:space="preserve"> </w:t>
      </w:r>
      <w:r w:rsidR="0065389C">
        <w:rPr>
          <w:lang w:val="es-ES"/>
        </w:rPr>
        <w:t>Más en detalle</w:t>
      </w:r>
      <w:r w:rsidRPr="00494731">
        <w:rPr>
          <w:lang w:val="es-ES"/>
        </w:rPr>
        <w:t>:</w:t>
      </w:r>
    </w:p>
    <w:p w14:paraId="59CAF59A" w14:textId="2EFEECAF" w:rsidR="00B42E59" w:rsidRDefault="00B42E59" w:rsidP="00A32E5B">
      <w:pPr>
        <w:rPr>
          <w:b/>
          <w:lang w:val="es-ES"/>
        </w:rPr>
      </w:pPr>
      <w:r>
        <w:rPr>
          <w:b/>
          <w:lang w:val="es-ES"/>
        </w:rPr>
        <w:t>Entrada del diseño:</w:t>
      </w:r>
      <w:r w:rsidRPr="00494731">
        <w:rPr>
          <w:lang w:val="es-ES"/>
        </w:rPr>
        <w:t xml:space="preserve"> introducir el diseño en la herramienta usando algún lenguaje de descripción de hardware (VHDL o </w:t>
      </w:r>
      <w:proofErr w:type="spellStart"/>
      <w:r w:rsidRPr="00494731">
        <w:rPr>
          <w:lang w:val="es-ES"/>
        </w:rPr>
        <w:t>Verilog</w:t>
      </w:r>
      <w:proofErr w:type="spellEnd"/>
      <w:r w:rsidRPr="00494731">
        <w:rPr>
          <w:lang w:val="es-ES"/>
        </w:rPr>
        <w:t xml:space="preserve">) o visualmente (con </w:t>
      </w:r>
      <w:del w:id="4231" w:author="Maribel" w:date="2018-05-28T00:13:00Z">
        <w:r w:rsidRPr="00494731" w:rsidDel="00D52413">
          <w:rPr>
            <w:lang w:val="es-ES"/>
          </w:rPr>
          <w:delText>cajitas</w:delText>
        </w:r>
      </w:del>
      <w:ins w:id="4232" w:author="Maribel" w:date="2018-05-28T00:13:00Z">
        <w:r w:rsidR="00D52413">
          <w:rPr>
            <w:lang w:val="es-ES"/>
          </w:rPr>
          <w:t>gráficos</w:t>
        </w:r>
      </w:ins>
      <w:r w:rsidRPr="00494731">
        <w:rPr>
          <w:lang w:val="es-ES"/>
        </w:rPr>
        <w:t>).</w:t>
      </w:r>
    </w:p>
    <w:p w14:paraId="5A3D0231" w14:textId="1AC64BAB" w:rsidR="00B42E59" w:rsidRDefault="00B42E59" w:rsidP="00A32E5B">
      <w:pPr>
        <w:rPr>
          <w:b/>
          <w:lang w:val="es-ES"/>
        </w:rPr>
      </w:pPr>
      <w:r>
        <w:rPr>
          <w:b/>
          <w:lang w:val="es-ES"/>
        </w:rPr>
        <w:t>Simulación del diseño:</w:t>
      </w:r>
      <w:r w:rsidRPr="00A659D6">
        <w:rPr>
          <w:lang w:val="es-ES"/>
        </w:rPr>
        <w:t xml:space="preserve"> </w:t>
      </w:r>
      <w:r w:rsidR="00494731">
        <w:rPr>
          <w:lang w:val="es-ES"/>
        </w:rPr>
        <w:t>u</w:t>
      </w:r>
      <w:r w:rsidRPr="00A659D6">
        <w:rPr>
          <w:lang w:val="es-ES"/>
        </w:rPr>
        <w:t xml:space="preserve">na vez tenemos el diseño del circuito, </w:t>
      </w:r>
      <w:ins w:id="4233" w:author="Maribel" w:date="2018-05-28T00:42:00Z">
        <w:r w:rsidR="00896CE7">
          <w:rPr>
            <w:lang w:val="es-ES"/>
          </w:rPr>
          <w:t>puede ser simulado</w:t>
        </w:r>
      </w:ins>
      <w:del w:id="4234" w:author="Maribel" w:date="2018-05-28T00:42:00Z">
        <w:r w:rsidRPr="00A659D6" w:rsidDel="00896CE7">
          <w:rPr>
            <w:lang w:val="es-ES"/>
          </w:rPr>
          <w:delText>se puede simular</w:delText>
        </w:r>
      </w:del>
      <w:r w:rsidRPr="00A659D6">
        <w:rPr>
          <w:lang w:val="es-ES"/>
        </w:rPr>
        <w:t xml:space="preserve"> para comprobar que funciona como es requerido.</w:t>
      </w:r>
    </w:p>
    <w:p w14:paraId="7189E531" w14:textId="7C45980D" w:rsidR="00B42E59" w:rsidRDefault="00B42E59" w:rsidP="00A32E5B">
      <w:pPr>
        <w:rPr>
          <w:b/>
          <w:lang w:val="es-ES"/>
        </w:rPr>
      </w:pPr>
      <w:r>
        <w:rPr>
          <w:b/>
          <w:lang w:val="es-ES"/>
        </w:rPr>
        <w:t>Síntesis del diseño:</w:t>
      </w:r>
      <w:ins w:id="4235" w:author="Maribel" w:date="2018-05-28T00:42:00Z">
        <w:r w:rsidR="00A24195" w:rsidRPr="00A24195">
          <w:rPr>
            <w:lang w:val="es-ES"/>
            <w:rPrChange w:id="4236" w:author="Maribel" w:date="2018-05-28T00:43:00Z">
              <w:rPr>
                <w:b/>
                <w:lang w:val="es-ES"/>
              </w:rPr>
            </w:rPrChange>
          </w:rPr>
          <w:t xml:space="preserve"> la descripción del hardware (por código o </w:t>
        </w:r>
        <w:proofErr w:type="spellStart"/>
        <w:r w:rsidR="00A24195" w:rsidRPr="00A24195">
          <w:rPr>
            <w:lang w:val="es-ES"/>
            <w:rPrChange w:id="4237" w:author="Maribel" w:date="2018-05-28T00:43:00Z">
              <w:rPr>
                <w:b/>
                <w:lang w:val="es-ES"/>
              </w:rPr>
            </w:rPrChange>
          </w:rPr>
          <w:t>visualemente</w:t>
        </w:r>
        <w:proofErr w:type="spellEnd"/>
        <w:r w:rsidR="00A24195" w:rsidRPr="00A24195">
          <w:rPr>
            <w:lang w:val="es-ES"/>
            <w:rPrChange w:id="4238" w:author="Maribel" w:date="2018-05-28T00:43:00Z">
              <w:rPr>
                <w:b/>
                <w:lang w:val="es-ES"/>
              </w:rPr>
            </w:rPrChange>
          </w:rPr>
          <w:t>) se convierte a un conjunto de puertas lógica</w:t>
        </w:r>
      </w:ins>
      <w:ins w:id="4239" w:author="Maribel" w:date="2018-05-28T00:43:00Z">
        <w:r w:rsidR="00A24195" w:rsidRPr="00A24195">
          <w:rPr>
            <w:lang w:val="es-ES"/>
            <w:rPrChange w:id="4240" w:author="Maribel" w:date="2018-05-28T00:43:00Z">
              <w:rPr>
                <w:b/>
                <w:lang w:val="es-ES"/>
              </w:rPr>
            </w:rPrChange>
          </w:rPr>
          <w:t>s e interconexiones llamado “</w:t>
        </w:r>
        <w:proofErr w:type="spellStart"/>
        <w:r w:rsidR="00A24195" w:rsidRPr="00A24195">
          <w:rPr>
            <w:lang w:val="es-ES"/>
            <w:rPrChange w:id="4241" w:author="Maribel" w:date="2018-05-28T00:43:00Z">
              <w:rPr>
                <w:b/>
                <w:lang w:val="es-ES"/>
              </w:rPr>
            </w:rPrChange>
          </w:rPr>
          <w:t>netlist</w:t>
        </w:r>
        <w:proofErr w:type="spellEnd"/>
        <w:r w:rsidR="00A24195" w:rsidRPr="00A24195">
          <w:rPr>
            <w:lang w:val="es-ES"/>
            <w:rPrChange w:id="4242" w:author="Maribel" w:date="2018-05-28T00:43:00Z">
              <w:rPr>
                <w:b/>
                <w:lang w:val="es-ES"/>
              </w:rPr>
            </w:rPrChange>
          </w:rPr>
          <w:t>”.</w:t>
        </w:r>
      </w:ins>
    </w:p>
    <w:p w14:paraId="522A8F5F" w14:textId="4AAC0B92" w:rsidR="00B42E59" w:rsidRDefault="00DE185A" w:rsidP="00A32E5B">
      <w:pPr>
        <w:rPr>
          <w:lang w:val="es-ES"/>
        </w:rPr>
      </w:pPr>
      <w:r>
        <w:rPr>
          <w:b/>
          <w:lang w:val="es-ES"/>
        </w:rPr>
        <w:t>Emplazado y enrutado (p</w:t>
      </w:r>
      <w:r w:rsidR="00B42E59" w:rsidRPr="00B42E59">
        <w:rPr>
          <w:b/>
          <w:lang w:val="es-ES"/>
        </w:rPr>
        <w:t xml:space="preserve">lace and </w:t>
      </w:r>
      <w:proofErr w:type="spellStart"/>
      <w:r w:rsidR="00B42E59" w:rsidRPr="00B42E59">
        <w:rPr>
          <w:b/>
          <w:lang w:val="es-ES"/>
        </w:rPr>
        <w:t>route</w:t>
      </w:r>
      <w:proofErr w:type="spellEnd"/>
      <w:r>
        <w:rPr>
          <w:b/>
          <w:lang w:val="es-ES"/>
        </w:rPr>
        <w:t>)</w:t>
      </w:r>
      <w:r w:rsidR="00B42E59" w:rsidRPr="00B42E59">
        <w:rPr>
          <w:b/>
          <w:lang w:val="es-ES"/>
        </w:rPr>
        <w:t>:</w:t>
      </w:r>
      <w:r w:rsidR="00B42E59" w:rsidRPr="00A659D6">
        <w:rPr>
          <w:lang w:val="es-ES"/>
        </w:rPr>
        <w:t xml:space="preserve"> mapear el diseño sintetizado a los recursos hardware del PLD</w:t>
      </w:r>
      <w:ins w:id="4243" w:author="Maribel" w:date="2018-05-28T00:43:00Z">
        <w:r w:rsidR="00A24195">
          <w:rPr>
            <w:lang w:val="es-ES"/>
          </w:rPr>
          <w:t xml:space="preserve"> en concreto</w:t>
        </w:r>
      </w:ins>
      <w:r w:rsidR="00B42E59" w:rsidRPr="00A659D6">
        <w:rPr>
          <w:lang w:val="es-ES"/>
        </w:rPr>
        <w:t>. Con esto definimos qué partes del PLD contendrán qué funciones en el diseño y cómo las diferentes partes del PLD se interconectarán.</w:t>
      </w:r>
      <w:del w:id="4244" w:author="Maribel" w:date="2018-05-28T00:44:00Z">
        <w:r w:rsidR="00C10453" w:rsidDel="00A24195">
          <w:rPr>
            <w:lang w:val="es-ES"/>
          </w:rPr>
          <w:delText xml:space="preserve"> Todos los valores para los bits de configuración de cada celda de memoria se agrupan en una tira de bits llamada “bitstream”, que se carga desde el exterior </w:delText>
        </w:r>
        <w:r w:rsidR="00D423F8" w:rsidDel="00A24195">
          <w:rPr>
            <w:lang w:val="es-ES"/>
          </w:rPr>
          <w:delText>(*** el bitstream se genera en esta fase?)</w:delText>
        </w:r>
      </w:del>
      <w:ins w:id="4245" w:author="Maribel" w:date="2018-05-28T00:44:00Z">
        <w:r w:rsidR="00A24195">
          <w:rPr>
            <w:lang w:val="es-ES"/>
          </w:rPr>
          <w:t xml:space="preserve"> </w:t>
        </w:r>
      </w:ins>
      <w:ins w:id="4246" w:author="Maribel" w:date="2018-05-28T00:43:00Z">
        <w:r w:rsidR="00A24195">
          <w:rPr>
            <w:lang w:val="es-ES"/>
          </w:rPr>
          <w:t>Como cada PLD es diferente,</w:t>
        </w:r>
      </w:ins>
      <w:ins w:id="4247" w:author="Maribel" w:date="2018-05-28T00:44:00Z">
        <w:r w:rsidR="00A24195">
          <w:rPr>
            <w:lang w:val="es-ES"/>
          </w:rPr>
          <w:t xml:space="preserve"> el mapeado es único para cada PLD y la herramienta software debe tener soporte para el PLD en concreto. Todos los valores para los bits de configuración de cada celda de memoria se agrupan en una tira de bits llamada “</w:t>
        </w:r>
        <w:proofErr w:type="spellStart"/>
        <w:r w:rsidR="00A24195">
          <w:rPr>
            <w:lang w:val="es-ES"/>
          </w:rPr>
          <w:t>bitstream</w:t>
        </w:r>
        <w:proofErr w:type="spellEnd"/>
        <w:r w:rsidR="00A24195">
          <w:rPr>
            <w:lang w:val="es-ES"/>
          </w:rPr>
          <w:t xml:space="preserve">”, que se carga desde el exterior (*** el </w:t>
        </w:r>
        <w:proofErr w:type="spellStart"/>
        <w:r w:rsidR="00A24195">
          <w:rPr>
            <w:lang w:val="es-ES"/>
          </w:rPr>
          <w:t>bitstream</w:t>
        </w:r>
        <w:proofErr w:type="spellEnd"/>
        <w:r w:rsidR="00A24195">
          <w:rPr>
            <w:lang w:val="es-ES"/>
          </w:rPr>
          <w:t xml:space="preserve"> se genera en esta fase?)</w:t>
        </w:r>
      </w:ins>
      <w:r w:rsidR="00CF2182">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48" w:author="Maribel" w:date="2018-05-28T01:27:00Z">
          <w:tblPr>
            <w:tblStyle w:val="Tablaconcuadrcula"/>
            <w:tblW w:w="0" w:type="auto"/>
            <w:tblLook w:val="04A0" w:firstRow="1" w:lastRow="0" w:firstColumn="1" w:lastColumn="0" w:noHBand="0" w:noVBand="1"/>
          </w:tblPr>
        </w:tblPrChange>
      </w:tblPr>
      <w:tblGrid>
        <w:gridCol w:w="9350"/>
        <w:tblGridChange w:id="4249">
          <w:tblGrid>
            <w:gridCol w:w="20"/>
            <w:gridCol w:w="9330"/>
            <w:gridCol w:w="20"/>
          </w:tblGrid>
        </w:tblGridChange>
      </w:tblGrid>
      <w:tr w:rsidR="00D423F8" w14:paraId="1A80045E" w14:textId="77777777" w:rsidTr="005B1BCF">
        <w:trPr>
          <w:trPrChange w:id="4250" w:author="Maribel" w:date="2018-05-28T01:27:00Z">
            <w:trPr>
              <w:gridBefore w:val="1"/>
            </w:trPr>
          </w:trPrChange>
        </w:trPr>
        <w:tc>
          <w:tcPr>
            <w:tcW w:w="9350" w:type="dxa"/>
            <w:tcPrChange w:id="4251" w:author="Maribel" w:date="2018-05-28T01:27:00Z">
              <w:tcPr>
                <w:tcW w:w="9350" w:type="dxa"/>
                <w:gridSpan w:val="2"/>
              </w:tcPr>
            </w:tcPrChange>
          </w:tcPr>
          <w:p w14:paraId="45CB120B" w14:textId="41ADA31D" w:rsidR="00D423F8" w:rsidRPr="00FC4665" w:rsidRDefault="00D423F8">
            <w:pPr>
              <w:keepNext/>
              <w:jc w:val="center"/>
              <w:rPr>
                <w:rPrChange w:id="4252" w:author="Maribel" w:date="2018-05-28T01:25:00Z">
                  <w:rPr>
                    <w:b/>
                    <w:lang w:val="es-ES"/>
                  </w:rPr>
                </w:rPrChange>
              </w:rPr>
              <w:pPrChange w:id="4253" w:author="Maribel" w:date="2018-05-28T01:25:00Z">
                <w:pPr>
                  <w:jc w:val="center"/>
                </w:pPr>
              </w:pPrChange>
            </w:pPr>
            <w:r>
              <w:rPr>
                <w:noProof/>
              </w:rPr>
              <w:lastRenderedPageBreak/>
              <w:drawing>
                <wp:inline distT="0" distB="0" distL="0" distR="0" wp14:anchorId="6A300D72" wp14:editId="3672E6CB">
                  <wp:extent cx="5043268" cy="2480703"/>
                  <wp:effectExtent l="0" t="0" r="508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59012" cy="2488447"/>
                          </a:xfrm>
                          <a:prstGeom prst="rect">
                            <a:avLst/>
                          </a:prstGeom>
                          <a:noFill/>
                          <a:ln>
                            <a:noFill/>
                          </a:ln>
                        </pic:spPr>
                      </pic:pic>
                    </a:graphicData>
                  </a:graphic>
                </wp:inline>
              </w:drawing>
            </w:r>
          </w:p>
        </w:tc>
      </w:tr>
      <w:tr w:rsidR="005B1BCF" w14:paraId="09CB7017" w14:textId="77777777" w:rsidTr="005B1BCF">
        <w:trPr>
          <w:ins w:id="4254" w:author="Maribel" w:date="2018-05-28T01:27:00Z"/>
        </w:trPr>
        <w:tc>
          <w:tcPr>
            <w:tcW w:w="9350" w:type="dxa"/>
          </w:tcPr>
          <w:p w14:paraId="1342EEAF" w14:textId="77777777" w:rsidR="005B1BCF" w:rsidRDefault="005B1BCF" w:rsidP="00FC4665">
            <w:pPr>
              <w:keepNext/>
              <w:jc w:val="center"/>
              <w:rPr>
                <w:ins w:id="4255" w:author="Maribel" w:date="2018-05-28T01:27:00Z"/>
                <w:noProof/>
              </w:rPr>
            </w:pPr>
          </w:p>
        </w:tc>
      </w:tr>
      <w:tr w:rsidR="00D423F8" w:rsidRPr="00B937CA" w14:paraId="3E3511E1" w14:textId="77777777" w:rsidTr="005B1BCF">
        <w:trPr>
          <w:trPrChange w:id="4256" w:author="Maribel" w:date="2018-05-28T01:27:00Z">
            <w:trPr>
              <w:gridBefore w:val="1"/>
            </w:trPr>
          </w:trPrChange>
        </w:trPr>
        <w:tc>
          <w:tcPr>
            <w:tcW w:w="9350" w:type="dxa"/>
            <w:tcPrChange w:id="4257" w:author="Maribel" w:date="2018-05-28T01:27:00Z">
              <w:tcPr>
                <w:tcW w:w="9350" w:type="dxa"/>
                <w:gridSpan w:val="2"/>
              </w:tcPr>
            </w:tcPrChange>
          </w:tcPr>
          <w:p w14:paraId="3C3451DB" w14:textId="2883A00C" w:rsidR="00D423F8" w:rsidRPr="00FC4665" w:rsidRDefault="00FC4665" w:rsidP="00D423F8">
            <w:pPr>
              <w:jc w:val="center"/>
              <w:rPr>
                <w:iCs/>
                <w:color w:val="44546A" w:themeColor="text2"/>
                <w:sz w:val="18"/>
                <w:szCs w:val="18"/>
                <w:lang w:val="es-ES"/>
                <w:rPrChange w:id="4258" w:author="Maribel" w:date="2018-05-28T01:25:00Z">
                  <w:rPr>
                    <w:lang w:val="es-ES"/>
                  </w:rPr>
                </w:rPrChange>
              </w:rPr>
            </w:pPr>
            <w:ins w:id="4259" w:author="Maribel" w:date="2018-05-28T01:25:00Z">
              <w:r w:rsidRPr="00EA5645">
                <w:rPr>
                  <w:i/>
                  <w:iCs/>
                  <w:color w:val="44546A" w:themeColor="text2"/>
                  <w:sz w:val="18"/>
                  <w:szCs w:val="18"/>
                  <w:lang w:val="es-ES"/>
                  <w:rPrChange w:id="4260" w:author="Maribel" w:date="2018-05-28T01:26:00Z">
                    <w:rPr/>
                  </w:rPrChange>
                </w:rPr>
                <w:t xml:space="preserve">Figura </w:t>
              </w:r>
              <w:r w:rsidRPr="00EA5645">
                <w:rPr>
                  <w:i/>
                  <w:iCs/>
                  <w:color w:val="44546A" w:themeColor="text2"/>
                  <w:sz w:val="18"/>
                  <w:szCs w:val="18"/>
                  <w:lang w:val="es-ES"/>
                  <w:rPrChange w:id="4261" w:author="Maribel" w:date="2018-05-28T01:26:00Z">
                    <w:rPr/>
                  </w:rPrChange>
                </w:rPr>
                <w:fldChar w:fldCharType="begin"/>
              </w:r>
              <w:r w:rsidRPr="00EA5645">
                <w:rPr>
                  <w:i/>
                  <w:iCs/>
                  <w:color w:val="44546A" w:themeColor="text2"/>
                  <w:sz w:val="18"/>
                  <w:szCs w:val="18"/>
                  <w:lang w:val="es-ES"/>
                  <w:rPrChange w:id="4262" w:author="Maribel" w:date="2018-05-28T01:26:00Z">
                    <w:rPr/>
                  </w:rPrChange>
                </w:rPr>
                <w:instrText xml:space="preserve"> SEQ Figura \* ARABIC </w:instrText>
              </w:r>
              <w:r w:rsidRPr="00EA5645">
                <w:rPr>
                  <w:i/>
                  <w:iCs/>
                  <w:color w:val="44546A" w:themeColor="text2"/>
                  <w:sz w:val="18"/>
                  <w:szCs w:val="18"/>
                  <w:lang w:val="es-ES"/>
                  <w:rPrChange w:id="4263" w:author="Maribel" w:date="2018-05-28T01:26:00Z">
                    <w:rPr/>
                  </w:rPrChange>
                </w:rPr>
                <w:fldChar w:fldCharType="separate"/>
              </w:r>
            </w:ins>
            <w:ins w:id="4264" w:author="Maribel" w:date="2018-05-29T01:55:00Z">
              <w:r w:rsidR="00791217">
                <w:rPr>
                  <w:i/>
                  <w:iCs/>
                  <w:noProof/>
                  <w:color w:val="44546A" w:themeColor="text2"/>
                  <w:sz w:val="18"/>
                  <w:szCs w:val="18"/>
                  <w:lang w:val="es-ES"/>
                </w:rPr>
                <w:t>21</w:t>
              </w:r>
            </w:ins>
            <w:ins w:id="4265" w:author="Maribel" w:date="2018-05-28T01:25:00Z">
              <w:r w:rsidRPr="00EA5645">
                <w:rPr>
                  <w:i/>
                  <w:iCs/>
                  <w:color w:val="44546A" w:themeColor="text2"/>
                  <w:sz w:val="18"/>
                  <w:szCs w:val="18"/>
                  <w:lang w:val="es-ES"/>
                  <w:rPrChange w:id="4266" w:author="Maribel" w:date="2018-05-28T01:26:00Z">
                    <w:rPr/>
                  </w:rPrChange>
                </w:rPr>
                <w:fldChar w:fldCharType="end"/>
              </w:r>
              <w:r w:rsidRPr="00EA5645">
                <w:rPr>
                  <w:i/>
                  <w:iCs/>
                  <w:color w:val="44546A" w:themeColor="text2"/>
                  <w:sz w:val="18"/>
                  <w:szCs w:val="18"/>
                  <w:lang w:val="es-ES"/>
                  <w:rPrChange w:id="4267" w:author="Maribel" w:date="2018-05-28T01:26:00Z">
                    <w:rPr/>
                  </w:rPrChange>
                </w:rPr>
                <w:t>.</w:t>
              </w:r>
            </w:ins>
            <w:ins w:id="4268" w:author="Maribel" w:date="2018-05-28T01:26:00Z">
              <w:r w:rsidR="00016F6F">
                <w:rPr>
                  <w:iCs/>
                  <w:color w:val="44546A" w:themeColor="text2"/>
                  <w:sz w:val="18"/>
                  <w:szCs w:val="18"/>
                  <w:lang w:val="es-ES"/>
                </w:rPr>
                <w:t xml:space="preserve"> </w:t>
              </w:r>
            </w:ins>
            <w:r w:rsidR="00D423F8" w:rsidRPr="00FC4665">
              <w:rPr>
                <w:iCs/>
                <w:color w:val="44546A" w:themeColor="text2"/>
                <w:sz w:val="18"/>
                <w:szCs w:val="18"/>
                <w:lang w:val="es-ES"/>
                <w:rPrChange w:id="4269" w:author="Maribel" w:date="2018-05-28T01:25:00Z">
                  <w:rPr>
                    <w:lang w:val="es-ES"/>
                  </w:rPr>
                </w:rPrChange>
              </w:rPr>
              <w:t xml:space="preserve">Carga del </w:t>
            </w:r>
            <w:proofErr w:type="spellStart"/>
            <w:r w:rsidR="00D423F8" w:rsidRPr="00FC4665">
              <w:rPr>
                <w:iCs/>
                <w:color w:val="44546A" w:themeColor="text2"/>
                <w:sz w:val="18"/>
                <w:szCs w:val="18"/>
                <w:lang w:val="es-ES"/>
                <w:rPrChange w:id="4270" w:author="Maribel" w:date="2018-05-28T01:25:00Z">
                  <w:rPr>
                    <w:lang w:val="es-ES"/>
                  </w:rPr>
                </w:rPrChange>
              </w:rPr>
              <w:t>bitstream</w:t>
            </w:r>
            <w:proofErr w:type="spellEnd"/>
            <w:r w:rsidR="00D423F8" w:rsidRPr="00FC4665">
              <w:rPr>
                <w:iCs/>
                <w:color w:val="44546A" w:themeColor="text2"/>
                <w:sz w:val="18"/>
                <w:szCs w:val="18"/>
                <w:lang w:val="es-ES"/>
                <w:rPrChange w:id="4271" w:author="Maribel" w:date="2018-05-28T01:25:00Z">
                  <w:rPr>
                    <w:lang w:val="es-ES"/>
                  </w:rPr>
                </w:rPrChange>
              </w:rPr>
              <w:t xml:space="preserve"> en el dispositivo</w:t>
            </w:r>
            <w:ins w:id="4272" w:author="Maribel" w:date="2018-05-28T01:26:00Z">
              <w:r w:rsidR="0000776A">
                <w:rPr>
                  <w:iCs/>
                  <w:color w:val="44546A" w:themeColor="text2"/>
                  <w:sz w:val="18"/>
                  <w:szCs w:val="18"/>
                  <w:lang w:val="es-ES"/>
                </w:rPr>
                <w:t xml:space="preserve">. </w:t>
              </w:r>
              <w:r w:rsidR="0000776A" w:rsidRPr="0000776A">
                <w:rPr>
                  <w:iCs/>
                  <w:color w:val="44546A" w:themeColor="text2"/>
                  <w:sz w:val="18"/>
                  <w:szCs w:val="18"/>
                  <w:lang w:val="es-ES"/>
                  <w:rPrChange w:id="4273" w:author="Maribel" w:date="2018-05-28T01:26:00Z">
                    <w:rPr>
                      <w:lang w:val="es-ES"/>
                    </w:rPr>
                  </w:rPrChange>
                </w:rPr>
                <w:t xml:space="preserve">Nota. Recuperado de </w:t>
              </w:r>
              <w:r w:rsidR="0000776A" w:rsidRPr="00EA5645">
                <w:rPr>
                  <w:i/>
                  <w:iCs/>
                  <w:color w:val="44546A" w:themeColor="text2"/>
                  <w:sz w:val="18"/>
                  <w:szCs w:val="18"/>
                  <w:lang w:val="es-ES"/>
                  <w:rPrChange w:id="4274" w:author="Maribel" w:date="2018-05-28T01:26:00Z">
                    <w:rPr>
                      <w:lang w:val="es-ES"/>
                    </w:rPr>
                  </w:rPrChange>
                </w:rPr>
                <w:t>“Introducción”</w:t>
              </w:r>
              <w:r w:rsidR="0000776A" w:rsidRPr="0000776A">
                <w:rPr>
                  <w:iCs/>
                  <w:color w:val="44546A" w:themeColor="text2"/>
                  <w:sz w:val="18"/>
                  <w:szCs w:val="18"/>
                  <w:lang w:val="es-ES"/>
                  <w:rPrChange w:id="4275" w:author="Maribel" w:date="2018-05-28T01:26:00Z">
                    <w:rPr>
                      <w:lang w:val="es-ES"/>
                    </w:rPr>
                  </w:rPrChange>
                </w:rPr>
                <w:t xml:space="preserve">, de FPGA </w:t>
              </w:r>
              <w:proofErr w:type="spellStart"/>
              <w:r w:rsidR="0000776A" w:rsidRPr="0000776A">
                <w:rPr>
                  <w:iCs/>
                  <w:color w:val="44546A" w:themeColor="text2"/>
                  <w:sz w:val="18"/>
                  <w:szCs w:val="18"/>
                  <w:lang w:val="es-ES"/>
                  <w:rPrChange w:id="4276" w:author="Maribel" w:date="2018-05-28T01:26:00Z">
                    <w:rPr>
                      <w:lang w:val="es-ES"/>
                    </w:rPr>
                  </w:rPrChange>
                </w:rPr>
                <w:t>Wars</w:t>
              </w:r>
              <w:proofErr w:type="spellEnd"/>
              <w:r w:rsidR="0000776A" w:rsidRPr="0000776A">
                <w:rPr>
                  <w:iCs/>
                  <w:color w:val="44546A" w:themeColor="text2"/>
                  <w:sz w:val="18"/>
                  <w:szCs w:val="18"/>
                  <w:lang w:val="es-ES"/>
                  <w:rPrChange w:id="4277" w:author="Maribel" w:date="2018-05-28T01:26:00Z">
                    <w:rPr>
                      <w:lang w:val="es-ES"/>
                    </w:rPr>
                  </w:rPrChange>
                </w:rPr>
                <w:t>. Recuperado de http://obijuan.github.io/intro-fpga.html</w:t>
              </w:r>
            </w:ins>
          </w:p>
        </w:tc>
      </w:tr>
    </w:tbl>
    <w:p w14:paraId="14FBBDFB" w14:textId="77777777" w:rsidR="00D423F8" w:rsidRDefault="00D423F8" w:rsidP="00A32E5B">
      <w:pPr>
        <w:rPr>
          <w:b/>
          <w:lang w:val="es-ES"/>
        </w:rPr>
      </w:pPr>
    </w:p>
    <w:p w14:paraId="18B4067A" w14:textId="50E0E42E" w:rsidR="00604B45" w:rsidRPr="00604B45" w:rsidRDefault="00604B45" w:rsidP="00A32E5B">
      <w:pPr>
        <w:rPr>
          <w:lang w:val="es-ES"/>
        </w:rPr>
      </w:pPr>
      <w:r w:rsidRPr="00604B45">
        <w:rPr>
          <w:lang w:val="es-ES"/>
        </w:rPr>
        <w:t xml:space="preserve">El </w:t>
      </w:r>
      <w:proofErr w:type="spellStart"/>
      <w:r w:rsidRPr="00604B45">
        <w:rPr>
          <w:lang w:val="es-ES"/>
        </w:rPr>
        <w:t>bitstream</w:t>
      </w:r>
      <w:proofErr w:type="spellEnd"/>
      <w:r w:rsidRPr="00604B45">
        <w:rPr>
          <w:lang w:val="es-ES"/>
        </w:rPr>
        <w:t xml:space="preserve"> se transmite por un bus </w:t>
      </w:r>
      <w:ins w:id="4278" w:author="Maribel" w:date="2018-05-28T01:30:00Z">
        <w:r w:rsidR="00285682">
          <w:rPr>
            <w:lang w:val="es-ES"/>
          </w:rPr>
          <w:t>seri</w:t>
        </w:r>
      </w:ins>
      <w:ins w:id="4279" w:author="Maribel" w:date="2018-05-28T01:31:00Z">
        <w:r w:rsidR="00285682">
          <w:rPr>
            <w:lang w:val="es-ES"/>
          </w:rPr>
          <w:t xml:space="preserve">e de tipo </w:t>
        </w:r>
      </w:ins>
      <w:del w:id="4280" w:author="Maribel" w:date="2018-05-28T01:29:00Z">
        <w:r w:rsidRPr="00604B45" w:rsidDel="00285682">
          <w:rPr>
            <w:lang w:val="es-ES"/>
          </w:rPr>
          <w:delText>serie (</w:delText>
        </w:r>
      </w:del>
      <w:r w:rsidRPr="00285682">
        <w:rPr>
          <w:i/>
          <w:lang w:val="es-ES"/>
          <w:rPrChange w:id="4281" w:author="Maribel" w:date="2018-05-28T01:27:00Z">
            <w:rPr>
              <w:lang w:val="es-ES"/>
            </w:rPr>
          </w:rPrChange>
        </w:rPr>
        <w:t>SPI</w:t>
      </w:r>
      <w:ins w:id="4282" w:author="Maribel" w:date="2018-05-28T01:30:00Z">
        <w:r w:rsidR="00285682">
          <w:rPr>
            <w:i/>
            <w:lang w:val="es-ES"/>
          </w:rPr>
          <w:t xml:space="preserve"> </w:t>
        </w:r>
        <w:r w:rsidR="00285682" w:rsidRPr="00285682">
          <w:rPr>
            <w:i/>
            <w:lang w:val="es-ES"/>
            <w:rPrChange w:id="4283" w:author="Maribel" w:date="2018-05-28T01:30:00Z">
              <w:rPr>
                <w:i/>
              </w:rPr>
            </w:rPrChange>
          </w:rPr>
          <w:t>(</w:t>
        </w:r>
        <w:r w:rsidR="00285682">
          <w:rPr>
            <w:i/>
            <w:lang w:val="es-ES"/>
          </w:rPr>
          <w:t xml:space="preserve">Serial </w:t>
        </w:r>
        <w:proofErr w:type="spellStart"/>
        <w:r w:rsidR="00285682">
          <w:rPr>
            <w:i/>
            <w:lang w:val="es-ES"/>
          </w:rPr>
          <w:t>Peripheral</w:t>
        </w:r>
        <w:proofErr w:type="spellEnd"/>
        <w:r w:rsidR="00285682">
          <w:rPr>
            <w:i/>
            <w:lang w:val="es-ES"/>
          </w:rPr>
          <w:t xml:space="preserve"> Interfac</w:t>
        </w:r>
        <w:r w:rsidR="00285682" w:rsidRPr="00285682">
          <w:rPr>
            <w:i/>
            <w:lang w:val="es-ES"/>
          </w:rPr>
          <w:t>e</w:t>
        </w:r>
      </w:ins>
      <w:r w:rsidRPr="00285682">
        <w:rPr>
          <w:i/>
          <w:lang w:val="es-ES"/>
          <w:rPrChange w:id="4284" w:author="Maribel" w:date="2018-05-28T01:30:00Z">
            <w:rPr>
              <w:lang w:val="es-ES"/>
            </w:rPr>
          </w:rPrChange>
        </w:rPr>
        <w:t>)</w:t>
      </w:r>
      <w:r w:rsidRPr="00604B45">
        <w:rPr>
          <w:lang w:val="es-ES"/>
        </w:rPr>
        <w:t>, bit a bit, configurándose las conexiones del dispositiv</w:t>
      </w:r>
      <w:r w:rsidR="00C9240B">
        <w:rPr>
          <w:lang w:val="es-ES"/>
        </w:rPr>
        <w:t>o [1].</w:t>
      </w:r>
    </w:p>
    <w:p w14:paraId="4D6923F3" w14:textId="6527E782" w:rsidR="00B42E59" w:rsidRPr="00A659D6" w:rsidRDefault="00B42E59" w:rsidP="00A32E5B">
      <w:pPr>
        <w:rPr>
          <w:lang w:val="es-ES"/>
        </w:rPr>
      </w:pPr>
      <w:del w:id="4285" w:author="Maribel" w:date="2018-05-28T00:47:00Z">
        <w:r w:rsidRPr="00B42E59" w:rsidDel="00A35096">
          <w:rPr>
            <w:b/>
            <w:lang w:val="es-ES"/>
          </w:rPr>
          <w:delText>Post-layout delay extraction</w:delText>
        </w:r>
      </w:del>
      <w:ins w:id="4286" w:author="Maribel" w:date="2018-05-28T00:47:00Z">
        <w:r w:rsidR="00A35096">
          <w:rPr>
            <w:b/>
            <w:lang w:val="es-ES"/>
          </w:rPr>
          <w:t>Extracción de</w:t>
        </w:r>
      </w:ins>
      <w:ins w:id="4287" w:author="Maribel" w:date="2018-05-28T00:48:00Z">
        <w:r w:rsidR="00A35096">
          <w:rPr>
            <w:b/>
            <w:lang w:val="es-ES"/>
          </w:rPr>
          <w:t xml:space="preserve"> los</w:t>
        </w:r>
      </w:ins>
      <w:ins w:id="4288" w:author="Maribel" w:date="2018-05-28T00:47:00Z">
        <w:r w:rsidR="00A35096">
          <w:rPr>
            <w:b/>
            <w:lang w:val="es-ES"/>
          </w:rPr>
          <w:t xml:space="preserve"> </w:t>
        </w:r>
      </w:ins>
      <w:ins w:id="4289" w:author="Maribel" w:date="2018-05-28T00:48:00Z">
        <w:r w:rsidR="00A35096">
          <w:rPr>
            <w:b/>
            <w:lang w:val="es-ES"/>
          </w:rPr>
          <w:t xml:space="preserve">tiempos de </w:t>
        </w:r>
      </w:ins>
      <w:ins w:id="4290" w:author="Maribel" w:date="2018-05-28T00:47:00Z">
        <w:r w:rsidR="00A35096">
          <w:rPr>
            <w:b/>
            <w:lang w:val="es-ES"/>
          </w:rPr>
          <w:t>retardo</w:t>
        </w:r>
      </w:ins>
      <w:ins w:id="4291" w:author="Maribel" w:date="2018-05-28T00:48:00Z">
        <w:r w:rsidR="00A35096">
          <w:rPr>
            <w:b/>
            <w:lang w:val="es-ES"/>
          </w:rPr>
          <w:t xml:space="preserve"> (después del place and </w:t>
        </w:r>
        <w:proofErr w:type="spellStart"/>
        <w:r w:rsidR="00A35096">
          <w:rPr>
            <w:b/>
            <w:lang w:val="es-ES"/>
          </w:rPr>
          <w:t>route</w:t>
        </w:r>
        <w:proofErr w:type="spellEnd"/>
        <w:r w:rsidR="00A35096">
          <w:rPr>
            <w:b/>
            <w:lang w:val="es-ES"/>
          </w:rPr>
          <w:t>)</w:t>
        </w:r>
      </w:ins>
      <w:r w:rsidRPr="00B42E59">
        <w:rPr>
          <w:b/>
          <w:lang w:val="es-ES"/>
        </w:rPr>
        <w:t>:</w:t>
      </w:r>
      <w:r w:rsidRPr="00A659D6">
        <w:rPr>
          <w:lang w:val="es-ES"/>
        </w:rPr>
        <w:t xml:space="preserve"> toma la información del diseño</w:t>
      </w:r>
      <w:ins w:id="4292" w:author="Maribel" w:date="2018-05-28T00:48:00Z">
        <w:r w:rsidR="00A35096">
          <w:rPr>
            <w:lang w:val="es-ES"/>
          </w:rPr>
          <w:t xml:space="preserve"> ya enrutado </w:t>
        </w:r>
      </w:ins>
      <w:del w:id="4293" w:author="Maribel" w:date="2018-05-28T00:48:00Z">
        <w:r w:rsidRPr="00A659D6" w:rsidDel="00A35096">
          <w:rPr>
            <w:lang w:val="es-ES"/>
          </w:rPr>
          <w:delText xml:space="preserve"> place and route </w:delText>
        </w:r>
      </w:del>
      <w:r w:rsidRPr="00A659D6">
        <w:rPr>
          <w:lang w:val="es-ES"/>
        </w:rPr>
        <w:t xml:space="preserve">y extrae </w:t>
      </w:r>
      <w:del w:id="4294" w:author="Maribel" w:date="2018-05-28T00:49:00Z">
        <w:r w:rsidRPr="00A659D6" w:rsidDel="00A35096">
          <w:rPr>
            <w:lang w:val="es-ES"/>
          </w:rPr>
          <w:delText>retrasos de tiempo</w:delText>
        </w:r>
      </w:del>
      <w:ins w:id="4295" w:author="Maribel" w:date="2018-05-28T00:49:00Z">
        <w:r w:rsidR="00A35096">
          <w:rPr>
            <w:lang w:val="es-ES"/>
          </w:rPr>
          <w:t>los tiempos de retardo</w:t>
        </w:r>
      </w:ins>
      <w:r w:rsidRPr="00A659D6">
        <w:rPr>
          <w:lang w:val="es-ES"/>
        </w:rPr>
        <w:t xml:space="preserve"> debido a las puertas lógicas y a las interconexiones usadas.</w:t>
      </w:r>
    </w:p>
    <w:p w14:paraId="559512DE" w14:textId="19E0F6A8" w:rsidR="00B42E59" w:rsidRPr="00A659D6" w:rsidRDefault="00B42E59" w:rsidP="00A32E5B">
      <w:pPr>
        <w:rPr>
          <w:lang w:val="es-ES"/>
        </w:rPr>
      </w:pPr>
      <w:del w:id="4296" w:author="Maribel" w:date="2018-05-28T00:48:00Z">
        <w:r w:rsidRPr="00F2304B" w:rsidDel="00A35096">
          <w:rPr>
            <w:b/>
            <w:lang w:val="es-ES"/>
          </w:rPr>
          <w:delText>Post-layout simulation</w:delText>
        </w:r>
      </w:del>
      <w:ins w:id="4297" w:author="Maribel" w:date="2018-05-28T00:48:00Z">
        <w:r w:rsidR="00A35096">
          <w:rPr>
            <w:b/>
            <w:lang w:val="es-ES"/>
          </w:rPr>
          <w:t xml:space="preserve">Simulación (después del place and </w:t>
        </w:r>
        <w:proofErr w:type="spellStart"/>
        <w:r w:rsidR="00A35096">
          <w:rPr>
            <w:b/>
            <w:lang w:val="es-ES"/>
          </w:rPr>
          <w:t>route</w:t>
        </w:r>
        <w:proofErr w:type="spellEnd"/>
        <w:r w:rsidR="00A35096">
          <w:rPr>
            <w:b/>
            <w:lang w:val="es-ES"/>
          </w:rPr>
          <w:t>)</w:t>
        </w:r>
      </w:ins>
      <w:r w:rsidRPr="00F2304B">
        <w:rPr>
          <w:b/>
          <w:lang w:val="es-ES"/>
        </w:rPr>
        <w:t>:</w:t>
      </w:r>
      <w:r w:rsidR="00F2304B" w:rsidRPr="00A659D6">
        <w:rPr>
          <w:lang w:val="es-ES"/>
        </w:rPr>
        <w:t xml:space="preserve"> </w:t>
      </w:r>
      <w:r w:rsidR="00A659D6" w:rsidRPr="00A659D6">
        <w:rPr>
          <w:lang w:val="es-ES"/>
        </w:rPr>
        <w:t>u</w:t>
      </w:r>
      <w:r w:rsidR="00F2304B" w:rsidRPr="00A659D6">
        <w:rPr>
          <w:lang w:val="es-ES"/>
        </w:rPr>
        <w:t xml:space="preserve">sando los </w:t>
      </w:r>
      <w:del w:id="4298" w:author="Maribel" w:date="2018-05-28T00:48:00Z">
        <w:r w:rsidR="00F2304B" w:rsidRPr="00A659D6" w:rsidDel="00A35096">
          <w:rPr>
            <w:lang w:val="es-ES"/>
          </w:rPr>
          <w:delText>retrasos de tiempo</w:delText>
        </w:r>
      </w:del>
      <w:ins w:id="4299" w:author="Maribel" w:date="2018-05-28T00:48:00Z">
        <w:r w:rsidR="00A35096">
          <w:rPr>
            <w:lang w:val="es-ES"/>
          </w:rPr>
          <w:t>t</w:t>
        </w:r>
      </w:ins>
      <w:ins w:id="4300" w:author="Maribel" w:date="2018-05-28T00:49:00Z">
        <w:r w:rsidR="00A35096">
          <w:rPr>
            <w:lang w:val="es-ES"/>
          </w:rPr>
          <w:t>ie</w:t>
        </w:r>
      </w:ins>
      <w:ins w:id="4301" w:author="Maribel" w:date="2018-05-28T00:48:00Z">
        <w:r w:rsidR="00A35096">
          <w:rPr>
            <w:lang w:val="es-ES"/>
          </w:rPr>
          <w:t>mpos de retardo</w:t>
        </w:r>
      </w:ins>
      <w:r w:rsidR="00F2304B" w:rsidRPr="00A659D6">
        <w:rPr>
          <w:lang w:val="es-ES"/>
        </w:rPr>
        <w:t xml:space="preserve">, el diseño es simulado de nuevo con estos </w:t>
      </w:r>
      <w:del w:id="4302" w:author="Maribel" w:date="2018-05-28T00:49:00Z">
        <w:r w:rsidR="00F2304B" w:rsidRPr="00A659D6" w:rsidDel="00A35096">
          <w:rPr>
            <w:lang w:val="es-ES"/>
          </w:rPr>
          <w:delText xml:space="preserve">retrasos </w:delText>
        </w:r>
      </w:del>
      <w:ins w:id="4303" w:author="Maribel" w:date="2018-05-28T00:49:00Z">
        <w:r w:rsidR="00A35096">
          <w:rPr>
            <w:lang w:val="es-ES"/>
          </w:rPr>
          <w:t>retardos</w:t>
        </w:r>
        <w:r w:rsidR="00A35096" w:rsidRPr="00A659D6">
          <w:rPr>
            <w:lang w:val="es-ES"/>
          </w:rPr>
          <w:t xml:space="preserve"> </w:t>
        </w:r>
      </w:ins>
      <w:r w:rsidR="00F2304B" w:rsidRPr="00A659D6">
        <w:rPr>
          <w:lang w:val="es-ES"/>
        </w:rPr>
        <w:t>incluidos para determinar si el diseño todavía funciona correctamente.</w:t>
      </w:r>
    </w:p>
    <w:p w14:paraId="5301B693" w14:textId="77777777" w:rsidR="00B42E59" w:rsidRPr="00A659D6" w:rsidRDefault="00B42E59" w:rsidP="00A32E5B">
      <w:pPr>
        <w:rPr>
          <w:lang w:val="es-ES"/>
        </w:rPr>
      </w:pPr>
      <w:r>
        <w:rPr>
          <w:b/>
          <w:lang w:val="es-ES"/>
        </w:rPr>
        <w:t>Generación de archivo de configuración</w:t>
      </w:r>
      <w:r w:rsidR="00EC21AE">
        <w:rPr>
          <w:b/>
          <w:lang w:val="es-ES"/>
        </w:rPr>
        <w:t>:</w:t>
      </w:r>
      <w:r w:rsidR="00EC21AE" w:rsidRPr="00A659D6">
        <w:rPr>
          <w:lang w:val="es-ES"/>
        </w:rPr>
        <w:t xml:space="preserve"> crea los datos de configuración del PLD.</w:t>
      </w:r>
    </w:p>
    <w:p w14:paraId="03C5FCC6" w14:textId="7DF77D88" w:rsidR="00B42E59" w:rsidRDefault="00B42E59" w:rsidP="00A32E5B">
      <w:pPr>
        <w:rPr>
          <w:b/>
          <w:lang w:val="es-ES"/>
        </w:rPr>
      </w:pPr>
      <w:r>
        <w:rPr>
          <w:b/>
          <w:lang w:val="es-ES"/>
        </w:rPr>
        <w:t>Configuración del PLD</w:t>
      </w:r>
      <w:r w:rsidR="00EC21AE">
        <w:rPr>
          <w:b/>
          <w:lang w:val="es-ES"/>
        </w:rPr>
        <w:t>:</w:t>
      </w:r>
      <w:r w:rsidR="00EC21AE" w:rsidRPr="00A659D6">
        <w:rPr>
          <w:lang w:val="es-ES"/>
        </w:rPr>
        <w:t xml:space="preserve"> </w:t>
      </w:r>
      <w:del w:id="4304" w:author="Maribel" w:date="2018-05-28T00:49:00Z">
        <w:r w:rsidR="00EC21AE" w:rsidRPr="00A659D6" w:rsidDel="00A35096">
          <w:rPr>
            <w:lang w:val="es-ES"/>
          </w:rPr>
          <w:delText xml:space="preserve">descarga </w:delText>
        </w:r>
      </w:del>
      <w:ins w:id="4305" w:author="Maribel" w:date="2018-05-28T00:49:00Z">
        <w:r w:rsidR="00A35096">
          <w:rPr>
            <w:lang w:val="es-ES"/>
          </w:rPr>
          <w:t>carga</w:t>
        </w:r>
        <w:r w:rsidR="00A35096" w:rsidRPr="00A659D6">
          <w:rPr>
            <w:lang w:val="es-ES"/>
          </w:rPr>
          <w:t xml:space="preserve"> </w:t>
        </w:r>
      </w:ins>
      <w:r w:rsidR="00EC21AE" w:rsidRPr="00A659D6">
        <w:rPr>
          <w:lang w:val="es-ES"/>
        </w:rPr>
        <w:t xml:space="preserve">los datos de configuración </w:t>
      </w:r>
      <w:del w:id="4306" w:author="Maribel" w:date="2018-05-28T00:49:00Z">
        <w:r w:rsidR="00EC21AE" w:rsidRPr="00A659D6" w:rsidDel="00A35096">
          <w:rPr>
            <w:lang w:val="es-ES"/>
          </w:rPr>
          <w:delText xml:space="preserve">al </w:delText>
        </w:r>
      </w:del>
      <w:ins w:id="4307" w:author="Maribel" w:date="2018-05-28T00:49:00Z">
        <w:r w:rsidR="00A35096">
          <w:rPr>
            <w:lang w:val="es-ES"/>
          </w:rPr>
          <w:t>en el</w:t>
        </w:r>
        <w:r w:rsidR="00A35096" w:rsidRPr="00A659D6">
          <w:rPr>
            <w:lang w:val="es-ES"/>
          </w:rPr>
          <w:t xml:space="preserve"> </w:t>
        </w:r>
      </w:ins>
      <w:r w:rsidR="00EC21AE" w:rsidRPr="00A659D6">
        <w:rPr>
          <w:lang w:val="es-ES"/>
        </w:rPr>
        <w:t xml:space="preserve">PLD y habilita la configuración en el PLD para ser </w:t>
      </w:r>
      <w:del w:id="4308" w:author="Maribel" w:date="2018-05-28T00:49:00Z">
        <w:r w:rsidR="00EC21AE" w:rsidRPr="00A659D6" w:rsidDel="00A35096">
          <w:rPr>
            <w:lang w:val="es-ES"/>
          </w:rPr>
          <w:delText>verificada en corrección</w:delText>
        </w:r>
      </w:del>
      <w:ins w:id="4309" w:author="Maribel" w:date="2018-05-28T00:49:00Z">
        <w:r w:rsidR="00A35096">
          <w:rPr>
            <w:lang w:val="es-ES"/>
          </w:rPr>
          <w:t>verificar su corrección</w:t>
        </w:r>
      </w:ins>
      <w:r w:rsidR="00EC21AE" w:rsidRPr="00A659D6">
        <w:rPr>
          <w:lang w:val="es-ES"/>
        </w:rPr>
        <w:t>.</w:t>
      </w:r>
    </w:p>
    <w:p w14:paraId="5D7EE376" w14:textId="06F464E7" w:rsidR="004A233F" w:rsidRPr="00D3036E" w:rsidRDefault="00B42E59" w:rsidP="00D3036E">
      <w:pPr>
        <w:rPr>
          <w:lang w:val="es-ES"/>
        </w:rPr>
      </w:pPr>
      <w:r>
        <w:rPr>
          <w:b/>
          <w:lang w:val="es-ES"/>
        </w:rPr>
        <w:t>Interfaz a herramientas externas</w:t>
      </w:r>
      <w:r w:rsidR="00EC21AE" w:rsidRPr="000F307D">
        <w:rPr>
          <w:lang w:val="es-ES"/>
        </w:rPr>
        <w:t xml:space="preserve">: permite a herramientas </w:t>
      </w:r>
      <w:ins w:id="4310" w:author="Maribel" w:date="2018-05-28T00:50:00Z">
        <w:r w:rsidR="00A35096">
          <w:rPr>
            <w:lang w:val="es-ES"/>
          </w:rPr>
          <w:t xml:space="preserve">de tipo </w:t>
        </w:r>
      </w:ins>
      <w:proofErr w:type="spellStart"/>
      <w:r w:rsidR="00EC21AE" w:rsidRPr="00A35096">
        <w:rPr>
          <w:i/>
          <w:lang w:val="es-ES"/>
          <w:rPrChange w:id="4311" w:author="Maribel" w:date="2018-05-28T00:50:00Z">
            <w:rPr>
              <w:lang w:val="es-ES"/>
            </w:rPr>
          </w:rPrChange>
        </w:rPr>
        <w:t>third-party</w:t>
      </w:r>
      <w:proofErr w:type="spellEnd"/>
      <w:r w:rsidR="00EC21AE" w:rsidRPr="000F307D">
        <w:rPr>
          <w:lang w:val="es-ES"/>
        </w:rPr>
        <w:t xml:space="preserve"> como herramientas de simulación y síntesis trabajar con las herramientas de diseño principales</w:t>
      </w:r>
      <w:r w:rsidR="000F307D">
        <w:rPr>
          <w:lang w:val="es-ES"/>
        </w:rPr>
        <w:t>.</w:t>
      </w:r>
      <w:r w:rsidR="00090361" w:rsidRPr="00D3036E">
        <w:rPr>
          <w:b/>
          <w:sz w:val="28"/>
          <w:lang w:val="es-ES"/>
        </w:rPr>
        <w:fldChar w:fldCharType="begin"/>
      </w:r>
      <w:r w:rsidR="00090361" w:rsidRPr="00D3036E">
        <w:rPr>
          <w:lang w:val="es-ES"/>
        </w:rPr>
        <w:instrText xml:space="preserve"> XE "</w:instrText>
      </w:r>
      <w:r w:rsidR="00090361" w:rsidRPr="00D3036E">
        <w:rPr>
          <w:b/>
          <w:sz w:val="28"/>
          <w:lang w:val="es-ES"/>
        </w:rPr>
        <w:instrText>Flujo de diseño típico de un PLD</w:instrText>
      </w:r>
      <w:r w:rsidR="00176799" w:rsidRPr="00D3036E">
        <w:rPr>
          <w:b/>
          <w:sz w:val="28"/>
          <w:lang w:val="es-ES"/>
        </w:rPr>
        <w:instrText>;19</w:instrText>
      </w:r>
      <w:r w:rsidR="00090361" w:rsidRPr="00D3036E">
        <w:rPr>
          <w:lang w:val="es-ES"/>
        </w:rPr>
        <w:instrText xml:space="preserve">" </w:instrText>
      </w:r>
      <w:r w:rsidR="00090361" w:rsidRPr="00D3036E">
        <w:rPr>
          <w:b/>
          <w:sz w:val="28"/>
          <w:lang w:val="es-ES"/>
        </w:rPr>
        <w:fldChar w:fldCharType="end"/>
      </w:r>
    </w:p>
    <w:p w14:paraId="67E91429" w14:textId="05352BB2" w:rsidR="004A233F" w:rsidRDefault="004A233F" w:rsidP="00A32E5B">
      <w:pPr>
        <w:rPr>
          <w:ins w:id="4312" w:author="Maribel" w:date="2018-05-28T01:33:00Z"/>
          <w:lang w:val="es-ES"/>
        </w:rPr>
      </w:pPr>
      <w:del w:id="4313" w:author="Maribel" w:date="2018-05-28T00:18:00Z">
        <w:r w:rsidRPr="00307F56" w:rsidDel="00FC64DA">
          <w:rPr>
            <w:lang w:val="es-ES"/>
          </w:rPr>
          <w:delText>Sea un CPLD o una FPGA lo que usemos, el diseñador sigue un flujo de diseño común para l</w:delText>
        </w:r>
        <w:r w:rsidR="00547C4E" w:rsidRPr="00307F56" w:rsidDel="00FC64DA">
          <w:rPr>
            <w:lang w:val="es-ES"/>
          </w:rPr>
          <w:delText>as etapas mayores en la entrada del diseño, verificación y configuración del dispositivo.</w:delText>
        </w:r>
        <w:r w:rsidR="001B3FD6" w:rsidRPr="00307F56" w:rsidDel="00FC64DA">
          <w:rPr>
            <w:lang w:val="es-ES"/>
          </w:rPr>
          <w:delText xml:space="preserve"> Aún así, habrá sutiles diferencias entre el CPLD y la FPGA. </w:delText>
        </w:r>
      </w:del>
      <w:r w:rsidR="001B3FD6" w:rsidRPr="00307F56">
        <w:rPr>
          <w:lang w:val="es-ES"/>
        </w:rPr>
        <w:t>La siguiente figura muestra un esquema</w:t>
      </w:r>
      <w:r w:rsidR="00D3036E">
        <w:rPr>
          <w:lang w:val="es-ES"/>
        </w:rPr>
        <w:t xml:space="preserve"> simplificado</w:t>
      </w:r>
      <w:r w:rsidR="001B3FD6" w:rsidRPr="00307F56">
        <w:rPr>
          <w:lang w:val="es-ES"/>
        </w:rPr>
        <w:t xml:space="preserve"> del flujo de diseño típico de u</w:t>
      </w:r>
      <w:r w:rsidR="00322D7B">
        <w:rPr>
          <w:lang w:val="es-ES"/>
        </w:rPr>
        <w:t>na FPGA</w:t>
      </w:r>
      <w:r w:rsidR="001B3FD6" w:rsidRPr="00307F56">
        <w:rPr>
          <w:lang w:val="es-ES"/>
        </w:rPr>
        <w:t>.</w:t>
      </w:r>
    </w:p>
    <w:p w14:paraId="63D9FE17" w14:textId="77777777" w:rsidR="00BE6F3F" w:rsidRDefault="00BE6F3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14:paraId="5AAFDF23" w14:textId="77777777" w:rsidTr="00A13072">
        <w:tc>
          <w:tcPr>
            <w:tcW w:w="9350" w:type="dxa"/>
          </w:tcPr>
          <w:p w14:paraId="73B7511E" w14:textId="77777777" w:rsidR="00A36490" w:rsidRDefault="00A36490" w:rsidP="00A13072">
            <w:pPr>
              <w:jc w:val="center"/>
              <w:rPr>
                <w:lang w:val="es-ES"/>
              </w:rPr>
            </w:pPr>
            <w:r>
              <w:rPr>
                <w:noProof/>
              </w:rPr>
              <w:drawing>
                <wp:inline distT="0" distB="0" distL="0" distR="0" wp14:anchorId="73BF1C01" wp14:editId="10F0176B">
                  <wp:extent cx="5736566" cy="1210576"/>
                  <wp:effectExtent l="0" t="0" r="0" b="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6566" cy="1210576"/>
                          </a:xfrm>
                          <a:prstGeom prst="rect">
                            <a:avLst/>
                          </a:prstGeom>
                          <a:noFill/>
                          <a:ln>
                            <a:noFill/>
                          </a:ln>
                        </pic:spPr>
                      </pic:pic>
                    </a:graphicData>
                  </a:graphic>
                </wp:inline>
              </w:drawing>
            </w:r>
          </w:p>
        </w:tc>
      </w:tr>
      <w:tr w:rsidR="00CB64B5" w14:paraId="382CD2C4" w14:textId="77777777" w:rsidTr="00A13072">
        <w:trPr>
          <w:ins w:id="4314" w:author="Maribel" w:date="2018-05-28T01:32:00Z"/>
        </w:trPr>
        <w:tc>
          <w:tcPr>
            <w:tcW w:w="9350" w:type="dxa"/>
          </w:tcPr>
          <w:p w14:paraId="43192EFF" w14:textId="77777777" w:rsidR="00CB64B5" w:rsidRDefault="00CB64B5" w:rsidP="00A13072">
            <w:pPr>
              <w:jc w:val="center"/>
              <w:rPr>
                <w:ins w:id="4315" w:author="Maribel" w:date="2018-05-28T01:32:00Z"/>
                <w:noProof/>
              </w:rPr>
            </w:pPr>
          </w:p>
        </w:tc>
      </w:tr>
      <w:tr w:rsidR="00A36490" w:rsidRPr="00B937CA" w14:paraId="0F1A4FF3" w14:textId="77777777" w:rsidTr="00A13072">
        <w:tc>
          <w:tcPr>
            <w:tcW w:w="9350" w:type="dxa"/>
          </w:tcPr>
          <w:p w14:paraId="281029A4" w14:textId="44E9342A" w:rsidR="00A36490" w:rsidRPr="00CB64B5" w:rsidRDefault="00CB64B5" w:rsidP="00A13072">
            <w:pPr>
              <w:jc w:val="center"/>
              <w:rPr>
                <w:iCs/>
                <w:color w:val="44546A" w:themeColor="text2"/>
                <w:sz w:val="18"/>
                <w:szCs w:val="18"/>
                <w:lang w:val="es-ES"/>
                <w:rPrChange w:id="4316" w:author="Maribel" w:date="2018-05-28T01:31:00Z">
                  <w:rPr>
                    <w:lang w:val="es-ES"/>
                  </w:rPr>
                </w:rPrChange>
              </w:rPr>
            </w:pPr>
            <w:ins w:id="4317" w:author="Maribel" w:date="2018-05-28T01:31:00Z">
              <w:r w:rsidRPr="00CB64B5">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CB64B5">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4318" w:author="Maribel" w:date="2018-05-29T01:55:00Z">
              <w:r w:rsidR="00791217">
                <w:rPr>
                  <w:i/>
                  <w:iCs/>
                  <w:noProof/>
                  <w:color w:val="44546A" w:themeColor="text2"/>
                  <w:sz w:val="18"/>
                  <w:szCs w:val="18"/>
                  <w:lang w:val="es-ES"/>
                </w:rPr>
                <w:t>22</w:t>
              </w:r>
            </w:ins>
            <w:ins w:id="4319" w:author="Maribel" w:date="2018-05-28T01:31:00Z">
              <w:r w:rsidRPr="002A3EA7">
                <w:rPr>
                  <w:i/>
                  <w:iCs/>
                  <w:color w:val="44546A" w:themeColor="text2"/>
                  <w:sz w:val="18"/>
                  <w:szCs w:val="18"/>
                  <w:lang w:val="es-ES"/>
                </w:rPr>
                <w:fldChar w:fldCharType="end"/>
              </w:r>
              <w:r w:rsidRPr="00CB64B5">
                <w:rPr>
                  <w:i/>
                  <w:iCs/>
                  <w:color w:val="44546A" w:themeColor="text2"/>
                  <w:sz w:val="18"/>
                  <w:szCs w:val="18"/>
                  <w:lang w:val="es-ES"/>
                </w:rPr>
                <w:t>.</w:t>
              </w:r>
              <w:r>
                <w:rPr>
                  <w:iCs/>
                  <w:color w:val="44546A" w:themeColor="text2"/>
                  <w:sz w:val="18"/>
                  <w:szCs w:val="18"/>
                  <w:lang w:val="es-ES"/>
                </w:rPr>
                <w:t xml:space="preserve"> </w:t>
              </w:r>
              <w:r w:rsidRPr="00122D64">
                <w:rPr>
                  <w:iCs/>
                  <w:color w:val="44546A" w:themeColor="text2"/>
                  <w:sz w:val="18"/>
                  <w:szCs w:val="18"/>
                  <w:lang w:val="es-ES"/>
                </w:rPr>
                <w:t xml:space="preserve">Carga </w:t>
              </w:r>
            </w:ins>
            <w:r w:rsidR="00A36490" w:rsidRPr="00CB64B5">
              <w:rPr>
                <w:iCs/>
                <w:color w:val="44546A" w:themeColor="text2"/>
                <w:sz w:val="18"/>
                <w:szCs w:val="18"/>
                <w:lang w:val="es-ES"/>
                <w:rPrChange w:id="4320" w:author="Maribel" w:date="2018-05-28T01:31:00Z">
                  <w:rPr>
                    <w:lang w:val="es-ES"/>
                  </w:rPr>
                </w:rPrChange>
              </w:rPr>
              <w:t>Flujo de trabajo en una FPG</w:t>
            </w:r>
            <w:ins w:id="4321" w:author="Maribel" w:date="2018-05-28T01:31:00Z">
              <w:r>
                <w:rPr>
                  <w:iCs/>
                  <w:color w:val="44546A" w:themeColor="text2"/>
                  <w:sz w:val="18"/>
                  <w:szCs w:val="18"/>
                  <w:lang w:val="es-ES"/>
                </w:rPr>
                <w:t xml:space="preserve">A. </w:t>
              </w:r>
            </w:ins>
            <w:ins w:id="4322" w:author="Maribel" w:date="2018-05-28T01:32:00Z">
              <w:r w:rsidRPr="00122D64">
                <w:rPr>
                  <w:iCs/>
                  <w:color w:val="44546A" w:themeColor="text2"/>
                  <w:sz w:val="18"/>
                  <w:szCs w:val="18"/>
                  <w:lang w:val="es-ES"/>
                </w:rPr>
                <w:t xml:space="preserve">Nota. Recuperado de </w:t>
              </w:r>
              <w:r w:rsidRPr="00122D64">
                <w:rPr>
                  <w:i/>
                  <w:iCs/>
                  <w:color w:val="44546A" w:themeColor="text2"/>
                  <w:sz w:val="18"/>
                  <w:szCs w:val="18"/>
                  <w:lang w:val="es-ES"/>
                </w:rPr>
                <w:t>“Introducción”</w:t>
              </w:r>
              <w:r w:rsidRPr="00122D64">
                <w:rPr>
                  <w:iCs/>
                  <w:color w:val="44546A" w:themeColor="text2"/>
                  <w:sz w:val="18"/>
                  <w:szCs w:val="18"/>
                  <w:lang w:val="es-ES"/>
                </w:rPr>
                <w:t xml:space="preserve">, de FPGA </w:t>
              </w:r>
              <w:proofErr w:type="spellStart"/>
              <w:r w:rsidRPr="00122D64">
                <w:rPr>
                  <w:iCs/>
                  <w:color w:val="44546A" w:themeColor="text2"/>
                  <w:sz w:val="18"/>
                  <w:szCs w:val="18"/>
                  <w:lang w:val="es-ES"/>
                </w:rPr>
                <w:t>Wars</w:t>
              </w:r>
              <w:proofErr w:type="spellEnd"/>
              <w:r w:rsidRPr="00122D64">
                <w:rPr>
                  <w:iCs/>
                  <w:color w:val="44546A" w:themeColor="text2"/>
                  <w:sz w:val="18"/>
                  <w:szCs w:val="18"/>
                  <w:lang w:val="es-ES"/>
                </w:rPr>
                <w:t>. Recuperado de http://obijuan.github.io/intro-fpga.html</w:t>
              </w:r>
              <w:r w:rsidRPr="00CB64B5" w:rsidDel="00CB64B5">
                <w:rPr>
                  <w:iCs/>
                  <w:color w:val="44546A" w:themeColor="text2"/>
                  <w:sz w:val="18"/>
                  <w:szCs w:val="18"/>
                  <w:lang w:val="es-ES"/>
                </w:rPr>
                <w:t xml:space="preserve"> </w:t>
              </w:r>
            </w:ins>
            <w:del w:id="4323" w:author="Maribel" w:date="2018-05-28T01:31:00Z">
              <w:r w:rsidR="00A36490" w:rsidRPr="00CB64B5" w:rsidDel="00CB64B5">
                <w:rPr>
                  <w:iCs/>
                  <w:color w:val="44546A" w:themeColor="text2"/>
                  <w:sz w:val="18"/>
                  <w:szCs w:val="18"/>
                  <w:lang w:val="es-ES"/>
                  <w:rPrChange w:id="4324" w:author="Maribel" w:date="2018-05-28T01:31:00Z">
                    <w:rPr>
                      <w:lang w:val="es-ES"/>
                    </w:rPr>
                  </w:rPrChange>
                </w:rPr>
                <w:delText>A (Fuente: FPGA Wars)</w:delText>
              </w:r>
            </w:del>
          </w:p>
        </w:tc>
      </w:tr>
    </w:tbl>
    <w:p w14:paraId="7F79C8CF" w14:textId="3CF59B90" w:rsidR="00A36490" w:rsidRPr="00307F56" w:rsidDel="00BE6F3F" w:rsidRDefault="00A36490" w:rsidP="00A32E5B">
      <w:pPr>
        <w:rPr>
          <w:del w:id="4325" w:author="Maribel" w:date="2018-05-28T01:33:00Z"/>
          <w:lang w:val="es-ES"/>
        </w:rPr>
      </w:pPr>
    </w:p>
    <w:p w14:paraId="7E199B7D" w14:textId="544399CD" w:rsidR="008C10D2" w:rsidRPr="008C10D2" w:rsidDel="00160D98" w:rsidRDefault="008C10D2" w:rsidP="00417C15">
      <w:pPr>
        <w:numPr>
          <w:ilvl w:val="0"/>
          <w:numId w:val="7"/>
        </w:numPr>
        <w:jc w:val="center"/>
        <w:rPr>
          <w:del w:id="4326" w:author="Maribel" w:date="2018-05-13T19:30:00Z"/>
          <w:b/>
          <w:lang w:val="es-ES"/>
        </w:rPr>
      </w:pPr>
      <w:moveFromRangeStart w:id="4327" w:author="Maribel" w:date="2018-05-13T19:31:00Z" w:name="move514003188"/>
      <w:moveFrom w:id="4328" w:author="Maribel" w:date="2018-05-13T19:31:00Z">
        <w:r w:rsidRPr="008C10D2" w:rsidDel="00160D98">
          <w:rPr>
            <w:b/>
            <w:sz w:val="32"/>
            <w:lang w:val="es-ES"/>
          </w:rPr>
          <w:t xml:space="preserve">Resumen: las FPGAs son </w:t>
        </w:r>
        <w:r w:rsidR="00B46F2D" w:rsidDel="00160D98">
          <w:rPr>
            <w:b/>
            <w:sz w:val="32"/>
            <w:lang w:val="es-ES"/>
          </w:rPr>
          <w:t>#loMás</w:t>
        </w:r>
        <w:r w:rsidDel="00160D98">
          <w:rPr>
            <w:b/>
            <w:sz w:val="32"/>
            <w:lang w:val="es-ES"/>
          </w:rPr>
          <w:t>.</w:t>
        </w:r>
      </w:moveFrom>
      <w:moveFromRangeEnd w:id="4327"/>
    </w:p>
    <w:p w14:paraId="376F1900" w14:textId="59FDA6E4" w:rsidR="00065830" w:rsidRPr="00D04992" w:rsidDel="00A13072" w:rsidRDefault="00065830">
      <w:pPr>
        <w:numPr>
          <w:ilvl w:val="0"/>
          <w:numId w:val="7"/>
        </w:numPr>
        <w:jc w:val="center"/>
        <w:rPr>
          <w:del w:id="4329" w:author="Maribel" w:date="2018-05-13T19:29:00Z"/>
          <w:b/>
          <w:lang w:val="es-ES"/>
        </w:rPr>
        <w:pPrChange w:id="4330" w:author="Maribel" w:date="2018-05-13T19:30:00Z">
          <w:pPr/>
        </w:pPrChange>
      </w:pPr>
      <w:del w:id="4331" w:author="Maribel" w:date="2018-05-13T19:29:00Z">
        <w:r w:rsidRPr="00D04992" w:rsidDel="00A13072">
          <w:rPr>
            <w:b/>
            <w:sz w:val="28"/>
            <w:lang w:val="es-ES"/>
          </w:rPr>
          <w:delText>Pila de herramientas libres</w:delText>
        </w:r>
      </w:del>
    </w:p>
    <w:p w14:paraId="3C1EE1F4" w14:textId="07E01148" w:rsidR="00065830" w:rsidDel="00A13072" w:rsidRDefault="00065830" w:rsidP="00417C15">
      <w:pPr>
        <w:numPr>
          <w:ilvl w:val="0"/>
          <w:numId w:val="7"/>
        </w:numPr>
        <w:rPr>
          <w:del w:id="4332" w:author="Maribel" w:date="2018-05-13T19:29:00Z"/>
          <w:lang w:val="es-ES"/>
        </w:rPr>
      </w:pPr>
      <w:del w:id="4333" w:author="Maribel" w:date="2018-05-13T19:29:00Z">
        <w:r w:rsidDel="00A13072">
          <w:rPr>
            <w:lang w:val="es-ES"/>
          </w:rPr>
          <w:delText>(15:16) (*** coger imagen de FPGA Wars). La parte más importante es la de abajo. IceStorm es la que hizo Clifford, que es el que hace la ingeniería inversa a la placa. Iverilog par</w:delText>
        </w:r>
        <w:r w:rsidR="007B6746" w:rsidDel="00A13072">
          <w:rPr>
            <w:lang w:val="es-ES"/>
          </w:rPr>
          <w:delText>a</w:delText>
        </w:r>
        <w:r w:rsidDel="00A13072">
          <w:rPr>
            <w:lang w:val="es-ES"/>
          </w:rPr>
          <w:delText xml:space="preserve"> simular. GTKWave para visualizar esa simulación.</w:delText>
        </w:r>
        <w:r w:rsidR="00747C3F" w:rsidDel="00A13072">
          <w:rPr>
            <w:lang w:val="es-ES"/>
          </w:rPr>
          <w:delText xml:space="preserve"> Apio </w:delText>
        </w:r>
        <w:r w:rsidR="00014995" w:rsidDel="00A13072">
          <w:rPr>
            <w:lang w:val="es-ES"/>
          </w:rPr>
          <w:delText xml:space="preserve">es una herramienta programada en Python que </w:delText>
        </w:r>
        <w:r w:rsidR="00747C3F" w:rsidDel="00A13072">
          <w:rPr>
            <w:lang w:val="es-ES"/>
          </w:rPr>
          <w:delText xml:space="preserve">da soporte multiplataforma a estas tres herramientas anteriores. Son unos comandos que nos independizan del sistema operativo y puedes </w:delText>
        </w:r>
        <w:r w:rsidR="000E11DD" w:rsidDel="00A13072">
          <w:rPr>
            <w:lang w:val="es-ES"/>
          </w:rPr>
          <w:delText>instalar y usar las herramientas de la capa anterior donde queramos. Sobre Apio tenemos dos herramientas: IceStudio permite hacer circuitos y pasarlos a la FPGA de una forma visual (es como el Scratch del hardware), ApioIDE es un editor</w:delText>
        </w:r>
        <w:r w:rsidR="00014995" w:rsidDel="00A13072">
          <w:rPr>
            <w:lang w:val="es-ES"/>
          </w:rPr>
          <w:delText xml:space="preserve"> de lenguaje de descripción de hardware basado en Atom con la que puedes diseñar por código, simular y sintetizar, teniendo todo a mano.</w:delText>
        </w:r>
      </w:del>
    </w:p>
    <w:p w14:paraId="07CF1606" w14:textId="39BE7A23" w:rsidR="00E8484E" w:rsidRPr="00D04992" w:rsidDel="00A13072" w:rsidRDefault="00E8484E" w:rsidP="00417C15">
      <w:pPr>
        <w:numPr>
          <w:ilvl w:val="0"/>
          <w:numId w:val="7"/>
        </w:numPr>
        <w:rPr>
          <w:del w:id="4334" w:author="Maribel" w:date="2018-05-13T19:29:00Z"/>
          <w:b/>
          <w:lang w:val="es-ES"/>
        </w:rPr>
      </w:pPr>
      <w:del w:id="4335" w:author="Maribel" w:date="2018-05-13T19:29:00Z">
        <w:r w:rsidRPr="00D04992" w:rsidDel="00A13072">
          <w:rPr>
            <w:b/>
            <w:sz w:val="28"/>
            <w:lang w:val="es-ES"/>
          </w:rPr>
          <w:delText>IceStudio</w:delText>
        </w:r>
      </w:del>
    </w:p>
    <w:p w14:paraId="2E8CA97D" w14:textId="71075977" w:rsidR="00965DA2" w:rsidDel="00A13072" w:rsidRDefault="00E8484E" w:rsidP="00417C15">
      <w:pPr>
        <w:numPr>
          <w:ilvl w:val="0"/>
          <w:numId w:val="7"/>
        </w:numPr>
        <w:rPr>
          <w:del w:id="4336" w:author="Maribel" w:date="2018-05-13T19:29:00Z"/>
          <w:lang w:val="es-ES"/>
        </w:rPr>
      </w:pPr>
      <w:del w:id="4337" w:author="Maribel" w:date="2018-05-13T19:29:00Z">
        <w:r w:rsidDel="00A13072">
          <w:rPr>
            <w:lang w:val="es-ES"/>
          </w:rPr>
          <w:delText>(17:00) (*** poner algun</w:delText>
        </w:r>
        <w:r w:rsidR="009A286D" w:rsidDel="00A13072">
          <w:rPr>
            <w:lang w:val="es-ES"/>
          </w:rPr>
          <w:delText>a</w:delText>
        </w:r>
        <w:r w:rsidDel="00A13072">
          <w:rPr>
            <w:lang w:val="es-ES"/>
          </w:rPr>
          <w:delText xml:space="preserve"> captura de pantalla y u</w:delText>
        </w:r>
        <w:r w:rsidR="005B30DD" w:rsidDel="00A13072">
          <w:rPr>
            <w:lang w:val="es-ES"/>
          </w:rPr>
          <w:delText>n Hola Mundo</w:delText>
        </w:r>
        <w:r w:rsidR="00FF6980" w:rsidDel="00A13072">
          <w:rPr>
            <w:lang w:val="es-ES"/>
          </w:rPr>
          <w:delText>, ahora hay un ejemplo dem</w:delText>
        </w:r>
        <w:r w:rsidR="007B6746" w:rsidDel="00A13072">
          <w:rPr>
            <w:lang w:val="es-ES"/>
          </w:rPr>
          <w:delText>a</w:delText>
        </w:r>
        <w:r w:rsidR="00FF6980" w:rsidDel="00A13072">
          <w:rPr>
            <w:lang w:val="es-ES"/>
          </w:rPr>
          <w:delText>siado complejo</w:delText>
        </w:r>
        <w:r w:rsidDel="00A13072">
          <w:rPr>
            <w:lang w:val="es-ES"/>
          </w:rPr>
          <w:delText>).</w:delText>
        </w:r>
        <w:r w:rsidR="005B30DD" w:rsidDel="00A13072">
          <w:rPr>
            <w:lang w:val="es-ES"/>
          </w:rPr>
          <w:delText xml:space="preserve"> El Hola Mundo del hardware es… “tirar un cable”.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RPr="00B937CA" w:rsidDel="00A13072" w14:paraId="21FD19C3" w14:textId="4DCF9734" w:rsidTr="00FF6980">
        <w:trPr>
          <w:del w:id="4338" w:author="Maribel" w:date="2018-05-13T19:29:00Z"/>
        </w:trPr>
        <w:tc>
          <w:tcPr>
            <w:tcW w:w="9350" w:type="dxa"/>
          </w:tcPr>
          <w:p w14:paraId="654EFAEC" w14:textId="6AA818E2" w:rsidR="00FF6980" w:rsidDel="00A13072" w:rsidRDefault="00FF6980" w:rsidP="00417C15">
            <w:pPr>
              <w:numPr>
                <w:ilvl w:val="0"/>
                <w:numId w:val="7"/>
              </w:numPr>
              <w:jc w:val="center"/>
              <w:rPr>
                <w:del w:id="4339" w:author="Maribel" w:date="2018-05-13T19:29:00Z"/>
                <w:lang w:val="es-ES"/>
              </w:rPr>
            </w:pPr>
            <w:del w:id="4340" w:author="Maribel" w:date="2018-05-13T19:29:00Z">
              <w:r w:rsidDel="00A13072">
                <w:rPr>
                  <w:noProof/>
                </w:rPr>
                <w:drawing>
                  <wp:inline distT="0" distB="0" distL="0" distR="0" wp14:anchorId="3D6EEBA2" wp14:editId="63527786">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del>
          </w:p>
        </w:tc>
      </w:tr>
      <w:tr w:rsidR="00FF6980" w:rsidRPr="00B937CA" w:rsidDel="00A13072" w14:paraId="64A8F0AC" w14:textId="05481CCF" w:rsidTr="00FF6980">
        <w:trPr>
          <w:del w:id="4341" w:author="Maribel" w:date="2018-05-13T19:29:00Z"/>
        </w:trPr>
        <w:tc>
          <w:tcPr>
            <w:tcW w:w="9350" w:type="dxa"/>
          </w:tcPr>
          <w:p w14:paraId="05D20225" w14:textId="2FE87E75" w:rsidR="00FF6980" w:rsidDel="00A13072" w:rsidRDefault="00FF6980" w:rsidP="00417C15">
            <w:pPr>
              <w:numPr>
                <w:ilvl w:val="0"/>
                <w:numId w:val="7"/>
              </w:numPr>
              <w:jc w:val="center"/>
              <w:rPr>
                <w:del w:id="4342" w:author="Maribel" w:date="2018-05-13T19:29:00Z"/>
                <w:lang w:val="es-ES"/>
              </w:rPr>
            </w:pPr>
            <w:del w:id="4343" w:author="Maribel" w:date="2018-05-13T19:29:00Z">
              <w:r w:rsidDel="00A13072">
                <w:rPr>
                  <w:lang w:val="es-ES"/>
                </w:rPr>
                <w:delText>Proyecto abierto en IceStudio (Fuente: FPGA Wars)</w:delText>
              </w:r>
            </w:del>
          </w:p>
        </w:tc>
      </w:tr>
    </w:tbl>
    <w:p w14:paraId="4025EF45" w14:textId="1E70CF2D" w:rsidR="00FF6980" w:rsidDel="00D53081" w:rsidRDefault="00FF6980" w:rsidP="00417C15">
      <w:pPr>
        <w:numPr>
          <w:ilvl w:val="0"/>
          <w:numId w:val="7"/>
        </w:numPr>
        <w:rPr>
          <w:del w:id="4344" w:author="Maribel" w:date="2018-05-13T19:29:00Z"/>
          <w:lang w:val="es-ES"/>
        </w:rPr>
      </w:pPr>
    </w:p>
    <w:p w14:paraId="0A58FC6B" w14:textId="6827C1B3" w:rsidR="00FF6980" w:rsidDel="00D53081" w:rsidRDefault="00FF6980" w:rsidP="00417C15">
      <w:pPr>
        <w:numPr>
          <w:ilvl w:val="0"/>
          <w:numId w:val="7"/>
        </w:numPr>
        <w:rPr>
          <w:del w:id="4345" w:author="Maribel" w:date="2018-05-13T19:29:00Z"/>
          <w:lang w:val="es-ES"/>
        </w:rPr>
      </w:pPr>
    </w:p>
    <w:p w14:paraId="12D839E4" w14:textId="5D6DB6F5" w:rsidR="005E6A2B" w:rsidRPr="00D04992" w:rsidDel="009933C8" w:rsidRDefault="005E6A2B" w:rsidP="00417C15">
      <w:pPr>
        <w:numPr>
          <w:ilvl w:val="0"/>
          <w:numId w:val="7"/>
        </w:numPr>
        <w:rPr>
          <w:del w:id="4346" w:author="Maribel" w:date="2018-05-13T19:28:00Z"/>
          <w:b/>
          <w:lang w:val="es-ES"/>
        </w:rPr>
      </w:pPr>
      <w:del w:id="4347" w:author="Maribel" w:date="2018-05-13T19:28:00Z">
        <w:r w:rsidRPr="00D04992" w:rsidDel="009933C8">
          <w:rPr>
            <w:b/>
            <w:sz w:val="28"/>
            <w:lang w:val="es-ES"/>
          </w:rPr>
          <w:delText>IceZUM Alhambra</w:delText>
        </w:r>
      </w:del>
    </w:p>
    <w:p w14:paraId="0C3188F8" w14:textId="37EF9B48" w:rsidR="00AE685D" w:rsidDel="009933C8" w:rsidRDefault="001D7EF0" w:rsidP="00417C15">
      <w:pPr>
        <w:numPr>
          <w:ilvl w:val="0"/>
          <w:numId w:val="7"/>
        </w:numPr>
        <w:rPr>
          <w:del w:id="4348" w:author="Maribel" w:date="2018-05-13T19:28:00Z"/>
          <w:moveFrom w:id="4349" w:author="Maribel" w:date="2018-05-13T19:28:00Z"/>
          <w:lang w:val="es-ES"/>
        </w:rPr>
      </w:pPr>
      <w:moveFromRangeStart w:id="4350" w:author="Maribel" w:date="2018-05-13T19:28:00Z" w:name="move514003021"/>
      <w:moveFrom w:id="4351" w:author="Maribel" w:date="2018-05-13T19:28:00Z">
        <w:del w:id="4352" w:author="Maribel" w:date="2018-05-13T19:28:00Z">
          <w:r w:rsidDel="009933C8">
            <w:rPr>
              <w:lang w:val="es-ES"/>
            </w:rPr>
            <w:delText>Nosotros trabajar</w:delText>
          </w:r>
          <w:r w:rsidR="0064608C" w:rsidDel="009933C8">
            <w:rPr>
              <w:lang w:val="es-ES"/>
            </w:rPr>
            <w:delText>e</w:delText>
          </w:r>
          <w:r w:rsidDel="009933C8">
            <w:rPr>
              <w:lang w:val="es-ES"/>
            </w:rPr>
            <w:delText>mos con la</w:delText>
          </w:r>
          <w:r w:rsidR="0064608C" w:rsidDel="009933C8">
            <w:rPr>
              <w:lang w:val="es-ES"/>
            </w:rPr>
            <w:delText xml:space="preserve"> placa</w:delText>
          </w:r>
          <w:r w:rsidDel="009933C8">
            <w:rPr>
              <w:lang w:val="es-ES"/>
            </w:rPr>
            <w:delText xml:space="preserve"> IceZUM Alhambra.</w:delText>
          </w:r>
          <w:r w:rsidR="0064608C" w:rsidDel="009933C8">
            <w:rPr>
              <w:lang w:val="es-ES"/>
            </w:rPr>
            <w:delText xml:space="preserve"> Tiene las siguientes c</w:delText>
          </w:r>
          <w:r w:rsidDel="009933C8">
            <w:rPr>
              <w:lang w:val="es-ES"/>
            </w:rPr>
            <w:delText>aracterísiticas (*** traducir):</w:delText>
          </w:r>
        </w:del>
      </w:moveFrom>
    </w:p>
    <w:p w14:paraId="63603ADA" w14:textId="157720D7" w:rsidR="001D7EF0" w:rsidRPr="00244254" w:rsidDel="009933C8" w:rsidRDefault="001D7EF0" w:rsidP="00417C15">
      <w:pPr>
        <w:numPr>
          <w:ilvl w:val="0"/>
          <w:numId w:val="7"/>
        </w:numPr>
        <w:shd w:val="clear" w:color="auto" w:fill="FFFFFF"/>
        <w:spacing w:before="100" w:beforeAutospacing="1" w:after="100" w:afterAutospacing="1" w:line="240" w:lineRule="auto"/>
        <w:rPr>
          <w:del w:id="4353" w:author="Maribel" w:date="2018-05-13T19:28:00Z"/>
          <w:moveFrom w:id="4354" w:author="Maribel" w:date="2018-05-13T19:28:00Z"/>
          <w:lang w:val="es-ES"/>
          <w:rPrChange w:id="4355" w:author="Maribel" w:date="2018-05-14T18:36:00Z">
            <w:rPr>
              <w:del w:id="4356" w:author="Maribel" w:date="2018-05-13T19:28:00Z"/>
              <w:moveFrom w:id="4357" w:author="Maribel" w:date="2018-05-13T19:28:00Z"/>
            </w:rPr>
          </w:rPrChange>
        </w:rPr>
      </w:pPr>
      <w:moveFrom w:id="4358" w:author="Maribel" w:date="2018-05-13T19:28:00Z">
        <w:del w:id="4359" w:author="Maribel" w:date="2018-05-13T19:28:00Z">
          <w:r w:rsidRPr="00244254" w:rsidDel="009933C8">
            <w:rPr>
              <w:lang w:val="es-ES"/>
              <w:rPrChange w:id="4360" w:author="Maribel" w:date="2018-05-14T18:36:00Z">
                <w:rPr/>
              </w:rPrChange>
            </w:rPr>
            <w:delText>FPGA development board (</w:delText>
          </w:r>
          <w:r w:rsidR="00FB3D6D" w:rsidDel="009933C8">
            <w:fldChar w:fldCharType="begin"/>
          </w:r>
          <w:r w:rsidR="00FB3D6D" w:rsidRPr="00244254" w:rsidDel="009933C8">
            <w:rPr>
              <w:lang w:val="es-ES"/>
              <w:rPrChange w:id="4361" w:author="Maribel" w:date="2018-05-14T18:36:00Z">
                <w:rPr/>
              </w:rPrChange>
            </w:rPr>
            <w:delInstrText xml:space="preserve"> HYPERLINK "https://github.com/Obijuan/open-fpga-verilog-tutorial/raw/master/tutorial/doc/iCE40LPHXFamilyDataSheet.pdf" </w:delInstrText>
          </w:r>
          <w:r w:rsidR="00FB3D6D" w:rsidDel="009933C8">
            <w:fldChar w:fldCharType="separate"/>
          </w:r>
          <w:r w:rsidRPr="00244254" w:rsidDel="009933C8">
            <w:rPr>
              <w:lang w:val="es-ES"/>
              <w:rPrChange w:id="4362" w:author="Maribel" w:date="2018-05-14T18:36:00Z">
                <w:rPr/>
              </w:rPrChange>
            </w:rPr>
            <w:delText>iCE40HX1K-TQ144</w:delText>
          </w:r>
          <w:r w:rsidR="00FB3D6D" w:rsidDel="009933C8">
            <w:fldChar w:fldCharType="end"/>
          </w:r>
          <w:r w:rsidRPr="00244254" w:rsidDel="009933C8">
            <w:rPr>
              <w:lang w:val="es-ES"/>
              <w:rPrChange w:id="4363" w:author="Maribel" w:date="2018-05-14T18:36:00Z">
                <w:rPr/>
              </w:rPrChange>
            </w:rPr>
            <w:delText> from lattice)</w:delText>
          </w:r>
        </w:del>
      </w:moveFrom>
    </w:p>
    <w:p w14:paraId="7DBEB633" w14:textId="16339447" w:rsidR="001D7EF0" w:rsidRPr="001D7EF0" w:rsidDel="009933C8" w:rsidRDefault="001D7EF0" w:rsidP="00417C15">
      <w:pPr>
        <w:numPr>
          <w:ilvl w:val="0"/>
          <w:numId w:val="7"/>
        </w:numPr>
        <w:shd w:val="clear" w:color="auto" w:fill="FFFFFF"/>
        <w:spacing w:before="60" w:after="100" w:afterAutospacing="1" w:line="240" w:lineRule="auto"/>
        <w:rPr>
          <w:del w:id="4364" w:author="Maribel" w:date="2018-05-13T19:28:00Z"/>
          <w:moveFrom w:id="4365" w:author="Maribel" w:date="2018-05-13T19:28:00Z"/>
          <w:lang w:val="es-ES"/>
        </w:rPr>
      </w:pPr>
      <w:moveFrom w:id="4366" w:author="Maribel" w:date="2018-05-13T19:28:00Z">
        <w:del w:id="4367" w:author="Maribel" w:date="2018-05-13T19:28:00Z">
          <w:r w:rsidRPr="001D7EF0" w:rsidDel="009933C8">
            <w:rPr>
              <w:lang w:val="es-ES"/>
            </w:rPr>
            <w:delText>Open hardware</w:delText>
          </w:r>
        </w:del>
      </w:moveFrom>
    </w:p>
    <w:p w14:paraId="1860D025" w14:textId="3ED7F6B5" w:rsidR="001D7EF0" w:rsidRPr="00244254" w:rsidDel="009933C8" w:rsidRDefault="001D7EF0" w:rsidP="00417C15">
      <w:pPr>
        <w:numPr>
          <w:ilvl w:val="0"/>
          <w:numId w:val="7"/>
        </w:numPr>
        <w:shd w:val="clear" w:color="auto" w:fill="FFFFFF"/>
        <w:spacing w:before="60" w:after="100" w:afterAutospacing="1" w:line="240" w:lineRule="auto"/>
        <w:rPr>
          <w:del w:id="4368" w:author="Maribel" w:date="2018-05-13T19:28:00Z"/>
          <w:moveFrom w:id="4369" w:author="Maribel" w:date="2018-05-13T19:28:00Z"/>
          <w:lang w:val="es-ES"/>
          <w:rPrChange w:id="4370" w:author="Maribel" w:date="2018-05-14T18:36:00Z">
            <w:rPr>
              <w:del w:id="4371" w:author="Maribel" w:date="2018-05-13T19:28:00Z"/>
              <w:moveFrom w:id="4372" w:author="Maribel" w:date="2018-05-13T19:28:00Z"/>
            </w:rPr>
          </w:rPrChange>
        </w:rPr>
      </w:pPr>
      <w:moveFrom w:id="4373" w:author="Maribel" w:date="2018-05-13T19:28:00Z">
        <w:del w:id="4374" w:author="Maribel" w:date="2018-05-13T19:28:00Z">
          <w:r w:rsidRPr="00244254" w:rsidDel="009933C8">
            <w:rPr>
              <w:lang w:val="es-ES"/>
              <w:rPrChange w:id="4375" w:author="Maribel" w:date="2018-05-14T18:36:00Z">
                <w:rPr/>
              </w:rPrChange>
            </w:rPr>
            <w:delText>Compatible with the </w:delText>
          </w:r>
          <w:r w:rsidR="00FB3D6D" w:rsidDel="009933C8">
            <w:fldChar w:fldCharType="begin"/>
          </w:r>
          <w:r w:rsidR="00FB3D6D" w:rsidRPr="00244254" w:rsidDel="009933C8">
            <w:rPr>
              <w:lang w:val="es-ES"/>
              <w:rPrChange w:id="4376" w:author="Maribel" w:date="2018-05-14T18:36:00Z">
                <w:rPr/>
              </w:rPrChange>
            </w:rPr>
            <w:delInstrText xml:space="preserve"> HYPERLINK "http://www.clifford.at/icestorm/" </w:delInstrText>
          </w:r>
          <w:r w:rsidR="00FB3D6D" w:rsidDel="009933C8">
            <w:fldChar w:fldCharType="separate"/>
          </w:r>
          <w:r w:rsidRPr="00244254" w:rsidDel="009933C8">
            <w:rPr>
              <w:lang w:val="es-ES"/>
              <w:rPrChange w:id="4377" w:author="Maribel" w:date="2018-05-14T18:36:00Z">
                <w:rPr/>
              </w:rPrChange>
            </w:rPr>
            <w:delText>opensource icestorm toolchain</w:delText>
          </w:r>
          <w:r w:rsidR="00FB3D6D" w:rsidDel="009933C8">
            <w:fldChar w:fldCharType="end"/>
          </w:r>
          <w:r w:rsidRPr="00244254" w:rsidDel="009933C8">
            <w:rPr>
              <w:lang w:val="es-ES"/>
              <w:rPrChange w:id="4378" w:author="Maribel" w:date="2018-05-14T18:36:00Z">
                <w:rPr/>
              </w:rPrChange>
            </w:rPr>
            <w:delText>, by Clifford Wolf</w:delText>
          </w:r>
        </w:del>
      </w:moveFrom>
    </w:p>
    <w:p w14:paraId="551DDA9B" w14:textId="3BE99B94" w:rsidR="001D7EF0" w:rsidRPr="001D7EF0" w:rsidDel="009933C8" w:rsidRDefault="001D7EF0" w:rsidP="00417C15">
      <w:pPr>
        <w:numPr>
          <w:ilvl w:val="0"/>
          <w:numId w:val="7"/>
        </w:numPr>
        <w:shd w:val="clear" w:color="auto" w:fill="FFFFFF"/>
        <w:spacing w:before="60" w:after="100" w:afterAutospacing="1" w:line="240" w:lineRule="auto"/>
        <w:rPr>
          <w:del w:id="4379" w:author="Maribel" w:date="2018-05-13T19:28:00Z"/>
          <w:moveFrom w:id="4380" w:author="Maribel" w:date="2018-05-13T19:28:00Z"/>
          <w:lang w:val="es-ES"/>
        </w:rPr>
      </w:pPr>
      <w:moveFrom w:id="4381" w:author="Maribel" w:date="2018-05-13T19:28:00Z">
        <w:del w:id="4382" w:author="Maribel" w:date="2018-05-13T19:28:00Z">
          <w:r w:rsidRPr="001D7EF0" w:rsidDel="009933C8">
            <w:rPr>
              <w:lang w:val="es-ES"/>
            </w:rPr>
            <w:delText>Multiplatform: Linux / Mac / Windows</w:delText>
          </w:r>
        </w:del>
      </w:moveFrom>
    </w:p>
    <w:p w14:paraId="75584ADD" w14:textId="40845D52" w:rsidR="001D7EF0" w:rsidRPr="00244254" w:rsidDel="009933C8" w:rsidRDefault="001D7EF0" w:rsidP="00417C15">
      <w:pPr>
        <w:numPr>
          <w:ilvl w:val="0"/>
          <w:numId w:val="7"/>
        </w:numPr>
        <w:shd w:val="clear" w:color="auto" w:fill="FFFFFF"/>
        <w:spacing w:before="60" w:after="100" w:afterAutospacing="1" w:line="240" w:lineRule="auto"/>
        <w:rPr>
          <w:del w:id="4383" w:author="Maribel" w:date="2018-05-13T19:28:00Z"/>
          <w:moveFrom w:id="4384" w:author="Maribel" w:date="2018-05-13T19:28:00Z"/>
          <w:lang w:val="es-ES"/>
          <w:rPrChange w:id="4385" w:author="Maribel" w:date="2018-05-14T18:36:00Z">
            <w:rPr>
              <w:del w:id="4386" w:author="Maribel" w:date="2018-05-13T19:28:00Z"/>
              <w:moveFrom w:id="4387" w:author="Maribel" w:date="2018-05-13T19:28:00Z"/>
            </w:rPr>
          </w:rPrChange>
        </w:rPr>
      </w:pPr>
      <w:moveFrom w:id="4388" w:author="Maribel" w:date="2018-05-13T19:28:00Z">
        <w:del w:id="4389" w:author="Maribel" w:date="2018-05-13T19:28:00Z">
          <w:r w:rsidRPr="00244254" w:rsidDel="009933C8">
            <w:rPr>
              <w:lang w:val="es-ES"/>
              <w:rPrChange w:id="4390" w:author="Maribel" w:date="2018-05-14T18:36:00Z">
                <w:rPr/>
              </w:rPrChange>
            </w:rPr>
            <w:delText>Arduino like board: similar pinout than Arduino one / </w:delText>
          </w:r>
          <w:r w:rsidR="00FB3D6D" w:rsidDel="009933C8">
            <w:fldChar w:fldCharType="begin"/>
          </w:r>
          <w:r w:rsidR="00FB3D6D" w:rsidRPr="00244254" w:rsidDel="009933C8">
            <w:rPr>
              <w:lang w:val="es-ES"/>
              <w:rPrChange w:id="4391" w:author="Maribel" w:date="2018-05-14T18:36:00Z">
                <w:rPr/>
              </w:rPrChange>
            </w:rPr>
            <w:delInstrText xml:space="preserve"> HYPERLINK "https://store.bq.com/es/placa-zum-core" </w:delInstrText>
          </w:r>
          <w:r w:rsidR="00FB3D6D" w:rsidDel="009933C8">
            <w:fldChar w:fldCharType="separate"/>
          </w:r>
          <w:r w:rsidRPr="00244254" w:rsidDel="009933C8">
            <w:rPr>
              <w:lang w:val="es-ES"/>
              <w:rPrChange w:id="4392" w:author="Maribel" w:date="2018-05-14T18:36:00Z">
                <w:rPr/>
              </w:rPrChange>
            </w:rPr>
            <w:delText>BQ zum</w:delText>
          </w:r>
          <w:r w:rsidR="00FB3D6D" w:rsidDel="009933C8">
            <w:fldChar w:fldCharType="end"/>
          </w:r>
          <w:r w:rsidRPr="00244254" w:rsidDel="009933C8">
            <w:rPr>
              <w:lang w:val="es-ES"/>
              <w:rPrChange w:id="4393" w:author="Maribel" w:date="2018-05-14T18:36:00Z">
                <w:rPr/>
              </w:rPrChange>
            </w:rPr>
            <w:delText>.</w:delText>
          </w:r>
        </w:del>
      </w:moveFrom>
    </w:p>
    <w:p w14:paraId="573D0954" w14:textId="30FCDD1F" w:rsidR="001D7EF0" w:rsidRPr="00244254" w:rsidDel="009933C8" w:rsidRDefault="001D7EF0" w:rsidP="00417C15">
      <w:pPr>
        <w:numPr>
          <w:ilvl w:val="0"/>
          <w:numId w:val="7"/>
        </w:numPr>
        <w:shd w:val="clear" w:color="auto" w:fill="FFFFFF"/>
        <w:spacing w:before="60" w:after="100" w:afterAutospacing="1" w:line="240" w:lineRule="auto"/>
        <w:rPr>
          <w:del w:id="4394" w:author="Maribel" w:date="2018-05-13T19:28:00Z"/>
          <w:moveFrom w:id="4395" w:author="Maribel" w:date="2018-05-13T19:28:00Z"/>
          <w:lang w:val="es-ES"/>
          <w:rPrChange w:id="4396" w:author="Maribel" w:date="2018-05-14T18:36:00Z">
            <w:rPr>
              <w:del w:id="4397" w:author="Maribel" w:date="2018-05-13T19:28:00Z"/>
              <w:moveFrom w:id="4398" w:author="Maribel" w:date="2018-05-13T19:28:00Z"/>
            </w:rPr>
          </w:rPrChange>
        </w:rPr>
      </w:pPr>
      <w:moveFrom w:id="4399" w:author="Maribel" w:date="2018-05-13T19:28:00Z">
        <w:del w:id="4400" w:author="Maribel" w:date="2018-05-13T19:28:00Z">
          <w:r w:rsidRPr="00244254" w:rsidDel="009933C8">
            <w:rPr>
              <w:lang w:val="es-ES"/>
              <w:rPrChange w:id="4401" w:author="Maribel" w:date="2018-05-14T18:36:00Z">
                <w:rPr/>
              </w:rPrChange>
            </w:rPr>
            <w:delText>You can Reuse most of available Arduino / Zum shields</w:delText>
          </w:r>
        </w:del>
      </w:moveFrom>
    </w:p>
    <w:p w14:paraId="5B9BBDE5" w14:textId="6FBBBFEE" w:rsidR="001D7EF0" w:rsidRPr="00244254" w:rsidDel="009933C8" w:rsidRDefault="001D7EF0" w:rsidP="00417C15">
      <w:pPr>
        <w:numPr>
          <w:ilvl w:val="0"/>
          <w:numId w:val="7"/>
        </w:numPr>
        <w:shd w:val="clear" w:color="auto" w:fill="FFFFFF"/>
        <w:spacing w:before="60" w:after="100" w:afterAutospacing="1" w:line="240" w:lineRule="auto"/>
        <w:rPr>
          <w:del w:id="4402" w:author="Maribel" w:date="2018-05-13T19:28:00Z"/>
          <w:moveFrom w:id="4403" w:author="Maribel" w:date="2018-05-13T19:28:00Z"/>
          <w:lang w:val="es-ES"/>
          <w:rPrChange w:id="4404" w:author="Maribel" w:date="2018-05-14T18:36:00Z">
            <w:rPr>
              <w:del w:id="4405" w:author="Maribel" w:date="2018-05-13T19:28:00Z"/>
              <w:moveFrom w:id="4406" w:author="Maribel" w:date="2018-05-13T19:28:00Z"/>
            </w:rPr>
          </w:rPrChange>
        </w:rPr>
      </w:pPr>
      <w:moveFrom w:id="4407" w:author="Maribel" w:date="2018-05-13T19:28:00Z">
        <w:del w:id="4408" w:author="Maribel" w:date="2018-05-13T19:28:00Z">
          <w:r w:rsidRPr="00244254" w:rsidDel="009933C8">
            <w:rPr>
              <w:lang w:val="es-ES"/>
              <w:rPrChange w:id="4409" w:author="Maribel" w:date="2018-05-14T18:36:00Z">
                <w:rPr/>
              </w:rPrChange>
            </w:rPr>
            <w:delText>Control your robots / printbots from an FPGA</w:delText>
          </w:r>
        </w:del>
      </w:moveFrom>
    </w:p>
    <w:p w14:paraId="00D0E6FE" w14:textId="0C6AC549" w:rsidR="001D7EF0" w:rsidRPr="001D7EF0" w:rsidDel="009933C8" w:rsidRDefault="001D7EF0" w:rsidP="00417C15">
      <w:pPr>
        <w:numPr>
          <w:ilvl w:val="0"/>
          <w:numId w:val="7"/>
        </w:numPr>
        <w:shd w:val="clear" w:color="auto" w:fill="FFFFFF"/>
        <w:spacing w:before="60" w:after="100" w:afterAutospacing="1" w:line="240" w:lineRule="auto"/>
        <w:rPr>
          <w:del w:id="4410" w:author="Maribel" w:date="2018-05-13T19:28:00Z"/>
          <w:moveFrom w:id="4411" w:author="Maribel" w:date="2018-05-13T19:28:00Z"/>
          <w:lang w:val="es-ES"/>
        </w:rPr>
      </w:pPr>
      <w:moveFrom w:id="4412" w:author="Maribel" w:date="2018-05-13T19:28:00Z">
        <w:del w:id="4413" w:author="Maribel" w:date="2018-05-13T19:28:00Z">
          <w:r w:rsidRPr="001D7EF0" w:rsidDel="009933C8">
            <w:rPr>
              <w:lang w:val="es-ES"/>
            </w:rPr>
            <w:delText>12 MHZ MEMS oscillator</w:delText>
          </w:r>
        </w:del>
      </w:moveFrom>
    </w:p>
    <w:p w14:paraId="693A47DB" w14:textId="771F2DE0" w:rsidR="001D7EF0" w:rsidRPr="00244254" w:rsidDel="009933C8" w:rsidRDefault="001D7EF0" w:rsidP="00417C15">
      <w:pPr>
        <w:numPr>
          <w:ilvl w:val="0"/>
          <w:numId w:val="7"/>
        </w:numPr>
        <w:shd w:val="clear" w:color="auto" w:fill="FFFFFF"/>
        <w:spacing w:before="60" w:after="100" w:afterAutospacing="1" w:line="240" w:lineRule="auto"/>
        <w:rPr>
          <w:del w:id="4414" w:author="Maribel" w:date="2018-05-13T19:28:00Z"/>
          <w:moveFrom w:id="4415" w:author="Maribel" w:date="2018-05-13T19:28:00Z"/>
          <w:lang w:val="es-ES"/>
          <w:rPrChange w:id="4416" w:author="Maribel" w:date="2018-05-14T18:36:00Z">
            <w:rPr>
              <w:del w:id="4417" w:author="Maribel" w:date="2018-05-13T19:28:00Z"/>
              <w:moveFrom w:id="4418" w:author="Maribel" w:date="2018-05-13T19:28:00Z"/>
            </w:rPr>
          </w:rPrChange>
        </w:rPr>
      </w:pPr>
      <w:moveFrom w:id="4419" w:author="Maribel" w:date="2018-05-13T19:28:00Z">
        <w:del w:id="4420" w:author="Maribel" w:date="2018-05-13T19:28:00Z">
          <w:r w:rsidRPr="00244254" w:rsidDel="009933C8">
            <w:rPr>
              <w:lang w:val="es-ES"/>
              <w:rPrChange w:id="4421" w:author="Maribel" w:date="2018-05-14T18:36:00Z">
                <w:rPr/>
              </w:rPrChange>
            </w:rPr>
            <w:delText>ON/OFF switch (turn off your mobile robot easily)</w:delText>
          </w:r>
        </w:del>
      </w:moveFrom>
    </w:p>
    <w:p w14:paraId="7BE3957E" w14:textId="022FD899" w:rsidR="001D7EF0" w:rsidRPr="001D7EF0" w:rsidDel="009933C8" w:rsidRDefault="001D7EF0" w:rsidP="00417C15">
      <w:pPr>
        <w:numPr>
          <w:ilvl w:val="0"/>
          <w:numId w:val="7"/>
        </w:numPr>
        <w:shd w:val="clear" w:color="auto" w:fill="FFFFFF"/>
        <w:spacing w:before="60" w:after="100" w:afterAutospacing="1" w:line="240" w:lineRule="auto"/>
        <w:rPr>
          <w:del w:id="4422" w:author="Maribel" w:date="2018-05-13T19:28:00Z"/>
          <w:moveFrom w:id="4423" w:author="Maribel" w:date="2018-05-13T19:28:00Z"/>
          <w:lang w:val="es-ES"/>
        </w:rPr>
      </w:pPr>
      <w:moveFrom w:id="4424" w:author="Maribel" w:date="2018-05-13T19:28:00Z">
        <w:del w:id="4425" w:author="Maribel" w:date="2018-05-13T19:28:00Z">
          <w:r w:rsidRPr="001D7EF0" w:rsidDel="009933C8">
            <w:rPr>
              <w:lang w:val="es-ES"/>
            </w:rPr>
            <w:delText>Input power voltage: 6 - 17v</w:delText>
          </w:r>
        </w:del>
      </w:moveFrom>
    </w:p>
    <w:p w14:paraId="64EAEE85" w14:textId="0095208E" w:rsidR="001D7EF0" w:rsidRPr="00244254" w:rsidDel="009933C8" w:rsidRDefault="001D7EF0" w:rsidP="00417C15">
      <w:pPr>
        <w:numPr>
          <w:ilvl w:val="0"/>
          <w:numId w:val="7"/>
        </w:numPr>
        <w:shd w:val="clear" w:color="auto" w:fill="FFFFFF"/>
        <w:spacing w:before="60" w:after="100" w:afterAutospacing="1" w:line="240" w:lineRule="auto"/>
        <w:rPr>
          <w:del w:id="4426" w:author="Maribel" w:date="2018-05-13T19:28:00Z"/>
          <w:moveFrom w:id="4427" w:author="Maribel" w:date="2018-05-13T19:28:00Z"/>
          <w:lang w:val="es-ES"/>
          <w:rPrChange w:id="4428" w:author="Maribel" w:date="2018-05-14T18:36:00Z">
            <w:rPr>
              <w:del w:id="4429" w:author="Maribel" w:date="2018-05-13T19:28:00Z"/>
              <w:moveFrom w:id="4430" w:author="Maribel" w:date="2018-05-13T19:28:00Z"/>
            </w:rPr>
          </w:rPrChange>
        </w:rPr>
      </w:pPr>
      <w:moveFrom w:id="4431" w:author="Maribel" w:date="2018-05-13T19:28:00Z">
        <w:del w:id="4432" w:author="Maribel" w:date="2018-05-13T19:28:00Z">
          <w:r w:rsidRPr="00244254" w:rsidDel="009933C8">
            <w:rPr>
              <w:lang w:val="es-ES"/>
              <w:rPrChange w:id="4433" w:author="Maribel" w:date="2018-05-14T18:36:00Z">
                <w:rPr/>
              </w:rPrChange>
            </w:rPr>
            <w:delText>Max input current: 3A (Perfect for powering your robots)</w:delText>
          </w:r>
        </w:del>
      </w:moveFrom>
    </w:p>
    <w:p w14:paraId="23CD45F3" w14:textId="6F17C0B6" w:rsidR="001D7EF0" w:rsidRPr="001D7EF0" w:rsidDel="009933C8" w:rsidRDefault="001D7EF0" w:rsidP="00417C15">
      <w:pPr>
        <w:numPr>
          <w:ilvl w:val="0"/>
          <w:numId w:val="7"/>
        </w:numPr>
        <w:shd w:val="clear" w:color="auto" w:fill="FFFFFF"/>
        <w:spacing w:before="60" w:after="100" w:afterAutospacing="1" w:line="240" w:lineRule="auto"/>
        <w:rPr>
          <w:del w:id="4434" w:author="Maribel" w:date="2018-05-13T19:28:00Z"/>
          <w:moveFrom w:id="4435" w:author="Maribel" w:date="2018-05-13T19:28:00Z"/>
          <w:lang w:val="es-ES"/>
        </w:rPr>
      </w:pPr>
      <w:moveFrom w:id="4436" w:author="Maribel" w:date="2018-05-13T19:28:00Z">
        <w:del w:id="4437" w:author="Maribel" w:date="2018-05-13T19:28:00Z">
          <w:r w:rsidRPr="001D7EF0" w:rsidDel="009933C8">
            <w:rPr>
              <w:b/>
              <w:bCs/>
              <w:lang w:val="es-ES"/>
            </w:rPr>
            <w:delText>20 Input/output 5v pins</w:delText>
          </w:r>
        </w:del>
      </w:moveFrom>
    </w:p>
    <w:p w14:paraId="150148C2" w14:textId="7D490411" w:rsidR="001D7EF0" w:rsidRPr="001D7EF0" w:rsidDel="009933C8" w:rsidRDefault="001D7EF0" w:rsidP="00417C15">
      <w:pPr>
        <w:numPr>
          <w:ilvl w:val="0"/>
          <w:numId w:val="7"/>
        </w:numPr>
        <w:shd w:val="clear" w:color="auto" w:fill="FFFFFF"/>
        <w:spacing w:before="60" w:after="100" w:afterAutospacing="1" w:line="240" w:lineRule="auto"/>
        <w:rPr>
          <w:del w:id="4438" w:author="Maribel" w:date="2018-05-13T19:28:00Z"/>
          <w:moveFrom w:id="4439" w:author="Maribel" w:date="2018-05-13T19:28:00Z"/>
          <w:lang w:val="es-ES"/>
        </w:rPr>
      </w:pPr>
      <w:moveFrom w:id="4440" w:author="Maribel" w:date="2018-05-13T19:28:00Z">
        <w:del w:id="4441" w:author="Maribel" w:date="2018-05-13T19:28:00Z">
          <w:r w:rsidRPr="001D7EF0" w:rsidDel="009933C8">
            <w:rPr>
              <w:lang w:val="es-ES"/>
            </w:rPr>
            <w:delText>8 Input/Output 3.3V pins</w:delText>
          </w:r>
        </w:del>
      </w:moveFrom>
    </w:p>
    <w:p w14:paraId="6D50E6E8" w14:textId="02C5847D" w:rsidR="001D7EF0" w:rsidRPr="00244254" w:rsidDel="009933C8" w:rsidRDefault="001D7EF0" w:rsidP="00417C15">
      <w:pPr>
        <w:numPr>
          <w:ilvl w:val="0"/>
          <w:numId w:val="7"/>
        </w:numPr>
        <w:shd w:val="clear" w:color="auto" w:fill="FFFFFF"/>
        <w:spacing w:before="60" w:after="100" w:afterAutospacing="1" w:line="240" w:lineRule="auto"/>
        <w:rPr>
          <w:del w:id="4442" w:author="Maribel" w:date="2018-05-13T19:28:00Z"/>
          <w:moveFrom w:id="4443" w:author="Maribel" w:date="2018-05-13T19:28:00Z"/>
          <w:lang w:val="es-ES"/>
          <w:rPrChange w:id="4444" w:author="Maribel" w:date="2018-05-14T18:36:00Z">
            <w:rPr>
              <w:del w:id="4445" w:author="Maribel" w:date="2018-05-13T19:28:00Z"/>
              <w:moveFrom w:id="4446" w:author="Maribel" w:date="2018-05-13T19:28:00Z"/>
            </w:rPr>
          </w:rPrChange>
        </w:rPr>
      </w:pPr>
      <w:moveFrom w:id="4447" w:author="Maribel" w:date="2018-05-13T19:28:00Z">
        <w:del w:id="4448" w:author="Maribel" w:date="2018-05-13T19:28:00Z">
          <w:r w:rsidRPr="00244254" w:rsidDel="009933C8">
            <w:rPr>
              <w:lang w:val="es-ES"/>
              <w:rPrChange w:id="4449" w:author="Maribel" w:date="2018-05-14T18:36:00Z">
                <w:rPr/>
              </w:rPrChange>
            </w:rPr>
            <w:delText>USB micro-B connector for programming the FPGA from the PC (same than zum board)</w:delText>
          </w:r>
        </w:del>
      </w:moveFrom>
    </w:p>
    <w:p w14:paraId="53B74778" w14:textId="6E784EF4" w:rsidR="001D7EF0" w:rsidRPr="00244254" w:rsidDel="009933C8" w:rsidRDefault="001D7EF0" w:rsidP="00417C15">
      <w:pPr>
        <w:numPr>
          <w:ilvl w:val="0"/>
          <w:numId w:val="7"/>
        </w:numPr>
        <w:shd w:val="clear" w:color="auto" w:fill="FFFFFF"/>
        <w:spacing w:before="60" w:after="100" w:afterAutospacing="1" w:line="240" w:lineRule="auto"/>
        <w:rPr>
          <w:del w:id="4450" w:author="Maribel" w:date="2018-05-13T19:28:00Z"/>
          <w:moveFrom w:id="4451" w:author="Maribel" w:date="2018-05-13T19:28:00Z"/>
          <w:lang w:val="es-ES"/>
          <w:rPrChange w:id="4452" w:author="Maribel" w:date="2018-05-14T18:36:00Z">
            <w:rPr>
              <w:del w:id="4453" w:author="Maribel" w:date="2018-05-13T19:28:00Z"/>
              <w:moveFrom w:id="4454" w:author="Maribel" w:date="2018-05-13T19:28:00Z"/>
            </w:rPr>
          </w:rPrChange>
        </w:rPr>
      </w:pPr>
      <w:moveFrom w:id="4455" w:author="Maribel" w:date="2018-05-13T19:28:00Z">
        <w:del w:id="4456" w:author="Maribel" w:date="2018-05-13T19:28:00Z">
          <w:r w:rsidRPr="00244254" w:rsidDel="009933C8">
            <w:rPr>
              <w:lang w:val="es-ES"/>
              <w:rPrChange w:id="4457" w:author="Maribel" w:date="2018-05-14T18:36:00Z">
                <w:rPr/>
              </w:rPrChange>
            </w:rPr>
            <w:delText>FTDI 2232H USB device allows FPGA programming and UART interface to a PC</w:delText>
          </w:r>
        </w:del>
      </w:moveFrom>
    </w:p>
    <w:p w14:paraId="393DA3BB" w14:textId="1879D28B" w:rsidR="001D7EF0" w:rsidRPr="001D7EF0" w:rsidDel="009933C8" w:rsidRDefault="001D7EF0" w:rsidP="00417C15">
      <w:pPr>
        <w:numPr>
          <w:ilvl w:val="0"/>
          <w:numId w:val="7"/>
        </w:numPr>
        <w:shd w:val="clear" w:color="auto" w:fill="FFFFFF"/>
        <w:spacing w:before="60" w:after="100" w:afterAutospacing="1" w:line="240" w:lineRule="auto"/>
        <w:rPr>
          <w:del w:id="4458" w:author="Maribel" w:date="2018-05-13T19:28:00Z"/>
          <w:moveFrom w:id="4459" w:author="Maribel" w:date="2018-05-13T19:28:00Z"/>
          <w:lang w:val="es-ES"/>
        </w:rPr>
      </w:pPr>
      <w:moveFrom w:id="4460" w:author="Maribel" w:date="2018-05-13T19:28:00Z">
        <w:del w:id="4461" w:author="Maribel" w:date="2018-05-13T19:28:00Z">
          <w:r w:rsidRPr="001D7EF0" w:rsidDel="009933C8">
            <w:rPr>
              <w:lang w:val="es-ES"/>
            </w:rPr>
            <w:delText>Reset pushbutton</w:delText>
          </w:r>
        </w:del>
      </w:moveFrom>
    </w:p>
    <w:p w14:paraId="0CBF0E4F" w14:textId="148ED845" w:rsidR="001D7EF0" w:rsidRPr="00244254" w:rsidDel="009933C8" w:rsidRDefault="001D7EF0" w:rsidP="00417C15">
      <w:pPr>
        <w:numPr>
          <w:ilvl w:val="0"/>
          <w:numId w:val="7"/>
        </w:numPr>
        <w:shd w:val="clear" w:color="auto" w:fill="FFFFFF"/>
        <w:spacing w:before="60" w:after="100" w:afterAutospacing="1" w:line="240" w:lineRule="auto"/>
        <w:rPr>
          <w:del w:id="4462" w:author="Maribel" w:date="2018-05-13T19:28:00Z"/>
          <w:moveFrom w:id="4463" w:author="Maribel" w:date="2018-05-13T19:28:00Z"/>
          <w:lang w:val="es-ES"/>
          <w:rPrChange w:id="4464" w:author="Maribel" w:date="2018-05-14T18:36:00Z">
            <w:rPr>
              <w:del w:id="4465" w:author="Maribel" w:date="2018-05-13T19:28:00Z"/>
              <w:moveFrom w:id="4466" w:author="Maribel" w:date="2018-05-13T19:28:00Z"/>
            </w:rPr>
          </w:rPrChange>
        </w:rPr>
      </w:pPr>
      <w:moveFrom w:id="4467" w:author="Maribel" w:date="2018-05-13T19:28:00Z">
        <w:del w:id="4468" w:author="Maribel" w:date="2018-05-13T19:28:00Z">
          <w:r w:rsidRPr="00244254" w:rsidDel="009933C8">
            <w:rPr>
              <w:lang w:val="es-ES"/>
              <w:rPrChange w:id="4469" w:author="Maribel" w:date="2018-05-14T18:36:00Z">
                <w:rPr/>
              </w:rPrChange>
            </w:rPr>
            <w:delText>8 general purpose leds (user leds)</w:delText>
          </w:r>
        </w:del>
      </w:moveFrom>
    </w:p>
    <w:p w14:paraId="1894AA38" w14:textId="470B8444" w:rsidR="001D7EF0" w:rsidRPr="001D7EF0" w:rsidDel="009933C8" w:rsidRDefault="001D7EF0" w:rsidP="00417C15">
      <w:pPr>
        <w:numPr>
          <w:ilvl w:val="0"/>
          <w:numId w:val="7"/>
        </w:numPr>
        <w:shd w:val="clear" w:color="auto" w:fill="FFFFFF"/>
        <w:spacing w:before="60" w:after="100" w:afterAutospacing="1" w:line="240" w:lineRule="auto"/>
        <w:rPr>
          <w:del w:id="4470" w:author="Maribel" w:date="2018-05-13T19:28:00Z"/>
          <w:moveFrom w:id="4471" w:author="Maribel" w:date="2018-05-13T19:28:00Z"/>
          <w:lang w:val="es-ES"/>
        </w:rPr>
      </w:pPr>
      <w:moveFrom w:id="4472" w:author="Maribel" w:date="2018-05-13T19:28:00Z">
        <w:del w:id="4473" w:author="Maribel" w:date="2018-05-13T19:28:00Z">
          <w:r w:rsidRPr="001D7EF0" w:rsidDel="009933C8">
            <w:rPr>
              <w:lang w:val="es-ES"/>
            </w:rPr>
            <w:delText>2 general purpose pushbuttons</w:delText>
          </w:r>
        </w:del>
      </w:moveFrom>
    </w:p>
    <w:p w14:paraId="1A52DEB1" w14:textId="1FDDFD32" w:rsidR="001D7EF0" w:rsidRPr="001D7EF0" w:rsidDel="009933C8" w:rsidRDefault="001D7EF0" w:rsidP="00417C15">
      <w:pPr>
        <w:numPr>
          <w:ilvl w:val="0"/>
          <w:numId w:val="7"/>
        </w:numPr>
        <w:shd w:val="clear" w:color="auto" w:fill="FFFFFF"/>
        <w:spacing w:before="60" w:after="100" w:afterAutospacing="1" w:line="240" w:lineRule="auto"/>
        <w:rPr>
          <w:del w:id="4474" w:author="Maribel" w:date="2018-05-13T19:28:00Z"/>
          <w:moveFrom w:id="4475" w:author="Maribel" w:date="2018-05-13T19:28:00Z"/>
          <w:lang w:val="es-ES"/>
        </w:rPr>
      </w:pPr>
      <w:moveFrom w:id="4476" w:author="Maribel" w:date="2018-05-13T19:28:00Z">
        <w:del w:id="4477" w:author="Maribel" w:date="2018-05-13T19:28:00Z">
          <w:r w:rsidRPr="001D7EF0" w:rsidDel="009933C8">
            <w:rPr>
              <w:lang w:val="es-ES"/>
            </w:rPr>
            <w:delText>TX/RX leds</w:delText>
          </w:r>
        </w:del>
      </w:moveFrom>
    </w:p>
    <w:p w14:paraId="7835F68D" w14:textId="22472E7F" w:rsidR="001D7EF0" w:rsidRPr="001D7EF0" w:rsidDel="009933C8" w:rsidRDefault="001D7EF0" w:rsidP="00417C15">
      <w:pPr>
        <w:numPr>
          <w:ilvl w:val="0"/>
          <w:numId w:val="7"/>
        </w:numPr>
        <w:shd w:val="clear" w:color="auto" w:fill="FFFFFF"/>
        <w:spacing w:before="60" w:after="100" w:afterAutospacing="1" w:line="240" w:lineRule="auto"/>
        <w:rPr>
          <w:del w:id="4478" w:author="Maribel" w:date="2018-05-13T19:28:00Z"/>
          <w:moveFrom w:id="4479" w:author="Maribel" w:date="2018-05-13T19:28:00Z"/>
          <w:lang w:val="es-ES"/>
        </w:rPr>
      </w:pPr>
      <w:moveFrom w:id="4480" w:author="Maribel" w:date="2018-05-13T19:28:00Z">
        <w:del w:id="4481" w:author="Maribel" w:date="2018-05-13T19:28:00Z">
          <w:r w:rsidRPr="001D7EF0" w:rsidDel="009933C8">
            <w:rPr>
              <w:lang w:val="es-ES"/>
            </w:rPr>
            <w:delText>Configuration in process led</w:delText>
          </w:r>
        </w:del>
      </w:moveFrom>
    </w:p>
    <w:p w14:paraId="49407FA6" w14:textId="1FCF94FB" w:rsidR="001D7EF0" w:rsidRPr="001D7EF0" w:rsidDel="009933C8" w:rsidRDefault="001D7EF0" w:rsidP="00417C15">
      <w:pPr>
        <w:numPr>
          <w:ilvl w:val="0"/>
          <w:numId w:val="7"/>
        </w:numPr>
        <w:shd w:val="clear" w:color="auto" w:fill="FFFFFF"/>
        <w:spacing w:before="60" w:after="100" w:afterAutospacing="1" w:line="240" w:lineRule="auto"/>
        <w:rPr>
          <w:del w:id="4482" w:author="Maribel" w:date="2018-05-13T19:28:00Z"/>
          <w:moveFrom w:id="4483" w:author="Maribel" w:date="2018-05-13T19:28:00Z"/>
          <w:lang w:val="es-ES"/>
        </w:rPr>
      </w:pPr>
      <w:moveFrom w:id="4484" w:author="Maribel" w:date="2018-05-13T19:28:00Z">
        <w:del w:id="4485" w:author="Maribel" w:date="2018-05-13T19:28:00Z">
          <w:r w:rsidRPr="001D7EF0" w:rsidDel="009933C8">
            <w:rPr>
              <w:lang w:val="es-ES"/>
            </w:rPr>
            <w:delText>4 analogue inputs though I2C bus</w:delText>
          </w:r>
        </w:del>
      </w:moveFrom>
    </w:p>
    <w:p w14:paraId="4A6DEA08" w14:textId="1D8BE68A" w:rsidR="001D7EF0" w:rsidRPr="00244254" w:rsidDel="009933C8" w:rsidRDefault="001D7EF0" w:rsidP="00417C15">
      <w:pPr>
        <w:numPr>
          <w:ilvl w:val="0"/>
          <w:numId w:val="7"/>
        </w:numPr>
        <w:shd w:val="clear" w:color="auto" w:fill="FFFFFF"/>
        <w:spacing w:before="60" w:after="100" w:afterAutospacing="1" w:line="240" w:lineRule="auto"/>
        <w:rPr>
          <w:del w:id="4486" w:author="Maribel" w:date="2018-05-13T19:28:00Z"/>
          <w:moveFrom w:id="4487" w:author="Maribel" w:date="2018-05-13T19:28:00Z"/>
          <w:lang w:val="es-ES"/>
          <w:rPrChange w:id="4488" w:author="Maribel" w:date="2018-05-14T18:36:00Z">
            <w:rPr>
              <w:del w:id="4489" w:author="Maribel" w:date="2018-05-13T19:28:00Z"/>
              <w:moveFrom w:id="4490" w:author="Maribel" w:date="2018-05-13T19:28:00Z"/>
            </w:rPr>
          </w:rPrChange>
        </w:rPr>
      </w:pPr>
      <w:moveFrom w:id="4491" w:author="Maribel" w:date="2018-05-13T19:28:00Z">
        <w:del w:id="4492" w:author="Maribel" w:date="2018-05-13T19:28:00Z">
          <w:r w:rsidRPr="00244254" w:rsidDel="009933C8">
            <w:rPr>
              <w:lang w:val="es-ES"/>
              <w:rPrChange w:id="4493" w:author="Maribel" w:date="2018-05-14T18:36:00Z">
                <w:rPr/>
              </w:rPrChange>
            </w:rPr>
            <w:delText>Hardware protection against short-circuits, reverse polarity and so on</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B937CA" w:rsidDel="009933C8" w14:paraId="3145A51F" w14:textId="285F3516" w:rsidTr="007F1F80">
        <w:trPr>
          <w:del w:id="4494" w:author="Maribel" w:date="2018-05-13T19:28:00Z"/>
        </w:trPr>
        <w:tc>
          <w:tcPr>
            <w:tcW w:w="9350" w:type="dxa"/>
          </w:tcPr>
          <w:p w14:paraId="75B80FDE" w14:textId="021630EA" w:rsidR="008B1266" w:rsidRPr="003774AB" w:rsidDel="009933C8" w:rsidRDefault="008B1266" w:rsidP="00417C15">
            <w:pPr>
              <w:numPr>
                <w:ilvl w:val="0"/>
                <w:numId w:val="7"/>
              </w:numPr>
              <w:spacing w:before="60" w:after="100" w:afterAutospacing="1"/>
              <w:rPr>
                <w:del w:id="4495" w:author="Maribel" w:date="2018-05-13T19:28:00Z"/>
                <w:moveFrom w:id="4496" w:author="Maribel" w:date="2018-05-13T19:28:00Z"/>
                <w:lang w:val="es-ES"/>
              </w:rPr>
            </w:pPr>
            <w:moveFrom w:id="4497" w:author="Maribel" w:date="2018-05-13T19:28:00Z">
              <w:del w:id="4498" w:author="Maribel" w:date="2018-05-13T19:28:00Z">
                <w:r w:rsidRPr="003774AB" w:rsidDel="009933C8">
                  <w:rPr>
                    <w:noProof/>
                    <w:lang w:val="es-ES"/>
                  </w:rPr>
                  <w:drawing>
                    <wp:inline distT="0" distB="0" distL="0" distR="0" wp14:anchorId="6DC02911" wp14:editId="7FF465C3">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From>
          </w:p>
        </w:tc>
      </w:tr>
      <w:tr w:rsidR="008B1266" w:rsidRPr="00B937CA" w:rsidDel="009933C8" w14:paraId="3B33503E" w14:textId="590BB45C" w:rsidTr="007F1F80">
        <w:trPr>
          <w:del w:id="4499" w:author="Maribel" w:date="2018-05-13T19:28:00Z"/>
        </w:trPr>
        <w:tc>
          <w:tcPr>
            <w:tcW w:w="9350" w:type="dxa"/>
          </w:tcPr>
          <w:p w14:paraId="57DC5846" w14:textId="678449AF" w:rsidR="008B1266" w:rsidRPr="003774AB" w:rsidDel="009933C8" w:rsidRDefault="008B1266" w:rsidP="00417C15">
            <w:pPr>
              <w:numPr>
                <w:ilvl w:val="0"/>
                <w:numId w:val="7"/>
              </w:numPr>
              <w:spacing w:before="60" w:after="100" w:afterAutospacing="1"/>
              <w:jc w:val="center"/>
              <w:rPr>
                <w:del w:id="4500" w:author="Maribel" w:date="2018-05-13T19:28:00Z"/>
                <w:moveFrom w:id="4501" w:author="Maribel" w:date="2018-05-13T19:28:00Z"/>
                <w:lang w:val="es-ES"/>
              </w:rPr>
            </w:pPr>
            <w:moveFrom w:id="4502" w:author="Maribel" w:date="2018-05-13T19:28:00Z">
              <w:del w:id="4503" w:author="Maribel" w:date="2018-05-13T19:28:00Z">
                <w:r w:rsidRPr="003774AB" w:rsidDel="009933C8">
                  <w:rPr>
                    <w:lang w:val="es-ES"/>
                  </w:rPr>
                  <w:delText>Placa IceZUM Alhambra (Fuente: AlhambraBits)</w:delText>
                </w:r>
              </w:del>
            </w:moveFrom>
          </w:p>
        </w:tc>
      </w:tr>
    </w:tbl>
    <w:p w14:paraId="3A9A3A0F" w14:textId="31131BF1" w:rsidR="008B1266" w:rsidRPr="003774AB" w:rsidDel="009933C8" w:rsidRDefault="008B1266" w:rsidP="00417C15">
      <w:pPr>
        <w:numPr>
          <w:ilvl w:val="0"/>
          <w:numId w:val="7"/>
        </w:numPr>
        <w:shd w:val="clear" w:color="auto" w:fill="FFFFFF"/>
        <w:spacing w:before="60" w:after="100" w:afterAutospacing="1" w:line="240" w:lineRule="auto"/>
        <w:rPr>
          <w:del w:id="4504" w:author="Maribel" w:date="2018-05-13T19:28:00Z"/>
          <w:moveFrom w:id="4505" w:author="Maribel" w:date="2018-05-13T19:28:00Z"/>
          <w:lang w:val="es-ES"/>
        </w:rPr>
      </w:pPr>
    </w:p>
    <w:p w14:paraId="49B21BA1" w14:textId="4523C351" w:rsidR="00F4457E" w:rsidDel="009933C8" w:rsidRDefault="00F4457E" w:rsidP="00417C15">
      <w:pPr>
        <w:numPr>
          <w:ilvl w:val="0"/>
          <w:numId w:val="7"/>
        </w:numPr>
        <w:shd w:val="clear" w:color="auto" w:fill="FFFFFF"/>
        <w:spacing w:before="60" w:after="100" w:afterAutospacing="1" w:line="240" w:lineRule="auto"/>
        <w:rPr>
          <w:del w:id="4506" w:author="Maribel" w:date="2018-05-13T19:28:00Z"/>
          <w:moveFrom w:id="4507" w:author="Maribel" w:date="2018-05-13T19:28:00Z"/>
          <w:lang w:val="es-ES"/>
        </w:rPr>
      </w:pPr>
      <w:moveFrom w:id="4508" w:author="Maribel" w:date="2018-05-13T19:28:00Z">
        <w:del w:id="4509" w:author="Maribel" w:date="2018-05-13T19:28:00Z">
          <w:r w:rsidDel="009933C8">
            <w:rPr>
              <w:lang w:val="es-ES"/>
            </w:rPr>
            <w:delText>(*** poner una foto de mi placa).</w:delText>
          </w:r>
        </w:del>
      </w:moveFrom>
    </w:p>
    <w:p w14:paraId="50DAC295" w14:textId="40959DC3" w:rsidR="0002118B" w:rsidRPr="003774AB" w:rsidDel="009933C8" w:rsidRDefault="00364F65" w:rsidP="00417C15">
      <w:pPr>
        <w:numPr>
          <w:ilvl w:val="0"/>
          <w:numId w:val="7"/>
        </w:numPr>
        <w:shd w:val="clear" w:color="auto" w:fill="FFFFFF"/>
        <w:spacing w:before="60" w:after="100" w:afterAutospacing="1" w:line="240" w:lineRule="auto"/>
        <w:rPr>
          <w:del w:id="4510" w:author="Maribel" w:date="2018-05-13T19:28:00Z"/>
          <w:moveFrom w:id="4511" w:author="Maribel" w:date="2018-05-13T19:28:00Z"/>
          <w:lang w:val="es-ES"/>
        </w:rPr>
      </w:pPr>
      <w:moveFrom w:id="4512" w:author="Maribel" w:date="2018-05-13T19:28:00Z">
        <w:del w:id="4513" w:author="Maribel" w:date="2018-05-13T19:28:00Z">
          <w:r w:rsidRPr="003774AB" w:rsidDel="009933C8">
            <w:rPr>
              <w:lang w:val="es-ES"/>
            </w:rPr>
            <w:delText>Existen muchas placas como las de Xilinx, Altera o Papilio (algunas son libres y otras no)</w:delText>
          </w:r>
          <w:r w:rsidR="00231733" w:rsidDel="009933C8">
            <w:rPr>
              <w:lang w:val="es-ES"/>
            </w:rPr>
            <w:delText xml:space="preserve"> [12]</w:delText>
          </w:r>
          <w:r w:rsidRPr="003774AB" w:rsidDel="009933C8">
            <w:rPr>
              <w:lang w:val="es-ES"/>
            </w:rPr>
            <w:delText xml:space="preserve">. La Alhambra es </w:delText>
          </w:r>
          <w:r w:rsidR="0002118B" w:rsidRPr="003774AB" w:rsidDel="009933C8">
            <w:rPr>
              <w:lang w:val="es-ES"/>
            </w:rPr>
            <w:delText>una placa que utiliza una FPGA libre</w:delText>
          </w:r>
          <w:r w:rsidRPr="003774AB" w:rsidDel="009933C8">
            <w:rPr>
              <w:lang w:val="es-ES"/>
            </w:rPr>
            <w:delText>,</w:delText>
          </w:r>
          <w:r w:rsidR="0002118B" w:rsidRPr="003774AB" w:rsidDel="009933C8">
            <w:rPr>
              <w:lang w:val="es-ES"/>
            </w:rPr>
            <w:delText xml:space="preserve"> la iCE40 de Lattice (Clifford Wolf fue la persona encargada del trabajo de ingeniería inversa a lo largo de tres años).</w:delText>
          </w:r>
        </w:del>
      </w:moveFrom>
    </w:p>
    <w:p w14:paraId="7367B8D3" w14:textId="70111A2E" w:rsidR="0002118B" w:rsidRPr="003774AB" w:rsidDel="009933C8" w:rsidRDefault="0002118B" w:rsidP="00417C15">
      <w:pPr>
        <w:numPr>
          <w:ilvl w:val="0"/>
          <w:numId w:val="7"/>
        </w:numPr>
        <w:shd w:val="clear" w:color="auto" w:fill="FFFFFF"/>
        <w:spacing w:before="60" w:after="100" w:afterAutospacing="1" w:line="240" w:lineRule="auto"/>
        <w:rPr>
          <w:del w:id="4514" w:author="Maribel" w:date="2018-05-13T19:28:00Z"/>
          <w:moveFrom w:id="4515" w:author="Maribel" w:date="2018-05-13T19:28:00Z"/>
          <w:lang w:val="es-ES"/>
        </w:rPr>
      </w:pPr>
      <w:moveFrom w:id="4516" w:author="Maribel" w:date="2018-05-13T19:28:00Z">
        <w:del w:id="4517" w:author="Maribel" w:date="2018-05-13T19:28:00Z">
          <w:r w:rsidRPr="003774AB" w:rsidDel="009933C8">
            <w:rPr>
              <w:lang w:val="es-ES"/>
            </w:rPr>
            <w:delText>Ha sido diseñada por Eladio Delgado (*** link) en colaboración con Juan González (*** links), con la idea de que pudiera</w:delText>
          </w:r>
          <w:r w:rsidR="007B6746" w:rsidDel="009933C8">
            <w:rPr>
              <w:lang w:val="es-ES"/>
            </w:rPr>
            <w:delText>,</w:delText>
          </w:r>
          <w:r w:rsidRPr="003774AB" w:rsidDel="009933C8">
            <w:rPr>
              <w:lang w:val="es-ES"/>
            </w:rPr>
            <w:delText xml:space="preserve"> además</w:delText>
          </w:r>
          <w:r w:rsidR="007B6746" w:rsidDel="009933C8">
            <w:rPr>
              <w:lang w:val="es-ES"/>
            </w:rPr>
            <w:delText>,</w:delText>
          </w:r>
          <w:r w:rsidRPr="003774AB" w:rsidDel="009933C8">
            <w:rPr>
              <w:lang w:val="es-ES"/>
            </w:rPr>
            <w:delText xml:space="preserve"> ser utilizada en educación. También ha colaborado Jesús Arroyo, aportando IceStudio.</w:delText>
          </w:r>
        </w:del>
      </w:moveFrom>
    </w:p>
    <w:p w14:paraId="6D2A69AA" w14:textId="10435C2A" w:rsidR="0002118B" w:rsidRPr="003774AB" w:rsidDel="009933C8" w:rsidRDefault="0002118B" w:rsidP="00417C15">
      <w:pPr>
        <w:numPr>
          <w:ilvl w:val="0"/>
          <w:numId w:val="7"/>
        </w:numPr>
        <w:shd w:val="clear" w:color="auto" w:fill="FFFFFF"/>
        <w:spacing w:before="60" w:after="100" w:afterAutospacing="1" w:line="240" w:lineRule="auto"/>
        <w:rPr>
          <w:del w:id="4518" w:author="Maribel" w:date="2018-05-13T19:28:00Z"/>
          <w:moveFrom w:id="4519" w:author="Maribel" w:date="2018-05-13T19:28:00Z"/>
          <w:lang w:val="es-ES"/>
        </w:rPr>
      </w:pPr>
      <w:moveFrom w:id="4520" w:author="Maribel" w:date="2018-05-13T19:28:00Z">
        <w:del w:id="4521" w:author="Maribel" w:date="2018-05-13T19:28:00Z">
          <w:r w:rsidRPr="003774AB" w:rsidDel="009933C8">
            <w:rPr>
              <w:lang w:val="es-ES"/>
            </w:rPr>
            <w:delText xml:space="preserve">(*** no sé si esto es correcto) La empresa española BQ patrocinó el proyecto conjunto de la </w:delText>
          </w:r>
          <w:r w:rsidR="007B6746" w:rsidDel="009933C8">
            <w:rPr>
              <w:lang w:val="es-ES"/>
            </w:rPr>
            <w:delText>I</w:delText>
          </w:r>
          <w:r w:rsidRPr="003774AB" w:rsidDel="009933C8">
            <w:rPr>
              <w:lang w:val="es-ES"/>
            </w:rPr>
            <w:delText>ceZUM Alhambra junto con IceStudio y Apio en sus inicios a lo largo de 2016 y ahora el proyecto avanza gracias a sus creadores con el apoyo de la comunidad gracias a su concepto abierto y colaborativo.</w:delText>
          </w:r>
        </w:del>
      </w:moveFrom>
    </w:p>
    <w:p w14:paraId="0F249812" w14:textId="0EEB8215" w:rsidR="00364F65" w:rsidRPr="003774AB" w:rsidDel="009933C8" w:rsidRDefault="0002118B" w:rsidP="00417C15">
      <w:pPr>
        <w:numPr>
          <w:ilvl w:val="0"/>
          <w:numId w:val="7"/>
        </w:numPr>
        <w:shd w:val="clear" w:color="auto" w:fill="FFFFFF"/>
        <w:spacing w:before="60" w:after="100" w:afterAutospacing="1" w:line="240" w:lineRule="auto"/>
        <w:rPr>
          <w:del w:id="4522" w:author="Maribel" w:date="2018-05-13T19:28:00Z"/>
          <w:moveFrom w:id="4523" w:author="Maribel" w:date="2018-05-13T19:28:00Z"/>
          <w:lang w:val="es-ES"/>
        </w:rPr>
      </w:pPr>
      <w:moveFrom w:id="4524" w:author="Maribel" w:date="2018-05-13T19:28:00Z">
        <w:del w:id="4525" w:author="Maribel" w:date="2018-05-13T19:28:00Z">
          <w:r w:rsidRPr="003774AB" w:rsidDel="009933C8">
            <w:rPr>
              <w:lang w:val="es-ES"/>
            </w:rPr>
            <w:delText xml:space="preserve">De hecho, el punto más fuerte de esta placa es la comunidad que hay por detrás y a la que cada vez </w:delText>
          </w:r>
          <w:r w:rsidR="007B6746" w:rsidDel="009933C8">
            <w:rPr>
              <w:lang w:val="es-ES"/>
            </w:rPr>
            <w:delText xml:space="preserve">se </w:delText>
          </w:r>
          <w:r w:rsidRPr="003774AB" w:rsidDel="009933C8">
            <w:rPr>
              <w:lang w:val="es-ES"/>
            </w:rPr>
            <w:delText>va</w:delText>
          </w:r>
          <w:r w:rsidR="007B6746" w:rsidDel="009933C8">
            <w:rPr>
              <w:lang w:val="es-ES"/>
            </w:rPr>
            <w:delText>n</w:delText>
          </w:r>
          <w:r w:rsidRPr="003774AB" w:rsidDel="009933C8">
            <w:rPr>
              <w:lang w:val="es-ES"/>
            </w:rPr>
            <w:delText xml:space="preserve"> incorporando más personas.</w:delText>
          </w:r>
          <w:r w:rsidR="00364F65" w:rsidRPr="003774AB" w:rsidDel="009933C8">
            <w:rPr>
              <w:lang w:val="es-ES"/>
            </w:rPr>
            <w:delText xml:space="preserve"> </w:delText>
          </w:r>
          <w:r w:rsidRPr="003774AB" w:rsidDel="009933C8">
            <w:rPr>
              <w:lang w:val="es-ES"/>
            </w:rPr>
            <w:delText>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 (*** links).</w:delText>
          </w:r>
          <w:r w:rsidR="005C4F0D" w:rsidRPr="003774AB" w:rsidDel="009933C8">
            <w:rPr>
              <w:lang w:val="es-ES"/>
            </w:rPr>
            <w:delText xml:space="preserve"> Incluso el propio Juan Gonzále</w:delText>
          </w:r>
          <w:r w:rsidR="007B6746" w:rsidDel="009933C8">
            <w:rPr>
              <w:lang w:val="es-ES"/>
            </w:rPr>
            <w:delText>z</w:delText>
          </w:r>
          <w:r w:rsidR="005C4F0D" w:rsidRPr="003774AB" w:rsidDel="009933C8">
            <w:rPr>
              <w:lang w:val="es-ES"/>
            </w:rPr>
            <w:delText xml:space="preserve">, también conocido como Obijuan, ha creado una “Academia Jedi de Hardware”: cada cierto tiempo sube un tutorial sobre la IceZUM Alhambra, al final de ese tutorial propone unos ejercicios, los usuarios los </w:delText>
          </w:r>
          <w:r w:rsidR="007B6746" w:rsidDel="009933C8">
            <w:rPr>
              <w:lang w:val="es-ES"/>
            </w:rPr>
            <w:delText>resuelven</w:delText>
          </w:r>
          <w:r w:rsidR="005C4F0D" w:rsidRPr="003774AB" w:rsidDel="009933C8">
            <w:rPr>
              <w:lang w:val="es-ES"/>
            </w:rPr>
            <w:delText xml:space="preserve"> y los suben a redes y al repositorio de Github para conseguir “bitpoints”. Una gran iniciativa para animar a explorar en las FPGAs y para fomentar la competitividad. (*** links)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B937CA" w:rsidDel="009933C8" w14:paraId="092FCBF5" w14:textId="7F47603B" w:rsidTr="0026528E">
        <w:trPr>
          <w:del w:id="4526" w:author="Maribel" w:date="2018-05-13T19:28:00Z"/>
        </w:trPr>
        <w:tc>
          <w:tcPr>
            <w:tcW w:w="9350" w:type="dxa"/>
          </w:tcPr>
          <w:p w14:paraId="09EAA104" w14:textId="60CBA35F" w:rsidR="00081BB9" w:rsidRPr="003774AB" w:rsidDel="009933C8" w:rsidRDefault="00081BB9" w:rsidP="00417C15">
            <w:pPr>
              <w:numPr>
                <w:ilvl w:val="0"/>
                <w:numId w:val="7"/>
              </w:numPr>
              <w:spacing w:before="60" w:after="100" w:afterAutospacing="1"/>
              <w:jc w:val="center"/>
              <w:rPr>
                <w:del w:id="4527" w:author="Maribel" w:date="2018-05-13T19:28:00Z"/>
                <w:moveFrom w:id="4528" w:author="Maribel" w:date="2018-05-13T19:28:00Z"/>
                <w:lang w:val="es-ES"/>
              </w:rPr>
            </w:pPr>
            <w:moveFrom w:id="4529" w:author="Maribel" w:date="2018-05-13T19:28:00Z">
              <w:del w:id="4530" w:author="Maribel" w:date="2018-05-13T19:28:00Z">
                <w:r w:rsidRPr="003774AB" w:rsidDel="009933C8">
                  <w:rPr>
                    <w:noProof/>
                    <w:lang w:val="es-ES"/>
                  </w:rPr>
                  <w:drawing>
                    <wp:inline distT="0" distB="0" distL="0" distR="0" wp14:anchorId="5DF0DBF4" wp14:editId="7C33120E">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del>
            </w:moveFrom>
          </w:p>
        </w:tc>
      </w:tr>
      <w:tr w:rsidR="00081BB9" w:rsidRPr="00B937CA" w:rsidDel="009933C8" w14:paraId="446DF9CA" w14:textId="6E61F722" w:rsidTr="0026528E">
        <w:trPr>
          <w:del w:id="4531" w:author="Maribel" w:date="2018-05-13T19:28:00Z"/>
        </w:trPr>
        <w:tc>
          <w:tcPr>
            <w:tcW w:w="9350" w:type="dxa"/>
          </w:tcPr>
          <w:p w14:paraId="09B01DA5" w14:textId="7043A6C6" w:rsidR="00081BB9" w:rsidRPr="003774AB" w:rsidDel="009933C8" w:rsidRDefault="00081BB9" w:rsidP="00417C15">
            <w:pPr>
              <w:numPr>
                <w:ilvl w:val="0"/>
                <w:numId w:val="7"/>
              </w:numPr>
              <w:spacing w:before="60" w:after="100" w:afterAutospacing="1"/>
              <w:jc w:val="center"/>
              <w:rPr>
                <w:del w:id="4532" w:author="Maribel" w:date="2018-05-13T19:28:00Z"/>
                <w:moveFrom w:id="4533" w:author="Maribel" w:date="2018-05-13T19:28:00Z"/>
                <w:lang w:val="es-ES"/>
              </w:rPr>
            </w:pPr>
            <w:moveFrom w:id="4534" w:author="Maribel" w:date="2018-05-13T19:28:00Z">
              <w:del w:id="4535" w:author="Maribel" w:date="2018-05-13T19:28:00Z">
                <w:r w:rsidRPr="003774AB" w:rsidDel="009933C8">
                  <w:rPr>
                    <w:lang w:val="es-ES"/>
                  </w:rPr>
                  <w:delText>Academia Jedi de Hardware (Fuente: FPGA Wars)</w:delText>
                </w:r>
              </w:del>
            </w:moveFrom>
          </w:p>
        </w:tc>
      </w:tr>
    </w:tbl>
    <w:moveFromRangeEnd w:id="4350"/>
    <w:p w14:paraId="4A1492B9" w14:textId="56337D4D" w:rsidR="00081BB9" w:rsidRPr="00B37DED" w:rsidDel="009933C8" w:rsidRDefault="00B37DED" w:rsidP="00417C15">
      <w:pPr>
        <w:numPr>
          <w:ilvl w:val="0"/>
          <w:numId w:val="7"/>
        </w:numPr>
        <w:shd w:val="clear" w:color="auto" w:fill="FFFFFF"/>
        <w:spacing w:before="60" w:after="100" w:afterAutospacing="1" w:line="240" w:lineRule="auto"/>
        <w:rPr>
          <w:del w:id="4536" w:author="Maribel" w:date="2018-05-13T19:28:00Z"/>
          <w:b/>
          <w:sz w:val="28"/>
          <w:lang w:val="es-ES"/>
          <w:rPrChange w:id="4537" w:author="Maribel" w:date="2018-05-13T19:34:00Z">
            <w:rPr>
              <w:del w:id="4538" w:author="Maribel" w:date="2018-05-13T19:28:00Z"/>
              <w:lang w:val="es-ES"/>
            </w:rPr>
          </w:rPrChange>
        </w:rPr>
      </w:pPr>
      <w:ins w:id="4539" w:author="Maribel" w:date="2018-05-13T19:34:00Z">
        <w:r>
          <w:rPr>
            <w:b/>
            <w:sz w:val="28"/>
            <w:lang w:val="es-ES"/>
          </w:rPr>
          <w:lastRenderedPageBreak/>
          <w:t>J</w:t>
        </w:r>
        <w:r w:rsidRPr="00B37DED">
          <w:rPr>
            <w:b/>
            <w:sz w:val="28"/>
            <w:lang w:val="es-ES"/>
            <w:rPrChange w:id="4540" w:author="Maribel" w:date="2018-05-13T19:34:00Z">
              <w:rPr>
                <w:lang w:val="es-ES"/>
              </w:rPr>
            </w:rPrChange>
          </w:rPr>
          <w:t>TAG (*** pendiente)</w:t>
        </w:r>
      </w:ins>
    </w:p>
    <w:p w14:paraId="2D6AF5B3" w14:textId="6055546E" w:rsidR="00B37DED" w:rsidRPr="00B37DED" w:rsidRDefault="00B368B1" w:rsidP="00417C15">
      <w:pPr>
        <w:pStyle w:val="Prrafodelista"/>
        <w:numPr>
          <w:ilvl w:val="1"/>
          <w:numId w:val="7"/>
        </w:numPr>
        <w:shd w:val="clear" w:color="auto" w:fill="FFFFFF"/>
        <w:spacing w:before="60" w:after="100" w:afterAutospacing="1" w:line="240" w:lineRule="auto"/>
        <w:rPr>
          <w:ins w:id="4541" w:author="Maribel" w:date="2018-05-13T19:34:00Z"/>
          <w:b/>
          <w:sz w:val="28"/>
          <w:lang w:val="es-ES"/>
          <w:rPrChange w:id="4542" w:author="Maribel" w:date="2018-05-13T19:34:00Z">
            <w:rPr>
              <w:ins w:id="4543" w:author="Maribel" w:date="2018-05-13T19:34:00Z"/>
              <w:b/>
              <w:sz w:val="36"/>
              <w:lang w:val="es-ES"/>
            </w:rPr>
          </w:rPrChange>
        </w:rPr>
      </w:pPr>
      <w:del w:id="4544" w:author="Maribel" w:date="2018-05-13T19:33:00Z">
        <w:r w:rsidRPr="00B37DED" w:rsidDel="00B37DED">
          <w:rPr>
            <w:b/>
            <w:sz w:val="36"/>
            <w:lang w:val="es-ES"/>
            <w:rPrChange w:id="4545" w:author="Maribel" w:date="2018-05-13T19:34:00Z">
              <w:rPr>
                <w:lang w:val="es-ES"/>
              </w:rPr>
            </w:rPrChange>
          </w:rPr>
          <w:delText xml:space="preserve">2.10. </w:delText>
        </w:r>
      </w:del>
    </w:p>
    <w:p w14:paraId="4494F766" w14:textId="77777777" w:rsidR="00B37DED" w:rsidRPr="00B37DED" w:rsidRDefault="00B37DED">
      <w:pPr>
        <w:shd w:val="clear" w:color="auto" w:fill="FFFFFF"/>
        <w:spacing w:before="60" w:after="100" w:afterAutospacing="1" w:line="240" w:lineRule="auto"/>
        <w:rPr>
          <w:ins w:id="4546" w:author="Maribel" w:date="2018-05-13T19:34:00Z"/>
          <w:b/>
          <w:sz w:val="28"/>
          <w:lang w:val="es-ES"/>
          <w:rPrChange w:id="4547" w:author="Maribel" w:date="2018-05-13T19:34:00Z">
            <w:rPr>
              <w:ins w:id="4548" w:author="Maribel" w:date="2018-05-13T19:34:00Z"/>
              <w:lang w:val="es-ES"/>
            </w:rPr>
          </w:rPrChange>
        </w:rPr>
        <w:pPrChange w:id="4549" w:author="Maribel" w:date="2018-05-13T19:34:00Z">
          <w:pPr>
            <w:pStyle w:val="Prrafodelista"/>
            <w:numPr>
              <w:ilvl w:val="1"/>
              <w:numId w:val="5"/>
            </w:numPr>
            <w:shd w:val="clear" w:color="auto" w:fill="FFFFFF"/>
            <w:spacing w:before="60" w:after="100" w:afterAutospacing="1" w:line="240" w:lineRule="auto"/>
            <w:ind w:left="1080" w:hanging="720"/>
          </w:pPr>
        </w:pPrChange>
      </w:pPr>
    </w:p>
    <w:p w14:paraId="124DA2F8" w14:textId="5B6E62E1" w:rsidR="00186FA8" w:rsidRPr="009605A0" w:rsidRDefault="00186FA8">
      <w:pPr>
        <w:pStyle w:val="Prrafodelista"/>
        <w:numPr>
          <w:ilvl w:val="1"/>
          <w:numId w:val="7"/>
        </w:numPr>
        <w:shd w:val="clear" w:color="auto" w:fill="FFFFFF"/>
        <w:spacing w:before="60" w:after="100" w:afterAutospacing="1" w:line="240" w:lineRule="auto"/>
        <w:rPr>
          <w:ins w:id="4550" w:author="Maribel" w:date="2018-05-28T10:39:00Z"/>
          <w:b/>
          <w:lang w:val="es-ES"/>
          <w:rPrChange w:id="4551" w:author="Maribel" w:date="2018-05-28T10:39:00Z">
            <w:rPr>
              <w:ins w:id="4552" w:author="Maribel" w:date="2018-05-28T10:39:00Z"/>
              <w:b/>
              <w:sz w:val="28"/>
              <w:lang w:val="es-ES"/>
            </w:rPr>
          </w:rPrChange>
        </w:rPr>
      </w:pPr>
      <w:r w:rsidRPr="00B37DED">
        <w:rPr>
          <w:b/>
          <w:sz w:val="28"/>
          <w:lang w:val="es-ES"/>
          <w:rPrChange w:id="4553" w:author="Maribel" w:date="2018-05-13T19:33:00Z">
            <w:rPr>
              <w:lang w:val="es-ES"/>
            </w:rPr>
          </w:rPrChange>
        </w:rPr>
        <w:t xml:space="preserve">Estado actual de las </w:t>
      </w:r>
      <w:proofErr w:type="spellStart"/>
      <w:r w:rsidRPr="00B37DED">
        <w:rPr>
          <w:b/>
          <w:sz w:val="28"/>
          <w:lang w:val="es-ES"/>
          <w:rPrChange w:id="4554" w:author="Maribel" w:date="2018-05-13T19:33:00Z">
            <w:rPr>
              <w:lang w:val="es-ES"/>
            </w:rPr>
          </w:rPrChange>
        </w:rPr>
        <w:t>FPGAs</w:t>
      </w:r>
      <w:proofErr w:type="spellEnd"/>
    </w:p>
    <w:p w14:paraId="52428978" w14:textId="414F87BB" w:rsidR="009605A0" w:rsidRPr="009605A0" w:rsidDel="009605A0" w:rsidRDefault="009605A0">
      <w:pPr>
        <w:shd w:val="clear" w:color="auto" w:fill="FFFFFF"/>
        <w:spacing w:before="60" w:after="100" w:afterAutospacing="1" w:line="240" w:lineRule="auto"/>
        <w:rPr>
          <w:del w:id="4555" w:author="Maribel" w:date="2018-05-28T10:39:00Z"/>
          <w:b/>
          <w:lang w:val="es-ES"/>
          <w:rPrChange w:id="4556" w:author="Maribel" w:date="2018-05-28T10:39:00Z">
            <w:rPr>
              <w:del w:id="4557" w:author="Maribel" w:date="2018-05-28T10:39:00Z"/>
              <w:lang w:val="es-ES"/>
            </w:rPr>
          </w:rPrChange>
        </w:rPr>
      </w:pPr>
    </w:p>
    <w:p w14:paraId="4771BCD0" w14:textId="49DFECBD" w:rsidR="00702534" w:rsidRDefault="00186FA8" w:rsidP="00364F65">
      <w:pPr>
        <w:shd w:val="clear" w:color="auto" w:fill="FFFFFF"/>
        <w:spacing w:before="60" w:after="100" w:afterAutospacing="1" w:line="240" w:lineRule="auto"/>
        <w:rPr>
          <w:ins w:id="4558" w:author="Maribel" w:date="2018-05-28T10:39:00Z"/>
          <w:lang w:val="es-ES"/>
        </w:rPr>
      </w:pPr>
      <w:r>
        <w:rPr>
          <w:lang w:val="es-ES"/>
        </w:rPr>
        <w:t>A pesar de ser una tecnología disponible desde hace más de treinta años (</w:t>
      </w:r>
      <w:r w:rsidR="00937F37">
        <w:rPr>
          <w:lang w:val="es-ES"/>
        </w:rPr>
        <w:t>Xilinx</w:t>
      </w:r>
      <w:r w:rsidR="005061BD">
        <w:rPr>
          <w:lang w:val="es-ES"/>
        </w:rPr>
        <w:t xml:space="preserve"> inventó la primera FPGA comercialmente viable en</w:t>
      </w:r>
      <w:r w:rsidR="007B6746">
        <w:rPr>
          <w:lang w:val="es-ES"/>
        </w:rPr>
        <w:t xml:space="preserve"> </w:t>
      </w:r>
      <w:r w:rsidR="005061BD">
        <w:rPr>
          <w:lang w:val="es-ES"/>
        </w:rPr>
        <w:t>1985</w:t>
      </w:r>
      <w:r>
        <w:rPr>
          <w:lang w:val="es-ES"/>
        </w:rPr>
        <w:t xml:space="preserve">), la difusión de este tipo de circuitos y su accesibilidad al usuario en </w:t>
      </w:r>
      <w:del w:id="4559" w:author="Maribel" w:date="2018-05-27T22:33:00Z">
        <w:r w:rsidDel="004814FD">
          <w:rPr>
            <w:lang w:val="es-ES"/>
          </w:rPr>
          <w:delText>general,</w:delText>
        </w:r>
      </w:del>
      <w:ins w:id="4560" w:author="Maribel" w:date="2018-05-27T22:33:00Z">
        <w:r w:rsidR="004814FD">
          <w:rPr>
            <w:lang w:val="es-ES"/>
          </w:rPr>
          <w:t>general</w:t>
        </w:r>
      </w:ins>
      <w:r>
        <w:rPr>
          <w:lang w:val="es-ES"/>
        </w:rPr>
        <w:t xml:space="preserve"> es un hecho relativamente reciente. A ello han contribu</w:t>
      </w:r>
      <w:r w:rsidR="003A3EC1">
        <w:rPr>
          <w:lang w:val="es-ES"/>
        </w:rPr>
        <w:t>i</w:t>
      </w:r>
      <w:r>
        <w:rPr>
          <w:lang w:val="es-ES"/>
        </w:rPr>
        <w:t xml:space="preserve">do múltiples factores, entre los cuales podemos destacar la adquisición de Altera, </w:t>
      </w:r>
      <w:del w:id="4561" w:author="Maribel" w:date="2018-05-28T10:40:00Z">
        <w:r w:rsidDel="009605A0">
          <w:rPr>
            <w:lang w:val="es-ES"/>
          </w:rPr>
          <w:delText>el segundo mayor</w:delText>
        </w:r>
      </w:del>
      <w:ins w:id="4562" w:author="Maribel" w:date="2018-05-28T10:40:00Z">
        <w:r w:rsidR="009605A0">
          <w:rPr>
            <w:lang w:val="es-ES"/>
          </w:rPr>
          <w:t>uno de los mayores</w:t>
        </w:r>
      </w:ins>
      <w:r>
        <w:rPr>
          <w:lang w:val="es-ES"/>
        </w:rPr>
        <w:t xml:space="preserve"> fabricante</w:t>
      </w:r>
      <w:ins w:id="4563" w:author="Maribel" w:date="2018-05-28T10:40:00Z">
        <w:r w:rsidR="009605A0">
          <w:rPr>
            <w:lang w:val="es-ES"/>
          </w:rPr>
          <w:t>s</w:t>
        </w:r>
      </w:ins>
      <w:r>
        <w:rPr>
          <w:lang w:val="es-ES"/>
        </w:rPr>
        <w:t xml:space="preserve"> de </w:t>
      </w:r>
      <w:proofErr w:type="spellStart"/>
      <w:r>
        <w:rPr>
          <w:lang w:val="es-ES"/>
        </w:rPr>
        <w:t>FPGAs</w:t>
      </w:r>
      <w:proofErr w:type="spellEnd"/>
      <w:ins w:id="4564" w:author="Maribel" w:date="2018-05-28T10:40:00Z">
        <w:r w:rsidR="009605A0">
          <w:rPr>
            <w:lang w:val="es-ES"/>
          </w:rPr>
          <w:t xml:space="preserve"> a nivel</w:t>
        </w:r>
      </w:ins>
      <w:r>
        <w:rPr>
          <w:lang w:val="es-ES"/>
        </w:rPr>
        <w:t xml:space="preserve"> mundial, por parte de Intel en 2015.</w:t>
      </w:r>
      <w:r w:rsidR="00702534">
        <w:rPr>
          <w:lang w:val="es-ES"/>
        </w:rPr>
        <w:t xml:space="preserve"> La entrada en escena de este último </w:t>
      </w:r>
      <w:ins w:id="4565" w:author="Maribel" w:date="2018-05-27T01:01:00Z">
        <w:r w:rsidR="00DC629B">
          <w:rPr>
            <w:lang w:val="es-ES"/>
          </w:rPr>
          <w:t>h</w:t>
        </w:r>
      </w:ins>
      <w:r w:rsidR="00702534">
        <w:rPr>
          <w:lang w:val="es-ES"/>
        </w:rPr>
        <w:t>a incrementado el nivel de competencia, provocando el lanzamiento de productos basados en FPGA con mayores capacidades y a menor precio.</w:t>
      </w:r>
    </w:p>
    <w:p w14:paraId="1DCBDBDC" w14:textId="6A8FEFDB" w:rsidR="009605A0" w:rsidRDefault="009605A0" w:rsidP="009605A0">
      <w:pPr>
        <w:rPr>
          <w:ins w:id="4566" w:author="Maribel" w:date="2018-05-28T10:39:00Z"/>
          <w:lang w:val="es-ES"/>
        </w:rPr>
      </w:pPr>
      <w:ins w:id="4567" w:author="Maribel" w:date="2018-05-28T10:39:00Z">
        <w:r w:rsidRPr="009B55F9">
          <w:rPr>
            <w:lang w:val="es-ES"/>
          </w:rPr>
          <w:t>El CEO de I</w:t>
        </w:r>
        <w:r>
          <w:rPr>
            <w:lang w:val="es-ES"/>
          </w:rPr>
          <w:t xml:space="preserve">ntel Brian </w:t>
        </w:r>
        <w:proofErr w:type="spellStart"/>
        <w:r>
          <w:rPr>
            <w:lang w:val="es-ES"/>
          </w:rPr>
          <w:t>Krzanich</w:t>
        </w:r>
      </w:ins>
      <w:proofErr w:type="spellEnd"/>
      <w:ins w:id="4568" w:author="Maribel" w:date="2018-05-28T10:41:00Z">
        <w:r>
          <w:rPr>
            <w:lang w:val="es-ES"/>
          </w:rPr>
          <w:t xml:space="preserve"> resaltó</w:t>
        </w:r>
      </w:ins>
      <w:ins w:id="4569" w:author="Maribel" w:date="2018-05-28T10:39:00Z">
        <w:r>
          <w:rPr>
            <w:lang w:val="es-ES"/>
          </w:rPr>
          <w:t xml:space="preserve"> </w:t>
        </w:r>
        <w:r w:rsidRPr="009605A0">
          <w:rPr>
            <w:lang w:val="es-ES"/>
          </w:rPr>
          <w:t>en</w:t>
        </w:r>
      </w:ins>
      <w:ins w:id="4570" w:author="Maribel" w:date="2018-05-28T10:41:00Z">
        <w:r w:rsidRPr="009605A0">
          <w:rPr>
            <w:lang w:val="es-ES"/>
            <w:rPrChange w:id="4571" w:author="Maribel" w:date="2018-05-28T10:41:00Z">
              <w:rPr/>
            </w:rPrChange>
          </w:rPr>
          <w:t xml:space="preserve"> </w:t>
        </w:r>
        <w:r>
          <w:rPr>
            <w:lang w:val="es-ES"/>
          </w:rPr>
          <w:t xml:space="preserve">la </w:t>
        </w:r>
        <w:r w:rsidRPr="00A310F0">
          <w:rPr>
            <w:i/>
            <w:lang w:val="es-ES"/>
            <w:rPrChange w:id="4572" w:author="Maribel" w:date="2018-05-28T19:14:00Z">
              <w:rPr>
                <w:lang w:val="es-ES"/>
              </w:rPr>
            </w:rPrChange>
          </w:rPr>
          <w:t xml:space="preserve">Intel </w:t>
        </w:r>
        <w:proofErr w:type="spellStart"/>
        <w:r w:rsidRPr="00A310F0">
          <w:rPr>
            <w:i/>
            <w:lang w:val="es-ES"/>
            <w:rPrChange w:id="4573" w:author="Maribel" w:date="2018-05-28T19:14:00Z">
              <w:rPr>
                <w:lang w:val="es-ES"/>
              </w:rPr>
            </w:rPrChange>
          </w:rPr>
          <w:t>SoC</w:t>
        </w:r>
        <w:proofErr w:type="spellEnd"/>
        <w:r w:rsidRPr="00A310F0">
          <w:rPr>
            <w:i/>
            <w:lang w:val="es-ES"/>
            <w:rPrChange w:id="4574" w:author="Maribel" w:date="2018-05-28T19:14:00Z">
              <w:rPr>
                <w:lang w:val="es-ES"/>
              </w:rPr>
            </w:rPrChange>
          </w:rPr>
          <w:t xml:space="preserve"> FPGA </w:t>
        </w:r>
        <w:proofErr w:type="spellStart"/>
        <w:r w:rsidRPr="00A310F0">
          <w:rPr>
            <w:i/>
            <w:lang w:val="es-ES"/>
            <w:rPrChange w:id="4575" w:author="Maribel" w:date="2018-05-28T19:14:00Z">
              <w:rPr>
                <w:lang w:val="es-ES"/>
              </w:rPr>
            </w:rPrChange>
          </w:rPr>
          <w:t>Developer</w:t>
        </w:r>
        <w:proofErr w:type="spellEnd"/>
        <w:r w:rsidRPr="00A310F0">
          <w:rPr>
            <w:i/>
            <w:lang w:val="es-ES"/>
            <w:rPrChange w:id="4576" w:author="Maribel" w:date="2018-05-28T19:14:00Z">
              <w:rPr>
                <w:lang w:val="es-ES"/>
              </w:rPr>
            </w:rPrChange>
          </w:rPr>
          <w:t xml:space="preserve"> </w:t>
        </w:r>
        <w:proofErr w:type="spellStart"/>
        <w:r w:rsidRPr="00A310F0">
          <w:rPr>
            <w:i/>
            <w:lang w:val="es-ES"/>
            <w:rPrChange w:id="4577" w:author="Maribel" w:date="2018-05-28T19:14:00Z">
              <w:rPr>
                <w:lang w:val="es-ES"/>
              </w:rPr>
            </w:rPrChange>
          </w:rPr>
          <w:t>Forum</w:t>
        </w:r>
      </w:ins>
      <w:proofErr w:type="spellEnd"/>
      <w:ins w:id="4578" w:author="Maribel" w:date="2018-05-28T19:14:00Z">
        <w:r w:rsidR="00A310F0">
          <w:rPr>
            <w:i/>
            <w:lang w:val="es-ES"/>
          </w:rPr>
          <w:t xml:space="preserve"> 2016</w:t>
        </w:r>
      </w:ins>
      <w:ins w:id="4579" w:author="Maribel" w:date="2018-05-28T10:41:00Z">
        <w:r>
          <w:rPr>
            <w:lang w:val="es-ES"/>
          </w:rPr>
          <w:t xml:space="preserve"> </w:t>
        </w:r>
      </w:ins>
      <w:ins w:id="4580" w:author="Maribel" w:date="2018-05-28T10:39:00Z">
        <w:r>
          <w:rPr>
            <w:lang w:val="es-ES"/>
          </w:rPr>
          <w:t xml:space="preserve">la importancia </w:t>
        </w:r>
      </w:ins>
      <w:ins w:id="4581" w:author="Maribel" w:date="2018-05-28T19:15:00Z">
        <w:r w:rsidR="002232F0">
          <w:rPr>
            <w:lang w:val="es-ES"/>
          </w:rPr>
          <w:t>que tiene para para</w:t>
        </w:r>
      </w:ins>
      <w:ins w:id="4582" w:author="Maribel" w:date="2018-05-28T10:39:00Z">
        <w:r>
          <w:rPr>
            <w:lang w:val="es-ES"/>
          </w:rPr>
          <w:t xml:space="preserve"> Intel </w:t>
        </w:r>
      </w:ins>
      <w:ins w:id="4583" w:author="Maribel" w:date="2018-05-28T19:15:00Z">
        <w:r w:rsidR="002232F0">
          <w:rPr>
            <w:lang w:val="es-ES"/>
          </w:rPr>
          <w:t>el</w:t>
        </w:r>
      </w:ins>
      <w:ins w:id="4584" w:author="Maribel" w:date="2018-05-28T10:42:00Z">
        <w:r w:rsidR="00D6192D">
          <w:rPr>
            <w:lang w:val="es-ES"/>
          </w:rPr>
          <w:t xml:space="preserve"> negocio de l</w:t>
        </w:r>
      </w:ins>
      <w:ins w:id="4585" w:author="Maribel" w:date="2018-05-28T10:39:00Z">
        <w:r>
          <w:rPr>
            <w:lang w:val="es-ES"/>
          </w:rPr>
          <w:t xml:space="preserve">as </w:t>
        </w:r>
        <w:proofErr w:type="spellStart"/>
        <w:r>
          <w:rPr>
            <w:lang w:val="es-ES"/>
          </w:rPr>
          <w:t>FPGAs</w:t>
        </w:r>
        <w:proofErr w:type="spellEnd"/>
        <w:r>
          <w:rPr>
            <w:lang w:val="es-ES"/>
          </w:rPr>
          <w:t xml:space="preserve">. </w:t>
        </w:r>
      </w:ins>
      <w:ins w:id="4586" w:author="Maribel" w:date="2018-05-28T10:42:00Z">
        <w:r w:rsidR="00D6192D">
          <w:rPr>
            <w:lang w:val="es-ES"/>
          </w:rPr>
          <w:t>Quieren aprovechar la transformación digit</w:t>
        </w:r>
      </w:ins>
      <w:ins w:id="4587" w:author="Maribel" w:date="2018-05-28T10:43:00Z">
        <w:r w:rsidR="00D6192D">
          <w:rPr>
            <w:lang w:val="es-ES"/>
          </w:rPr>
          <w:t xml:space="preserve">al. </w:t>
        </w:r>
      </w:ins>
      <w:ins w:id="4588" w:author="Maribel" w:date="2018-05-28T10:39:00Z">
        <w:r>
          <w:rPr>
            <w:lang w:val="es-ES"/>
          </w:rPr>
          <w:t xml:space="preserve">La mayor partida </w:t>
        </w:r>
      </w:ins>
      <w:ins w:id="4589" w:author="Maribel" w:date="2018-05-28T10:43:00Z">
        <w:r w:rsidR="00D6192D">
          <w:rPr>
            <w:lang w:val="es-ES"/>
          </w:rPr>
          <w:t xml:space="preserve">de esta empresa </w:t>
        </w:r>
      </w:ins>
      <w:ins w:id="4590" w:author="Maribel" w:date="2018-05-28T10:39:00Z">
        <w:r>
          <w:rPr>
            <w:lang w:val="es-ES"/>
          </w:rPr>
          <w:t>viene de la habilidad de aplicar la ley de Moore a su</w:t>
        </w:r>
      </w:ins>
      <w:ins w:id="4591" w:author="Maribel" w:date="2018-05-28T10:43:00Z">
        <w:r w:rsidR="00D6192D">
          <w:rPr>
            <w:lang w:val="es-ES"/>
          </w:rPr>
          <w:t xml:space="preserve"> proceso de diseño</w:t>
        </w:r>
      </w:ins>
      <w:ins w:id="4592" w:author="Maribel" w:date="2018-05-28T19:15:00Z">
        <w:r w:rsidR="002232F0">
          <w:rPr>
            <w:lang w:val="es-ES"/>
          </w:rPr>
          <w:t xml:space="preserve"> y </w:t>
        </w:r>
      </w:ins>
      <w:ins w:id="4593" w:author="Maribel" w:date="2018-05-28T10:39:00Z">
        <w:r>
          <w:rPr>
            <w:lang w:val="es-ES"/>
          </w:rPr>
          <w:t>fabricación</w:t>
        </w:r>
      </w:ins>
      <w:ins w:id="4594" w:author="Maribel" w:date="2018-05-28T10:43:00Z">
        <w:r w:rsidR="00D6192D">
          <w:rPr>
            <w:lang w:val="es-ES"/>
          </w:rPr>
          <w:t xml:space="preserve"> y a su </w:t>
        </w:r>
      </w:ins>
      <w:ins w:id="4595" w:author="Maribel" w:date="2018-05-28T10:39:00Z">
        <w:r>
          <w:rPr>
            <w:lang w:val="es-ES"/>
          </w:rPr>
          <w:t>conocimiento de</w:t>
        </w:r>
      </w:ins>
      <w:ins w:id="4596" w:author="Maribel" w:date="2018-05-28T10:43:00Z">
        <w:r w:rsidR="00D6192D">
          <w:rPr>
            <w:lang w:val="es-ES"/>
          </w:rPr>
          <w:t xml:space="preserve"> </w:t>
        </w:r>
      </w:ins>
      <w:ins w:id="4597" w:author="Maribel" w:date="2018-05-28T10:44:00Z">
        <w:r w:rsidR="00D6192D">
          <w:rPr>
            <w:lang w:val="es-ES"/>
          </w:rPr>
          <w:t>l</w:t>
        </w:r>
      </w:ins>
      <w:ins w:id="4598" w:author="Maribel" w:date="2018-05-28T10:39:00Z">
        <w:r>
          <w:rPr>
            <w:lang w:val="es-ES"/>
          </w:rPr>
          <w:t xml:space="preserve">os sistemas </w:t>
        </w:r>
      </w:ins>
      <w:ins w:id="4599" w:author="Maribel" w:date="2018-05-28T10:44:00Z">
        <w:r w:rsidR="00D6192D">
          <w:rPr>
            <w:lang w:val="es-ES"/>
          </w:rPr>
          <w:t xml:space="preserve">y la arquitectura junto con su experiencia en el sector </w:t>
        </w:r>
      </w:ins>
      <w:ins w:id="4600" w:author="Maribel" w:date="2018-05-28T10:39:00Z">
        <w:r>
          <w:rPr>
            <w:lang w:val="es-ES"/>
          </w:rPr>
          <w:t>para hacer crecer el negocio base.</w:t>
        </w:r>
      </w:ins>
      <w:ins w:id="4601" w:author="Maribel" w:date="2018-05-28T19:16:00Z">
        <w:r w:rsidR="002232F0">
          <w:rPr>
            <w:lang w:val="es-ES"/>
          </w:rPr>
          <w:t xml:space="preserve"> </w:t>
        </w:r>
      </w:ins>
      <w:ins w:id="4602" w:author="Maribel" w:date="2018-05-28T10:44:00Z">
        <w:r w:rsidR="00D6192D">
          <w:rPr>
            <w:lang w:val="es-ES"/>
          </w:rPr>
          <w:t xml:space="preserve">Por eso, </w:t>
        </w:r>
      </w:ins>
      <w:ins w:id="4603" w:author="Maribel" w:date="2018-05-28T19:16:00Z">
        <w:r w:rsidR="002232F0">
          <w:rPr>
            <w:lang w:val="es-ES"/>
          </w:rPr>
          <w:t>se ha</w:t>
        </w:r>
      </w:ins>
      <w:ins w:id="4604" w:author="Maribel" w:date="2018-05-28T19:17:00Z">
        <w:r w:rsidR="002232F0">
          <w:rPr>
            <w:lang w:val="es-ES"/>
          </w:rPr>
          <w:t>n unido,</w:t>
        </w:r>
      </w:ins>
      <w:ins w:id="4605" w:author="Maribel" w:date="2018-05-28T19:16:00Z">
        <w:r w:rsidR="002232F0">
          <w:rPr>
            <w:lang w:val="es-ES"/>
          </w:rPr>
          <w:t xml:space="preserve"> por una parte,</w:t>
        </w:r>
      </w:ins>
      <w:ins w:id="4606" w:author="Maribel" w:date="2018-05-28T10:39:00Z">
        <w:r>
          <w:rPr>
            <w:lang w:val="es-ES"/>
          </w:rPr>
          <w:t xml:space="preserve"> </w:t>
        </w:r>
      </w:ins>
      <w:ins w:id="4607" w:author="Maribel" w:date="2018-05-28T10:44:00Z">
        <w:r w:rsidR="00D6192D">
          <w:rPr>
            <w:lang w:val="es-ES"/>
          </w:rPr>
          <w:t xml:space="preserve">su </w:t>
        </w:r>
      </w:ins>
      <w:ins w:id="4608" w:author="Maribel" w:date="2018-05-28T10:39:00Z">
        <w:r>
          <w:rPr>
            <w:lang w:val="es-ES"/>
          </w:rPr>
          <w:t>innovación</w:t>
        </w:r>
      </w:ins>
      <w:ins w:id="4609" w:author="Maribel" w:date="2018-05-28T19:17:00Z">
        <w:r w:rsidR="002232F0">
          <w:rPr>
            <w:lang w:val="es-ES"/>
          </w:rPr>
          <w:t xml:space="preserve">, y por otra, </w:t>
        </w:r>
      </w:ins>
      <w:ins w:id="4610" w:author="Maribel" w:date="2018-05-28T10:39:00Z">
        <w:r>
          <w:rPr>
            <w:lang w:val="es-ES"/>
          </w:rPr>
          <w:t xml:space="preserve">la experiencia en el </w:t>
        </w:r>
      </w:ins>
      <w:ins w:id="4611" w:author="Maribel" w:date="2018-05-28T10:45:00Z">
        <w:r w:rsidR="00D6192D">
          <w:rPr>
            <w:lang w:val="es-ES"/>
          </w:rPr>
          <w:t>hardware programable</w:t>
        </w:r>
      </w:ins>
      <w:ins w:id="4612" w:author="Maribel" w:date="2018-05-28T10:39:00Z">
        <w:r>
          <w:rPr>
            <w:lang w:val="es-ES"/>
          </w:rPr>
          <w:t xml:space="preserve"> de Altera. Uno de los primeros productos </w:t>
        </w:r>
      </w:ins>
      <w:ins w:id="4613" w:author="Maribel" w:date="2018-05-28T19:17:00Z">
        <w:r w:rsidR="002232F0">
          <w:rPr>
            <w:lang w:val="es-ES"/>
          </w:rPr>
          <w:t>que lanzó f</w:t>
        </w:r>
      </w:ins>
      <w:ins w:id="4614" w:author="Maribel" w:date="2018-05-28T19:18:00Z">
        <w:r w:rsidR="002232F0">
          <w:rPr>
            <w:lang w:val="es-ES"/>
          </w:rPr>
          <w:t>ue</w:t>
        </w:r>
      </w:ins>
      <w:ins w:id="4615" w:author="Maribel" w:date="2018-05-28T10:39:00Z">
        <w:r>
          <w:rPr>
            <w:lang w:val="es-ES"/>
          </w:rPr>
          <w:t xml:space="preserve"> la </w:t>
        </w:r>
        <w:proofErr w:type="spellStart"/>
        <w:r w:rsidRPr="002232F0">
          <w:rPr>
            <w:i/>
            <w:lang w:val="es-ES"/>
            <w:rPrChange w:id="4616" w:author="Maribel" w:date="2018-05-28T19:18:00Z">
              <w:rPr>
                <w:lang w:val="es-ES"/>
              </w:rPr>
            </w:rPrChange>
          </w:rPr>
          <w:t>Stratix</w:t>
        </w:r>
        <w:proofErr w:type="spellEnd"/>
        <w:r w:rsidRPr="002232F0">
          <w:rPr>
            <w:i/>
            <w:lang w:val="es-ES"/>
            <w:rPrChange w:id="4617" w:author="Maribel" w:date="2018-05-28T19:18:00Z">
              <w:rPr>
                <w:lang w:val="es-ES"/>
              </w:rPr>
            </w:rPrChange>
          </w:rPr>
          <w:t xml:space="preserve"> 10 </w:t>
        </w:r>
        <w:proofErr w:type="spellStart"/>
        <w:r w:rsidRPr="002232F0">
          <w:rPr>
            <w:i/>
            <w:lang w:val="es-ES"/>
            <w:rPrChange w:id="4618" w:author="Maribel" w:date="2018-05-28T19:18:00Z">
              <w:rPr>
                <w:lang w:val="es-ES"/>
              </w:rPr>
            </w:rPrChange>
          </w:rPr>
          <w:t>SoC</w:t>
        </w:r>
      </w:ins>
      <w:proofErr w:type="spellEnd"/>
      <w:ins w:id="4619" w:author="Maribel" w:date="2018-05-28T19:18:00Z">
        <w:r w:rsidR="002232F0" w:rsidRPr="002232F0">
          <w:rPr>
            <w:lang w:val="es-ES"/>
            <w:rPrChange w:id="4620" w:author="Maribel" w:date="2018-05-28T19:18:00Z">
              <w:rPr>
                <w:i/>
                <w:lang w:val="es-ES"/>
              </w:rPr>
            </w:rPrChange>
          </w:rPr>
          <w:t xml:space="preserve"> (2016)</w:t>
        </w:r>
      </w:ins>
      <w:ins w:id="4621" w:author="Maribel" w:date="2018-05-28T10:39:00Z">
        <w:r>
          <w:rPr>
            <w:lang w:val="es-ES"/>
          </w:rPr>
          <w:t xml:space="preserve"> </w:t>
        </w:r>
      </w:ins>
      <w:ins w:id="4622" w:author="Maribel" w:date="2018-05-28T19:18:00Z">
        <w:r w:rsidR="002232F0">
          <w:rPr>
            <w:lang w:val="es-ES"/>
          </w:rPr>
          <w:t>con</w:t>
        </w:r>
      </w:ins>
      <w:ins w:id="4623" w:author="Maribel" w:date="2018-05-28T19:19:00Z">
        <w:r w:rsidR="002232F0">
          <w:rPr>
            <w:lang w:val="es-ES"/>
          </w:rPr>
          <w:t xml:space="preserve">, entre otras características, </w:t>
        </w:r>
      </w:ins>
      <w:ins w:id="4624" w:author="Maribel" w:date="2018-05-28T10:39:00Z">
        <w:r>
          <w:rPr>
            <w:lang w:val="es-ES"/>
          </w:rPr>
          <w:t xml:space="preserve">silicio de 14 nanómetros, núcleos ARM y una arquitectura </w:t>
        </w:r>
        <w:r w:rsidRPr="002232F0">
          <w:rPr>
            <w:i/>
            <w:lang w:val="es-ES"/>
            <w:rPrChange w:id="4625" w:author="Maribel" w:date="2018-05-28T19:18:00Z">
              <w:rPr>
                <w:lang w:val="es-ES"/>
              </w:rPr>
            </w:rPrChange>
          </w:rPr>
          <w:t xml:space="preserve">Intel </w:t>
        </w:r>
        <w:proofErr w:type="spellStart"/>
        <w:r w:rsidRPr="002232F0">
          <w:rPr>
            <w:i/>
            <w:lang w:val="es-ES"/>
            <w:rPrChange w:id="4626" w:author="Maribel" w:date="2018-05-28T19:18:00Z">
              <w:rPr>
                <w:lang w:val="es-ES"/>
              </w:rPr>
            </w:rPrChange>
          </w:rPr>
          <w:t>HyperFlex</w:t>
        </w:r>
        <w:proofErr w:type="spellEnd"/>
        <w:r w:rsidRPr="002232F0">
          <w:rPr>
            <w:i/>
            <w:lang w:val="es-ES"/>
            <w:rPrChange w:id="4627" w:author="Maribel" w:date="2018-05-28T19:18:00Z">
              <w:rPr>
                <w:lang w:val="es-ES"/>
              </w:rPr>
            </w:rPrChange>
          </w:rPr>
          <w:t xml:space="preserve"> FPGA</w:t>
        </w:r>
        <w:r>
          <w:rPr>
            <w:lang w:val="es-ES"/>
          </w:rPr>
          <w:t xml:space="preserve"> con ventajas en rendimiento, eficiencia energética, densida</w:t>
        </w:r>
      </w:ins>
      <w:ins w:id="4628" w:author="Maribel" w:date="2018-05-28T10:45:00Z">
        <w:r w:rsidR="00D6192D">
          <w:rPr>
            <w:lang w:val="es-ES"/>
          </w:rPr>
          <w:t>d</w:t>
        </w:r>
      </w:ins>
      <w:ins w:id="4629" w:author="Maribel" w:date="2018-05-28T10:39:00Z">
        <w:r>
          <w:rPr>
            <w:lang w:val="es-ES"/>
          </w:rPr>
          <w:t xml:space="preserve"> e integración del sistema respecto a anteriores </w:t>
        </w:r>
        <w:proofErr w:type="spellStart"/>
        <w:r>
          <w:rPr>
            <w:lang w:val="es-ES"/>
          </w:rPr>
          <w:t>FPGAs</w:t>
        </w:r>
        <w:proofErr w:type="spellEnd"/>
        <w:r>
          <w:rPr>
            <w:lang w:val="es-ES"/>
          </w:rPr>
          <w:t xml:space="preserve"> existentes.</w:t>
        </w:r>
      </w:ins>
      <w:ins w:id="4630" w:author="Maribel" w:date="2018-05-28T19:19:00Z">
        <w:r w:rsidR="002232F0">
          <w:rPr>
            <w:lang w:val="es-ES"/>
          </w:rPr>
          <w:t xml:space="preserve"> </w:t>
        </w:r>
      </w:ins>
      <w:ins w:id="4631" w:author="Maribel" w:date="2018-05-28T19:20:00Z">
        <w:r w:rsidR="002232F0">
          <w:rPr>
            <w:lang w:val="es-ES"/>
          </w:rPr>
          <w:t xml:space="preserve">Quieren usar las </w:t>
        </w:r>
        <w:proofErr w:type="spellStart"/>
        <w:r w:rsidR="002232F0">
          <w:rPr>
            <w:lang w:val="es-ES"/>
          </w:rPr>
          <w:t>FPGAs</w:t>
        </w:r>
        <w:proofErr w:type="spellEnd"/>
        <w:r w:rsidR="002232F0">
          <w:rPr>
            <w:lang w:val="es-ES"/>
          </w:rPr>
          <w:t xml:space="preserve"> como un recurso acelerador en sus centros de procesamiento de datos y h</w:t>
        </w:r>
      </w:ins>
      <w:ins w:id="4632" w:author="Maribel" w:date="2018-05-28T19:19:00Z">
        <w:r w:rsidR="002232F0">
          <w:rPr>
            <w:lang w:val="es-ES"/>
          </w:rPr>
          <w:t>an apostado muy fuerte por este secto</w:t>
        </w:r>
      </w:ins>
      <w:ins w:id="4633" w:author="Maribel" w:date="2018-05-28T19:20:00Z">
        <w:r w:rsidR="002232F0">
          <w:rPr>
            <w:lang w:val="es-ES"/>
          </w:rPr>
          <w:t>r.</w:t>
        </w:r>
      </w:ins>
    </w:p>
    <w:p w14:paraId="0F542FE4" w14:textId="1CF1E810" w:rsidR="009605A0" w:rsidRDefault="009605A0" w:rsidP="009605A0">
      <w:pPr>
        <w:rPr>
          <w:ins w:id="4634" w:author="Maribel" w:date="2018-05-28T10:39:00Z"/>
          <w:lang w:val="es-ES"/>
        </w:rPr>
      </w:pPr>
      <w:ins w:id="4635" w:author="Maribel" w:date="2018-05-28T10:39:00Z">
        <w:r>
          <w:rPr>
            <w:lang w:val="es-ES"/>
          </w:rPr>
          <w:t xml:space="preserve">Otras empresas como Schneider, </w:t>
        </w:r>
      </w:ins>
      <w:ins w:id="4636" w:author="Maribel" w:date="2018-05-28T19:20:00Z">
        <w:r w:rsidR="00F2545B">
          <w:rPr>
            <w:lang w:val="es-ES"/>
          </w:rPr>
          <w:t>empresa dedicada a</w:t>
        </w:r>
      </w:ins>
      <w:ins w:id="4637" w:author="Maribel" w:date="2018-05-28T19:21:00Z">
        <w:r w:rsidR="00F2545B">
          <w:rPr>
            <w:lang w:val="es-ES"/>
          </w:rPr>
          <w:t xml:space="preserve"> la fabricación</w:t>
        </w:r>
      </w:ins>
      <w:ins w:id="4638" w:author="Maribel" w:date="2018-05-28T10:39:00Z">
        <w:r>
          <w:rPr>
            <w:lang w:val="es-ES"/>
          </w:rPr>
          <w:t xml:space="preserve"> dispositivos </w:t>
        </w:r>
        <w:proofErr w:type="spellStart"/>
        <w:r>
          <w:rPr>
            <w:lang w:val="es-ES"/>
          </w:rPr>
          <w:t>I</w:t>
        </w:r>
      </w:ins>
      <w:ins w:id="4639" w:author="Maribel" w:date="2018-05-28T19:20:00Z">
        <w:r w:rsidR="00F2545B">
          <w:rPr>
            <w:lang w:val="es-ES"/>
          </w:rPr>
          <w:t>o</w:t>
        </w:r>
      </w:ins>
      <w:ins w:id="4640" w:author="Maribel" w:date="2018-05-28T10:39:00Z">
        <w:r>
          <w:rPr>
            <w:lang w:val="es-ES"/>
          </w:rPr>
          <w:t>T</w:t>
        </w:r>
        <w:proofErr w:type="spellEnd"/>
        <w:r>
          <w:rPr>
            <w:lang w:val="es-ES"/>
          </w:rPr>
          <w:t>, también usa</w:t>
        </w:r>
      </w:ins>
      <w:ins w:id="4641" w:author="Maribel" w:date="2018-05-28T19:21:00Z">
        <w:r w:rsidR="00F2545B">
          <w:rPr>
            <w:lang w:val="es-ES"/>
          </w:rPr>
          <w:t>n</w:t>
        </w:r>
      </w:ins>
      <w:ins w:id="4642" w:author="Maribel" w:date="2018-05-28T10:39:00Z">
        <w:r>
          <w:rPr>
            <w:lang w:val="es-ES"/>
          </w:rPr>
          <w:t xml:space="preserve"> </w:t>
        </w:r>
        <w:proofErr w:type="spellStart"/>
        <w:r>
          <w:rPr>
            <w:lang w:val="es-ES"/>
          </w:rPr>
          <w:t>FPGAs</w:t>
        </w:r>
        <w:proofErr w:type="spellEnd"/>
        <w:r>
          <w:rPr>
            <w:lang w:val="es-ES"/>
          </w:rPr>
          <w:t xml:space="preserve">, trabajando además con Intel y Altera, usando </w:t>
        </w:r>
        <w:proofErr w:type="spellStart"/>
        <w:r>
          <w:rPr>
            <w:lang w:val="es-ES"/>
          </w:rPr>
          <w:t>FPGAs</w:t>
        </w:r>
        <w:proofErr w:type="spellEnd"/>
        <w:r>
          <w:rPr>
            <w:lang w:val="es-ES"/>
          </w:rPr>
          <w:t xml:space="preserve"> </w:t>
        </w:r>
        <w:proofErr w:type="spellStart"/>
        <w:r>
          <w:rPr>
            <w:lang w:val="es-ES"/>
          </w:rPr>
          <w:t>SoC</w:t>
        </w:r>
        <w:proofErr w:type="spellEnd"/>
        <w:r>
          <w:rPr>
            <w:lang w:val="es-ES"/>
          </w:rPr>
          <w:t xml:space="preserve"> </w:t>
        </w:r>
        <w:proofErr w:type="spellStart"/>
        <w:r>
          <w:rPr>
            <w:lang w:val="es-ES"/>
          </w:rPr>
          <w:t>Cyclone</w:t>
        </w:r>
        <w:proofErr w:type="spellEnd"/>
        <w:r>
          <w:rPr>
            <w:lang w:val="es-ES"/>
          </w:rPr>
          <w:t xml:space="preserve"> 5 en sus plataformas de control embebida</w:t>
        </w:r>
      </w:ins>
      <w:ins w:id="4643" w:author="Maribel" w:date="2018-05-28T19:21:00Z">
        <w:r w:rsidR="00F2545B">
          <w:rPr>
            <w:lang w:val="es-ES"/>
          </w:rPr>
          <w:t>s</w:t>
        </w:r>
      </w:ins>
      <w:ins w:id="4644" w:author="Maribel" w:date="2018-05-28T10:39:00Z">
        <w:r>
          <w:rPr>
            <w:lang w:val="es-ES"/>
          </w:rPr>
          <w:t>.</w:t>
        </w:r>
      </w:ins>
      <w:ins w:id="4645" w:author="Maribel" w:date="2018-05-28T19:21:00Z">
        <w:r w:rsidR="00F2545B">
          <w:rPr>
            <w:lang w:val="es-ES"/>
          </w:rPr>
          <w:t xml:space="preserve"> </w:t>
        </w:r>
      </w:ins>
      <w:ins w:id="4646" w:author="Maribel" w:date="2018-05-28T10:39:00Z">
        <w:r>
          <w:rPr>
            <w:lang w:val="es-ES"/>
          </w:rPr>
          <w:t xml:space="preserve">En </w:t>
        </w:r>
      </w:ins>
      <w:ins w:id="4647" w:author="Maribel" w:date="2018-05-28T19:22:00Z">
        <w:r w:rsidR="00F2545B">
          <w:rPr>
            <w:lang w:val="es-ES"/>
          </w:rPr>
          <w:t>el</w:t>
        </w:r>
      </w:ins>
      <w:ins w:id="4648" w:author="Maribel" w:date="2018-05-28T10:39:00Z">
        <w:r>
          <w:rPr>
            <w:lang w:val="es-ES"/>
          </w:rPr>
          <w:t xml:space="preserve"> mundo de IOT hay diferentes plataformas de comunicación, como Modbus, PROFINET, Ethernet, etc.</w:t>
        </w:r>
      </w:ins>
      <w:ins w:id="4649" w:author="Maribel" w:date="2018-05-28T19:22:00Z">
        <w:r w:rsidR="00F2545B">
          <w:rPr>
            <w:lang w:val="es-ES"/>
          </w:rPr>
          <w:t xml:space="preserve"> </w:t>
        </w:r>
      </w:ins>
      <w:ins w:id="4650" w:author="Maribel" w:date="2018-05-28T10:39:00Z">
        <w:r>
          <w:rPr>
            <w:lang w:val="es-ES"/>
          </w:rPr>
          <w:t>En el pasado, esos chips tendrían que ha</w:t>
        </w:r>
      </w:ins>
      <w:ins w:id="4651" w:author="Maribel" w:date="2018-05-28T10:50:00Z">
        <w:r w:rsidR="001944D1">
          <w:rPr>
            <w:lang w:val="es-ES"/>
          </w:rPr>
          <w:t>b</w:t>
        </w:r>
      </w:ins>
      <w:ins w:id="4652" w:author="Maribel" w:date="2018-05-28T10:39:00Z">
        <w:r>
          <w:rPr>
            <w:lang w:val="es-ES"/>
          </w:rPr>
          <w:t xml:space="preserve">er sido chips ASIC, es decir, chips personalizados para cada uno de estos protocolos. Con </w:t>
        </w:r>
        <w:proofErr w:type="spellStart"/>
        <w:r w:rsidRPr="00F2545B">
          <w:rPr>
            <w:i/>
            <w:lang w:val="es-ES"/>
            <w:rPrChange w:id="4653" w:author="Maribel" w:date="2018-05-28T19:22:00Z">
              <w:rPr>
                <w:lang w:val="es-ES"/>
              </w:rPr>
            </w:rPrChange>
          </w:rPr>
          <w:t>FPGAs</w:t>
        </w:r>
        <w:proofErr w:type="spellEnd"/>
        <w:r w:rsidRPr="00F2545B">
          <w:rPr>
            <w:i/>
            <w:lang w:val="es-ES"/>
            <w:rPrChange w:id="4654" w:author="Maribel" w:date="2018-05-28T19:22:00Z">
              <w:rPr>
                <w:lang w:val="es-ES"/>
              </w:rPr>
            </w:rPrChange>
          </w:rPr>
          <w:t xml:space="preserve"> </w:t>
        </w:r>
        <w:proofErr w:type="spellStart"/>
        <w:r w:rsidRPr="00F2545B">
          <w:rPr>
            <w:i/>
            <w:lang w:val="es-ES"/>
            <w:rPrChange w:id="4655" w:author="Maribel" w:date="2018-05-28T19:22:00Z">
              <w:rPr>
                <w:lang w:val="es-ES"/>
              </w:rPr>
            </w:rPrChange>
          </w:rPr>
          <w:t>SoC</w:t>
        </w:r>
        <w:proofErr w:type="spellEnd"/>
        <w:r>
          <w:rPr>
            <w:lang w:val="es-ES"/>
          </w:rPr>
          <w:t xml:space="preserve"> </w:t>
        </w:r>
      </w:ins>
      <w:ins w:id="4656" w:author="Maribel" w:date="2018-05-28T19:22:00Z">
        <w:r w:rsidR="00F2545B">
          <w:rPr>
            <w:lang w:val="es-ES"/>
          </w:rPr>
          <w:t>podemos</w:t>
        </w:r>
      </w:ins>
      <w:ins w:id="4657" w:author="Maribel" w:date="2018-05-28T10:39:00Z">
        <w:r>
          <w:rPr>
            <w:lang w:val="es-ES"/>
          </w:rPr>
          <w:t xml:space="preserve"> programar lo que queramos. Ahí </w:t>
        </w:r>
      </w:ins>
      <w:ins w:id="4658" w:author="Maribel" w:date="2018-05-28T10:53:00Z">
        <w:r w:rsidR="00C607E2">
          <w:rPr>
            <w:lang w:val="es-ES"/>
          </w:rPr>
          <w:t>reside gran parte d</w:t>
        </w:r>
      </w:ins>
      <w:ins w:id="4659" w:author="Maribel" w:date="2018-05-28T10:39:00Z">
        <w:r>
          <w:rPr>
            <w:lang w:val="es-ES"/>
          </w:rPr>
          <w:t>el poder.</w:t>
        </w:r>
      </w:ins>
    </w:p>
    <w:p w14:paraId="3FCF4FE6" w14:textId="63249A7E" w:rsidR="009605A0" w:rsidRDefault="00754854" w:rsidP="009605A0">
      <w:pPr>
        <w:shd w:val="clear" w:color="auto" w:fill="FFFFFF"/>
        <w:spacing w:before="60" w:after="100" w:afterAutospacing="1" w:line="240" w:lineRule="auto"/>
        <w:rPr>
          <w:ins w:id="4660" w:author="Maribel" w:date="2018-05-28T12:05:00Z"/>
          <w:lang w:val="es-ES"/>
        </w:rPr>
      </w:pPr>
      <w:ins w:id="4661" w:author="Maribel" w:date="2018-05-28T10:52:00Z">
        <w:r>
          <w:rPr>
            <w:lang w:val="es-ES"/>
          </w:rPr>
          <w:t>Esta es una tendencia</w:t>
        </w:r>
      </w:ins>
      <w:ins w:id="4662" w:author="Maribel" w:date="2018-05-28T19:22:00Z">
        <w:r w:rsidR="000527B3">
          <w:rPr>
            <w:lang w:val="es-ES"/>
          </w:rPr>
          <w:t xml:space="preserve"> </w:t>
        </w:r>
      </w:ins>
      <w:ins w:id="4663" w:author="Maribel" w:date="2018-05-28T19:23:00Z">
        <w:r w:rsidR="000527B3">
          <w:rPr>
            <w:lang w:val="es-ES"/>
          </w:rPr>
          <w:t>está llegando también a otro grande como Amazon. Podemos ver un ejemplo en lo</w:t>
        </w:r>
      </w:ins>
      <w:ins w:id="4664" w:author="Maribel" w:date="2018-05-28T10:52:00Z">
        <w:r>
          <w:rPr>
            <w:lang w:val="es-ES"/>
          </w:rPr>
          <w:t xml:space="preserve">s </w:t>
        </w:r>
      </w:ins>
      <w:ins w:id="4665" w:author="Maribel" w:date="2018-05-28T19:23:00Z">
        <w:r w:rsidR="000527B3">
          <w:rPr>
            <w:lang w:val="es-ES"/>
          </w:rPr>
          <w:t xml:space="preserve">servicios </w:t>
        </w:r>
      </w:ins>
      <w:ins w:id="4666" w:author="Maribel" w:date="2018-05-28T10:52:00Z">
        <w:r>
          <w:rPr>
            <w:lang w:val="es-ES"/>
          </w:rPr>
          <w:t xml:space="preserve">ofrecidos por AWS (Amazon Web </w:t>
        </w:r>
        <w:proofErr w:type="spellStart"/>
        <w:r>
          <w:rPr>
            <w:lang w:val="es-ES"/>
          </w:rPr>
          <w:t>Services</w:t>
        </w:r>
        <w:proofErr w:type="spellEnd"/>
        <w:r>
          <w:rPr>
            <w:lang w:val="es-ES"/>
          </w:rPr>
          <w:t>), en los que el desarrollador cuenta con instancias de ejecución que combinan los servidores tradicionales con hardware reconfigurable de tipo FPGA.</w:t>
        </w:r>
      </w:ins>
      <w:ins w:id="4667" w:author="Maribel" w:date="2018-05-28T19:23:00Z">
        <w:r w:rsidR="000527B3">
          <w:rPr>
            <w:lang w:val="es-ES"/>
          </w:rPr>
          <w:t xml:space="preserve"> </w:t>
        </w:r>
      </w:ins>
      <w:ins w:id="4668" w:author="Maribel" w:date="2018-05-28T10:50:00Z">
        <w:r w:rsidR="001944D1">
          <w:rPr>
            <w:lang w:val="es-ES"/>
          </w:rPr>
          <w:t>A fecha de</w:t>
        </w:r>
      </w:ins>
      <w:ins w:id="4669" w:author="Maribel" w:date="2018-05-28T10:51:00Z">
        <w:r w:rsidR="001944D1">
          <w:rPr>
            <w:lang w:val="es-ES"/>
          </w:rPr>
          <w:t>l año 2018, o</w:t>
        </w:r>
      </w:ins>
      <w:ins w:id="4670" w:author="Maribel" w:date="2018-05-28T10:39:00Z">
        <w:r w:rsidR="009605A0">
          <w:rPr>
            <w:lang w:val="es-ES"/>
          </w:rPr>
          <w:t xml:space="preserve">frece instancias llamadas F1 de Amazon EC2, que contiene una </w:t>
        </w:r>
        <w:proofErr w:type="gramStart"/>
        <w:r w:rsidR="009605A0">
          <w:rPr>
            <w:lang w:val="es-ES"/>
          </w:rPr>
          <w:t xml:space="preserve">AMI </w:t>
        </w:r>
      </w:ins>
      <w:ins w:id="4671" w:author="Maribel" w:date="2018-05-28T19:27:00Z">
        <w:r w:rsidR="00DC6FA9">
          <w:rPr>
            <w:lang w:val="es-ES"/>
          </w:rPr>
          <w:t xml:space="preserve"> </w:t>
        </w:r>
      </w:ins>
      <w:ins w:id="4672" w:author="Maribel" w:date="2018-05-28T19:28:00Z">
        <w:r w:rsidR="00DC6FA9">
          <w:rPr>
            <w:lang w:val="es-ES"/>
          </w:rPr>
          <w:t>(</w:t>
        </w:r>
        <w:proofErr w:type="gramEnd"/>
        <w:r w:rsidR="00DC6FA9">
          <w:rPr>
            <w:lang w:val="es-ES"/>
          </w:rPr>
          <w:t xml:space="preserve">Amazon Machine </w:t>
        </w:r>
        <w:proofErr w:type="spellStart"/>
        <w:r w:rsidR="00DC6FA9">
          <w:rPr>
            <w:lang w:val="es-ES"/>
          </w:rPr>
          <w:t>Image</w:t>
        </w:r>
        <w:proofErr w:type="spellEnd"/>
        <w:r w:rsidR="00DC6FA9">
          <w:rPr>
            <w:lang w:val="es-ES"/>
          </w:rPr>
          <w:t xml:space="preserve">), que es como se llama a una configuración determinada para una instancia, </w:t>
        </w:r>
      </w:ins>
      <w:ins w:id="4673" w:author="Maribel" w:date="2018-05-28T10:39:00Z">
        <w:r w:rsidR="009605A0">
          <w:rPr>
            <w:lang w:val="es-ES"/>
          </w:rPr>
          <w:t xml:space="preserve">basada en el sistema operativo CentOS proporcionada por AWS. </w:t>
        </w:r>
      </w:ins>
      <w:ins w:id="4674" w:author="Maribel" w:date="2018-05-28T19:29:00Z">
        <w:r w:rsidR="00DC6FA9">
          <w:rPr>
            <w:lang w:val="es-ES"/>
          </w:rPr>
          <w:t xml:space="preserve">Posee </w:t>
        </w:r>
      </w:ins>
      <w:ins w:id="4675" w:author="Maribel" w:date="2018-05-28T10:39:00Z">
        <w:r w:rsidR="009605A0">
          <w:rPr>
            <w:lang w:val="es-ES"/>
          </w:rPr>
          <w:t xml:space="preserve">herramientas para desarrollar, simular, depurar y compilar para </w:t>
        </w:r>
        <w:proofErr w:type="spellStart"/>
        <w:r w:rsidR="009605A0">
          <w:rPr>
            <w:lang w:val="es-ES"/>
          </w:rPr>
          <w:t>FPGAs</w:t>
        </w:r>
        <w:proofErr w:type="spellEnd"/>
        <w:r w:rsidR="009605A0">
          <w:rPr>
            <w:lang w:val="es-ES"/>
          </w:rPr>
          <w:t xml:space="preserve">, como software </w:t>
        </w:r>
        <w:proofErr w:type="spellStart"/>
        <w:r w:rsidR="009605A0" w:rsidRPr="00DC6FA9">
          <w:rPr>
            <w:i/>
            <w:lang w:val="es-ES"/>
            <w:rPrChange w:id="4676" w:author="Maribel" w:date="2018-05-28T19:29:00Z">
              <w:rPr>
                <w:lang w:val="es-ES"/>
              </w:rPr>
            </w:rPrChange>
          </w:rPr>
          <w:t>Xilinix</w:t>
        </w:r>
        <w:proofErr w:type="spellEnd"/>
        <w:r w:rsidR="009605A0" w:rsidRPr="00DC6FA9">
          <w:rPr>
            <w:i/>
            <w:lang w:val="es-ES"/>
            <w:rPrChange w:id="4677" w:author="Maribel" w:date="2018-05-28T19:29:00Z">
              <w:rPr>
                <w:lang w:val="es-ES"/>
              </w:rPr>
            </w:rPrChange>
          </w:rPr>
          <w:t xml:space="preserve"> Vivado</w:t>
        </w:r>
        <w:r w:rsidR="009605A0">
          <w:rPr>
            <w:lang w:val="es-ES"/>
          </w:rPr>
          <w:t xml:space="preserve"> o </w:t>
        </w:r>
        <w:proofErr w:type="spellStart"/>
        <w:r w:rsidR="009605A0" w:rsidRPr="00DC6FA9">
          <w:rPr>
            <w:i/>
            <w:lang w:val="es-ES"/>
            <w:rPrChange w:id="4678" w:author="Maribel" w:date="2018-05-28T19:29:00Z">
              <w:rPr>
                <w:lang w:val="es-ES"/>
              </w:rPr>
            </w:rPrChange>
          </w:rPr>
          <w:t>SCDAccel</w:t>
        </w:r>
        <w:proofErr w:type="spellEnd"/>
        <w:r w:rsidR="009605A0">
          <w:rPr>
            <w:lang w:val="es-ES"/>
          </w:rPr>
          <w:t xml:space="preserve"> y HDL como </w:t>
        </w:r>
        <w:proofErr w:type="spellStart"/>
        <w:r w:rsidR="009605A0">
          <w:rPr>
            <w:lang w:val="es-ES"/>
          </w:rPr>
          <w:t>Verilog</w:t>
        </w:r>
        <w:proofErr w:type="spellEnd"/>
        <w:r w:rsidR="009605A0">
          <w:rPr>
            <w:lang w:val="es-ES"/>
          </w:rPr>
          <w:t xml:space="preserve"> o VHDL, </w:t>
        </w:r>
      </w:ins>
      <w:ins w:id="4679" w:author="Maribel" w:date="2018-05-28T19:30:00Z">
        <w:r w:rsidR="00DC6FA9">
          <w:rPr>
            <w:lang w:val="es-ES"/>
          </w:rPr>
          <w:t>esto es</w:t>
        </w:r>
      </w:ins>
      <w:ins w:id="4680" w:author="Maribel" w:date="2018-05-28T19:29:00Z">
        <w:r w:rsidR="00DC6FA9">
          <w:rPr>
            <w:lang w:val="es-ES"/>
          </w:rPr>
          <w:t>, u</w:t>
        </w:r>
      </w:ins>
      <w:ins w:id="4681" w:author="Maribel" w:date="2018-05-28T10:39:00Z">
        <w:r w:rsidR="009605A0">
          <w:rPr>
            <w:lang w:val="es-ES"/>
          </w:rPr>
          <w:t xml:space="preserve">n kit de desarrollo de hardware (HDK). Una vez que tenemos el diseño completo para la FPGA, se genera el </w:t>
        </w:r>
        <w:proofErr w:type="spellStart"/>
        <w:r w:rsidR="009605A0">
          <w:rPr>
            <w:lang w:val="es-ES"/>
          </w:rPr>
          <w:t>bitstream</w:t>
        </w:r>
        <w:proofErr w:type="spellEnd"/>
        <w:r w:rsidR="009605A0">
          <w:rPr>
            <w:lang w:val="es-ES"/>
          </w:rPr>
          <w:t xml:space="preserve"> junto con varios datos más necesarios propios de Amazon formando lo que se llama AFI</w:t>
        </w:r>
      </w:ins>
      <w:ins w:id="4682" w:author="Maribel" w:date="2018-05-28T19:30:00Z">
        <w:r w:rsidR="00DC6FA9">
          <w:rPr>
            <w:lang w:val="es-ES"/>
          </w:rPr>
          <w:t xml:space="preserve"> (Amazon </w:t>
        </w:r>
      </w:ins>
      <w:ins w:id="4683" w:author="Maribel" w:date="2018-05-28T19:31:00Z">
        <w:r w:rsidR="00DC6FA9">
          <w:rPr>
            <w:lang w:val="es-ES"/>
          </w:rPr>
          <w:t xml:space="preserve">FPGA </w:t>
        </w:r>
        <w:proofErr w:type="spellStart"/>
        <w:r w:rsidR="00DC6FA9">
          <w:rPr>
            <w:lang w:val="es-ES"/>
          </w:rPr>
          <w:t>Image</w:t>
        </w:r>
      </w:ins>
      <w:proofErr w:type="spellEnd"/>
      <w:ins w:id="4684" w:author="Maribel" w:date="2018-05-28T19:30:00Z">
        <w:r w:rsidR="00DC6FA9">
          <w:rPr>
            <w:lang w:val="es-ES"/>
          </w:rPr>
          <w:t>)</w:t>
        </w:r>
      </w:ins>
      <w:ins w:id="4685" w:author="Maribel" w:date="2018-05-28T10:39:00Z">
        <w:r w:rsidR="009605A0">
          <w:rPr>
            <w:lang w:val="es-ES"/>
          </w:rPr>
          <w:t xml:space="preserve">, </w:t>
        </w:r>
      </w:ins>
      <w:ins w:id="4686" w:author="Maribel" w:date="2018-05-28T10:51:00Z">
        <w:r w:rsidR="001944D1">
          <w:rPr>
            <w:lang w:val="es-ES"/>
          </w:rPr>
          <w:t>que,</w:t>
        </w:r>
      </w:ins>
      <w:ins w:id="4687" w:author="Maribel" w:date="2018-05-28T10:39:00Z">
        <w:r w:rsidR="009605A0">
          <w:rPr>
            <w:lang w:val="es-ES"/>
          </w:rPr>
          <w:t xml:space="preserve"> además, </w:t>
        </w:r>
      </w:ins>
      <w:ins w:id="4688" w:author="Maribel" w:date="2018-05-28T19:31:00Z">
        <w:r w:rsidR="00E57CA5">
          <w:rPr>
            <w:lang w:val="es-ES"/>
          </w:rPr>
          <w:t>es</w:t>
        </w:r>
      </w:ins>
      <w:ins w:id="4689" w:author="Maribel" w:date="2018-05-28T10:39:00Z">
        <w:r w:rsidR="009605A0">
          <w:rPr>
            <w:lang w:val="es-ES"/>
          </w:rPr>
          <w:t xml:space="preserve"> cifrada</w:t>
        </w:r>
      </w:ins>
      <w:ins w:id="4690" w:author="Maribel" w:date="2018-05-28T19:31:00Z">
        <w:r w:rsidR="00E57CA5">
          <w:rPr>
            <w:lang w:val="es-ES"/>
          </w:rPr>
          <w:t xml:space="preserve"> para más seguridad</w:t>
        </w:r>
      </w:ins>
      <w:ins w:id="4691" w:author="Maribel" w:date="2018-05-28T10:39:00Z">
        <w:r w:rsidR="009605A0">
          <w:rPr>
            <w:lang w:val="es-ES"/>
          </w:rPr>
          <w:t>. Al final, se carga en la FPGA usando servicios de AWS.</w:t>
        </w:r>
      </w:ins>
    </w:p>
    <w:p w14:paraId="06D32089" w14:textId="6C93D70C" w:rsidR="002A5E01" w:rsidRDefault="002A5E01" w:rsidP="009605A0">
      <w:pPr>
        <w:shd w:val="clear" w:color="auto" w:fill="FFFFFF"/>
        <w:spacing w:before="60" w:after="100" w:afterAutospacing="1" w:line="240" w:lineRule="auto"/>
        <w:rPr>
          <w:ins w:id="4692" w:author="Maribel" w:date="2018-05-28T12:05:00Z"/>
          <w:lang w:val="es-ES"/>
        </w:rPr>
      </w:pPr>
    </w:p>
    <w:p w14:paraId="7EADD8CC" w14:textId="2CF6D981" w:rsidR="002A5E01" w:rsidRDefault="002A5E01" w:rsidP="009605A0">
      <w:pPr>
        <w:shd w:val="clear" w:color="auto" w:fill="FFFFFF"/>
        <w:spacing w:before="60" w:after="100" w:afterAutospacing="1" w:line="240" w:lineRule="auto"/>
        <w:rPr>
          <w:ins w:id="4693" w:author="Maribel" w:date="2018-05-28T12:18:00Z"/>
          <w:lang w:val="es-ES"/>
        </w:rPr>
      </w:pPr>
      <w:ins w:id="4694" w:author="Maribel" w:date="2018-05-28T12:05:00Z">
        <w:r>
          <w:rPr>
            <w:lang w:val="es-ES"/>
          </w:rPr>
          <w:lastRenderedPageBreak/>
          <w:t xml:space="preserve">Microsoft </w:t>
        </w:r>
      </w:ins>
      <w:ins w:id="4695" w:author="Maribel" w:date="2018-05-28T19:31:00Z">
        <w:r w:rsidR="002B043E">
          <w:rPr>
            <w:lang w:val="es-ES"/>
          </w:rPr>
          <w:t xml:space="preserve">fue el pionero en integrar </w:t>
        </w:r>
        <w:proofErr w:type="spellStart"/>
        <w:r w:rsidR="002B043E">
          <w:rPr>
            <w:lang w:val="es-ES"/>
          </w:rPr>
          <w:t>FPGAs</w:t>
        </w:r>
        <w:proofErr w:type="spellEnd"/>
        <w:r w:rsidR="002B043E">
          <w:rPr>
            <w:lang w:val="es-ES"/>
          </w:rPr>
          <w:t xml:space="preserve"> en sus servidores</w:t>
        </w:r>
      </w:ins>
      <w:ins w:id="4696" w:author="Maribel" w:date="2018-05-28T12:05:00Z">
        <w:r w:rsidR="002D2B36">
          <w:rPr>
            <w:lang w:val="es-ES"/>
          </w:rPr>
          <w:t xml:space="preserve">. En 2010 comenzó el proyecto </w:t>
        </w:r>
        <w:proofErr w:type="spellStart"/>
        <w:r w:rsidR="002D2B36">
          <w:rPr>
            <w:lang w:val="es-ES"/>
          </w:rPr>
          <w:t>Cat</w:t>
        </w:r>
      </w:ins>
      <w:ins w:id="4697" w:author="Maribel" w:date="2018-05-28T12:06:00Z">
        <w:r w:rsidR="002D2B36">
          <w:rPr>
            <w:lang w:val="es-ES"/>
          </w:rPr>
          <w:t>apult</w:t>
        </w:r>
        <w:proofErr w:type="spellEnd"/>
        <w:r w:rsidR="002D2B36">
          <w:rPr>
            <w:lang w:val="es-ES"/>
          </w:rPr>
          <w:t>, una iniciativa</w:t>
        </w:r>
      </w:ins>
      <w:ins w:id="4698" w:author="Maribel" w:date="2018-05-28T12:07:00Z">
        <w:r w:rsidR="002D2B36">
          <w:rPr>
            <w:lang w:val="es-ES"/>
          </w:rPr>
          <w:t xml:space="preserve"> </w:t>
        </w:r>
      </w:ins>
      <w:ins w:id="4699" w:author="Maribel" w:date="2018-05-28T19:32:00Z">
        <w:r w:rsidR="002B043E">
          <w:rPr>
            <w:lang w:val="es-ES"/>
          </w:rPr>
          <w:t>cuya intención es</w:t>
        </w:r>
      </w:ins>
      <w:ins w:id="4700" w:author="Maribel" w:date="2018-05-28T12:07:00Z">
        <w:r w:rsidR="002D2B36">
          <w:rPr>
            <w:lang w:val="es-ES"/>
          </w:rPr>
          <w:t xml:space="preserve"> transform</w:t>
        </w:r>
      </w:ins>
      <w:ins w:id="4701" w:author="Maribel" w:date="2018-05-28T19:32:00Z">
        <w:r w:rsidR="002B043E">
          <w:rPr>
            <w:lang w:val="es-ES"/>
          </w:rPr>
          <w:t xml:space="preserve">ar </w:t>
        </w:r>
      </w:ins>
      <w:ins w:id="4702" w:author="Maribel" w:date="2018-05-28T12:07:00Z">
        <w:r w:rsidR="002D2B36">
          <w:rPr>
            <w:lang w:val="es-ES"/>
          </w:rPr>
          <w:t xml:space="preserve">la computación en la nube personalizando sus </w:t>
        </w:r>
        <w:proofErr w:type="gramStart"/>
        <w:r w:rsidR="002D2B36">
          <w:rPr>
            <w:lang w:val="es-ES"/>
          </w:rPr>
          <w:t xml:space="preserve">servidores </w:t>
        </w:r>
      </w:ins>
      <w:ins w:id="4703" w:author="Maribel" w:date="2018-05-28T19:32:00Z">
        <w:r w:rsidR="002B043E">
          <w:rPr>
            <w:lang w:val="es-ES"/>
          </w:rPr>
          <w:t xml:space="preserve"> a</w:t>
        </w:r>
        <w:proofErr w:type="gramEnd"/>
        <w:r w:rsidR="002B043E">
          <w:rPr>
            <w:lang w:val="es-ES"/>
          </w:rPr>
          <w:t xml:space="preserve"> través de</w:t>
        </w:r>
      </w:ins>
      <w:ins w:id="4704" w:author="Maribel" w:date="2018-05-28T12:07:00Z">
        <w:r w:rsidR="002D2B36">
          <w:rPr>
            <w:lang w:val="es-ES"/>
          </w:rPr>
          <w:t xml:space="preserve"> </w:t>
        </w:r>
      </w:ins>
      <w:proofErr w:type="spellStart"/>
      <w:ins w:id="4705" w:author="Maribel" w:date="2018-05-28T12:08:00Z">
        <w:r w:rsidR="002D2B36">
          <w:rPr>
            <w:lang w:val="es-ES"/>
          </w:rPr>
          <w:t>CPUs</w:t>
        </w:r>
      </w:ins>
      <w:proofErr w:type="spellEnd"/>
      <w:ins w:id="4706" w:author="Maribel" w:date="2018-05-28T12:07:00Z">
        <w:r w:rsidR="002D2B36">
          <w:rPr>
            <w:lang w:val="es-ES"/>
          </w:rPr>
          <w:t xml:space="preserve"> convenci</w:t>
        </w:r>
      </w:ins>
      <w:ins w:id="4707" w:author="Maribel" w:date="2018-05-28T12:08:00Z">
        <w:r w:rsidR="002D2B36">
          <w:rPr>
            <w:lang w:val="es-ES"/>
          </w:rPr>
          <w:t xml:space="preserve">onales y una capa de computación </w:t>
        </w:r>
      </w:ins>
      <w:ins w:id="4708" w:author="Maribel" w:date="2018-05-28T19:32:00Z">
        <w:r w:rsidR="002B043E">
          <w:rPr>
            <w:lang w:val="es-ES"/>
          </w:rPr>
          <w:t xml:space="preserve">extra </w:t>
        </w:r>
      </w:ins>
      <w:ins w:id="4709" w:author="Maribel" w:date="2018-05-28T12:08:00Z">
        <w:r w:rsidR="002D2B36">
          <w:rPr>
            <w:lang w:val="es-ES"/>
          </w:rPr>
          <w:t xml:space="preserve">compuesta por hardware programable, aquí </w:t>
        </w:r>
        <w:proofErr w:type="spellStart"/>
        <w:r w:rsidR="002D2B36">
          <w:rPr>
            <w:lang w:val="es-ES"/>
          </w:rPr>
          <w:t>FPGAs</w:t>
        </w:r>
        <w:proofErr w:type="spellEnd"/>
        <w:r w:rsidR="002D2B36">
          <w:rPr>
            <w:lang w:val="es-ES"/>
          </w:rPr>
          <w:t>.</w:t>
        </w:r>
        <w:r w:rsidR="0032513B">
          <w:rPr>
            <w:lang w:val="es-ES"/>
          </w:rPr>
          <w:t xml:space="preserve"> Comenzaron explora</w:t>
        </w:r>
      </w:ins>
      <w:ins w:id="4710" w:author="Maribel" w:date="2018-05-28T19:33:00Z">
        <w:r w:rsidR="002B043E">
          <w:rPr>
            <w:lang w:val="es-ES"/>
          </w:rPr>
          <w:t>n</w:t>
        </w:r>
      </w:ins>
      <w:ins w:id="4711" w:author="Maribel" w:date="2018-05-28T12:09:00Z">
        <w:r w:rsidR="0032513B">
          <w:rPr>
            <w:lang w:val="es-ES"/>
          </w:rPr>
          <w:t xml:space="preserve">do diferentes alternativas y hardware especializado como </w:t>
        </w:r>
        <w:proofErr w:type="spellStart"/>
        <w:r w:rsidR="0032513B">
          <w:rPr>
            <w:lang w:val="es-ES"/>
          </w:rPr>
          <w:t>GPUs</w:t>
        </w:r>
        <w:proofErr w:type="spellEnd"/>
        <w:r w:rsidR="0032513B">
          <w:rPr>
            <w:lang w:val="es-ES"/>
          </w:rPr>
          <w:t xml:space="preserve">, </w:t>
        </w:r>
        <w:proofErr w:type="spellStart"/>
        <w:r w:rsidR="0032513B">
          <w:rPr>
            <w:lang w:val="es-ES"/>
          </w:rPr>
          <w:t>FPGAs</w:t>
        </w:r>
        <w:proofErr w:type="spellEnd"/>
        <w:r w:rsidR="0032513B">
          <w:rPr>
            <w:lang w:val="es-ES"/>
          </w:rPr>
          <w:t xml:space="preserve"> y </w:t>
        </w:r>
        <w:proofErr w:type="spellStart"/>
        <w:r w:rsidR="0032513B">
          <w:rPr>
            <w:lang w:val="es-ES"/>
          </w:rPr>
          <w:t>ASICs</w:t>
        </w:r>
        <w:proofErr w:type="spellEnd"/>
        <w:r w:rsidR="0032513B">
          <w:rPr>
            <w:lang w:val="es-ES"/>
          </w:rPr>
          <w:t>.</w:t>
        </w:r>
      </w:ins>
      <w:ins w:id="4712" w:author="Maribel" w:date="2018-05-28T19:33:00Z">
        <w:r w:rsidR="002B043E">
          <w:rPr>
            <w:lang w:val="es-ES"/>
          </w:rPr>
          <w:t xml:space="preserve"> En 2015, habilitaron servidores con </w:t>
        </w:r>
        <w:proofErr w:type="spellStart"/>
        <w:r w:rsidR="002B043E">
          <w:rPr>
            <w:lang w:val="es-ES"/>
          </w:rPr>
          <w:t>FPGAs</w:t>
        </w:r>
        <w:proofErr w:type="spellEnd"/>
        <w:r w:rsidR="002B043E">
          <w:rPr>
            <w:lang w:val="es-ES"/>
          </w:rPr>
          <w:t xml:space="preserve"> a gran escala en los centros de datos de Bing y</w:t>
        </w:r>
      </w:ins>
      <w:ins w:id="4713" w:author="Maribel" w:date="2018-05-28T19:34:00Z">
        <w:r w:rsidR="002B043E">
          <w:rPr>
            <w:lang w:val="es-ES"/>
          </w:rPr>
          <w:t xml:space="preserve"> </w:t>
        </w:r>
      </w:ins>
      <w:ins w:id="4714" w:author="Maribel" w:date="2018-05-28T19:33:00Z">
        <w:r w:rsidR="002B043E">
          <w:rPr>
            <w:lang w:val="es-ES"/>
          </w:rPr>
          <w:t>en 2016</w:t>
        </w:r>
      </w:ins>
      <w:ins w:id="4715" w:author="Maribel" w:date="2018-05-28T19:34:00Z">
        <w:r w:rsidR="002B043E">
          <w:rPr>
            <w:lang w:val="es-ES"/>
          </w:rPr>
          <w:t xml:space="preserve"> </w:t>
        </w:r>
      </w:ins>
      <w:ins w:id="4716" w:author="Maribel" w:date="2018-05-28T19:33:00Z">
        <w:r w:rsidR="002B043E">
          <w:rPr>
            <w:lang w:val="es-ES"/>
          </w:rPr>
          <w:t xml:space="preserve">en Azure, ambos en producción. Esto supuso un aumento del 50% en </w:t>
        </w:r>
      </w:ins>
      <w:ins w:id="4717" w:author="Maribel" w:date="2018-05-28T19:34:00Z">
        <w:r w:rsidR="002B043E">
          <w:rPr>
            <w:lang w:val="es-ES"/>
          </w:rPr>
          <w:t>rendimiento</w:t>
        </w:r>
      </w:ins>
      <w:ins w:id="4718" w:author="Maribel" w:date="2018-05-28T19:33:00Z">
        <w:r w:rsidR="002B043E">
          <w:rPr>
            <w:lang w:val="es-ES"/>
          </w:rPr>
          <w:t xml:space="preserve"> o una reducción del 25% en latencia.</w:t>
        </w:r>
      </w:ins>
      <w:ins w:id="4719" w:author="Maribel" w:date="2018-05-28T19:34:00Z">
        <w:r w:rsidR="002B043E">
          <w:rPr>
            <w:lang w:val="es-ES"/>
          </w:rPr>
          <w:t xml:space="preserve"> </w:t>
        </w:r>
      </w:ins>
      <w:ins w:id="4720" w:author="Maribel" w:date="2018-05-28T12:11:00Z">
        <w:r w:rsidR="0032513B">
          <w:rPr>
            <w:lang w:val="es-ES"/>
          </w:rPr>
          <w:t>Hoy día</w:t>
        </w:r>
      </w:ins>
      <w:ins w:id="4721" w:author="Maribel" w:date="2018-05-28T19:33:00Z">
        <w:r w:rsidR="002B043E">
          <w:rPr>
            <w:lang w:val="es-ES"/>
          </w:rPr>
          <w:t xml:space="preserve"> (2018)</w:t>
        </w:r>
      </w:ins>
      <w:ins w:id="4722" w:author="Maribel" w:date="2018-05-28T12:11:00Z">
        <w:r w:rsidR="0032513B">
          <w:rPr>
            <w:lang w:val="es-ES"/>
          </w:rPr>
          <w:t xml:space="preserve">, casi cada servidor en los centros de datos de Microsoft integra una FPGA de forma distribuida, creando una capa </w:t>
        </w:r>
      </w:ins>
      <w:ins w:id="4723" w:author="Maribel" w:date="2018-05-28T12:12:00Z">
        <w:r w:rsidR="0032513B">
          <w:rPr>
            <w:lang w:val="es-ES"/>
          </w:rPr>
          <w:t xml:space="preserve">de computación </w:t>
        </w:r>
      </w:ins>
      <w:ins w:id="4724" w:author="Maribel" w:date="2018-05-28T12:11:00Z">
        <w:r w:rsidR="0032513B">
          <w:rPr>
            <w:lang w:val="es-ES"/>
          </w:rPr>
          <w:t xml:space="preserve">interconectada y configurable que </w:t>
        </w:r>
      </w:ins>
      <w:ins w:id="4725" w:author="Maribel" w:date="2018-05-28T12:12:00Z">
        <w:r w:rsidR="0032513B">
          <w:rPr>
            <w:lang w:val="es-ES"/>
          </w:rPr>
          <w:t>extiende la capa de computación de la</w:t>
        </w:r>
      </w:ins>
      <w:ins w:id="4726" w:author="Maribel" w:date="2018-05-28T19:33:00Z">
        <w:r w:rsidR="002B043E">
          <w:rPr>
            <w:lang w:val="es-ES"/>
          </w:rPr>
          <w:t>s</w:t>
        </w:r>
      </w:ins>
      <w:ins w:id="4727" w:author="Maribel" w:date="2018-05-28T12:12:00Z">
        <w:r w:rsidR="0032513B">
          <w:rPr>
            <w:lang w:val="es-ES"/>
          </w:rPr>
          <w:t xml:space="preserve"> </w:t>
        </w:r>
        <w:proofErr w:type="spellStart"/>
        <w:proofErr w:type="gramStart"/>
        <w:r w:rsidR="0032513B">
          <w:rPr>
            <w:lang w:val="es-ES"/>
          </w:rPr>
          <w:t>CPU</w:t>
        </w:r>
      </w:ins>
      <w:ins w:id="4728" w:author="Maribel" w:date="2018-05-28T19:33:00Z">
        <w:r w:rsidR="002B043E">
          <w:rPr>
            <w:lang w:val="es-ES"/>
          </w:rPr>
          <w:t>s</w:t>
        </w:r>
      </w:ins>
      <w:proofErr w:type="spellEnd"/>
      <w:proofErr w:type="gramEnd"/>
      <w:ins w:id="4729" w:author="Maribel" w:date="2018-05-28T12:15:00Z">
        <w:r w:rsidR="00F407C8">
          <w:rPr>
            <w:lang w:val="es-ES"/>
          </w:rPr>
          <w:t xml:space="preserve"> </w:t>
        </w:r>
      </w:ins>
      <w:ins w:id="4730" w:author="Maribel" w:date="2018-05-28T12:12:00Z">
        <w:r w:rsidR="00F407C8">
          <w:rPr>
            <w:lang w:val="es-ES"/>
          </w:rPr>
          <w:t xml:space="preserve">Además, el </w:t>
        </w:r>
        <w:proofErr w:type="spellStart"/>
        <w:r w:rsidR="00F407C8">
          <w:rPr>
            <w:lang w:val="es-ES"/>
          </w:rPr>
          <w:t>projecto</w:t>
        </w:r>
        <w:proofErr w:type="spellEnd"/>
        <w:r w:rsidR="00F407C8">
          <w:rPr>
            <w:lang w:val="es-ES"/>
          </w:rPr>
          <w:t xml:space="preserve"> </w:t>
        </w:r>
        <w:proofErr w:type="spellStart"/>
        <w:r w:rsidR="00F407C8">
          <w:rPr>
            <w:lang w:val="es-ES"/>
          </w:rPr>
          <w:t>Brain</w:t>
        </w:r>
      </w:ins>
      <w:ins w:id="4731" w:author="Maribel" w:date="2018-05-28T12:13:00Z">
        <w:r w:rsidR="00F407C8">
          <w:rPr>
            <w:lang w:val="es-ES"/>
          </w:rPr>
          <w:t>w</w:t>
        </w:r>
      </w:ins>
      <w:ins w:id="4732" w:author="Maribel" w:date="2018-05-28T12:12:00Z">
        <w:r w:rsidR="00F407C8">
          <w:rPr>
            <w:lang w:val="es-ES"/>
          </w:rPr>
          <w:t>av</w:t>
        </w:r>
      </w:ins>
      <w:ins w:id="4733" w:author="Maribel" w:date="2018-05-28T12:13:00Z">
        <w:r w:rsidR="00F407C8">
          <w:rPr>
            <w:lang w:val="es-ES"/>
          </w:rPr>
          <w:t>e</w:t>
        </w:r>
        <w:proofErr w:type="spellEnd"/>
        <w:r w:rsidR="00F407C8">
          <w:rPr>
            <w:lang w:val="es-ES"/>
          </w:rPr>
          <w:t xml:space="preserve"> está llevando el proyecto </w:t>
        </w:r>
        <w:proofErr w:type="spellStart"/>
        <w:r w:rsidR="00F407C8">
          <w:rPr>
            <w:lang w:val="es-ES"/>
          </w:rPr>
          <w:t>Catapult</w:t>
        </w:r>
        <w:proofErr w:type="spellEnd"/>
        <w:r w:rsidR="00F407C8">
          <w:rPr>
            <w:lang w:val="es-ES"/>
          </w:rPr>
          <w:t xml:space="preserve"> al mundo de la inteligencia artificial.</w:t>
        </w:r>
      </w:ins>
      <w:ins w:id="4734" w:author="Maribel" w:date="2018-05-28T12:16:00Z">
        <w:r w:rsidR="00CF477C">
          <w:rPr>
            <w:lang w:val="es-ES"/>
          </w:rPr>
          <w:t xml:space="preserve"> [38]</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35" w:author="Maribel" w:date="2018-05-28T12:25:00Z">
          <w:tblPr>
            <w:tblStyle w:val="Tablaconcuadrcula"/>
            <w:tblW w:w="0" w:type="auto"/>
            <w:tblLook w:val="04A0" w:firstRow="1" w:lastRow="0" w:firstColumn="1" w:lastColumn="0" w:noHBand="0" w:noVBand="1"/>
          </w:tblPr>
        </w:tblPrChange>
      </w:tblPr>
      <w:tblGrid>
        <w:gridCol w:w="9350"/>
        <w:tblGridChange w:id="4736">
          <w:tblGrid>
            <w:gridCol w:w="9350"/>
          </w:tblGrid>
        </w:tblGridChange>
      </w:tblGrid>
      <w:tr w:rsidR="00004278" w14:paraId="74C71ED1" w14:textId="77777777" w:rsidTr="00747EF0">
        <w:trPr>
          <w:ins w:id="4737" w:author="Maribel" w:date="2018-05-28T12:19:00Z"/>
        </w:trPr>
        <w:tc>
          <w:tcPr>
            <w:tcW w:w="9350" w:type="dxa"/>
            <w:tcPrChange w:id="4738" w:author="Maribel" w:date="2018-05-28T12:25:00Z">
              <w:tcPr>
                <w:tcW w:w="9350" w:type="dxa"/>
              </w:tcPr>
            </w:tcPrChange>
          </w:tcPr>
          <w:p w14:paraId="09E6C2AD" w14:textId="77777777" w:rsidR="00004278" w:rsidRDefault="00004278">
            <w:pPr>
              <w:spacing w:before="60" w:after="100" w:afterAutospacing="1"/>
              <w:jc w:val="center"/>
              <w:rPr>
                <w:ins w:id="4739" w:author="Maribel" w:date="2018-05-28T12:19:00Z"/>
                <w:lang w:val="es-ES"/>
              </w:rPr>
              <w:pPrChange w:id="4740" w:author="Maribel" w:date="2018-05-28T12:21:00Z">
                <w:pPr>
                  <w:spacing w:before="60" w:after="100" w:afterAutospacing="1"/>
                </w:pPr>
              </w:pPrChange>
            </w:pPr>
            <w:ins w:id="4741" w:author="Maribel" w:date="2018-05-28T12:19:00Z">
              <w:r>
                <w:rPr>
                  <w:noProof/>
                </w:rPr>
                <w:drawing>
                  <wp:inline distT="0" distB="0" distL="0" distR="0" wp14:anchorId="2605F142" wp14:editId="1F50ADF2">
                    <wp:extent cx="4852306" cy="271387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76740" cy="2727536"/>
                            </a:xfrm>
                            <a:prstGeom prst="rect">
                              <a:avLst/>
                            </a:prstGeom>
                          </pic:spPr>
                        </pic:pic>
                      </a:graphicData>
                    </a:graphic>
                  </wp:inline>
                </w:drawing>
              </w:r>
            </w:ins>
          </w:p>
        </w:tc>
      </w:tr>
      <w:tr w:rsidR="00004278" w:rsidRPr="00B937CA" w14:paraId="200550A2" w14:textId="77777777" w:rsidTr="00747EF0">
        <w:trPr>
          <w:ins w:id="4742" w:author="Maribel" w:date="2018-05-28T12:19:00Z"/>
        </w:trPr>
        <w:tc>
          <w:tcPr>
            <w:tcW w:w="9350" w:type="dxa"/>
            <w:tcPrChange w:id="4743" w:author="Maribel" w:date="2018-05-28T12:25:00Z">
              <w:tcPr>
                <w:tcW w:w="9350" w:type="dxa"/>
              </w:tcPr>
            </w:tcPrChange>
          </w:tcPr>
          <w:p w14:paraId="15F62C11" w14:textId="60AF7D32" w:rsidR="00004278" w:rsidRPr="00AB61E7" w:rsidRDefault="00004278">
            <w:pPr>
              <w:spacing w:before="60" w:after="100" w:afterAutospacing="1"/>
              <w:jc w:val="center"/>
              <w:rPr>
                <w:ins w:id="4744" w:author="Maribel" w:date="2018-05-28T12:19:00Z"/>
                <w:lang w:val="es-ES"/>
              </w:rPr>
              <w:pPrChange w:id="4745" w:author="Maribel" w:date="2018-05-28T12:21:00Z">
                <w:pPr>
                  <w:spacing w:before="60" w:after="100" w:afterAutospacing="1"/>
                </w:pPr>
              </w:pPrChange>
            </w:pPr>
            <w:ins w:id="4746" w:author="Maribel" w:date="2018-05-28T12:19:00Z">
              <w:r w:rsidRPr="00AB61E7">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AB61E7">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4747" w:author="Maribel" w:date="2018-05-29T01:55:00Z">
              <w:r w:rsidR="00791217">
                <w:rPr>
                  <w:i/>
                  <w:iCs/>
                  <w:noProof/>
                  <w:color w:val="44546A" w:themeColor="text2"/>
                  <w:sz w:val="18"/>
                  <w:szCs w:val="18"/>
                  <w:lang w:val="es-ES"/>
                </w:rPr>
                <w:t>23</w:t>
              </w:r>
            </w:ins>
            <w:ins w:id="4748" w:author="Maribel" w:date="2018-05-28T12:19:00Z">
              <w:r w:rsidRPr="002A3EA7">
                <w:rPr>
                  <w:i/>
                  <w:iCs/>
                  <w:color w:val="44546A" w:themeColor="text2"/>
                  <w:sz w:val="18"/>
                  <w:szCs w:val="18"/>
                  <w:lang w:val="es-ES"/>
                </w:rPr>
                <w:fldChar w:fldCharType="end"/>
              </w:r>
              <w:r w:rsidRPr="00AB61E7">
                <w:rPr>
                  <w:i/>
                  <w:iCs/>
                  <w:color w:val="44546A" w:themeColor="text2"/>
                  <w:sz w:val="18"/>
                  <w:szCs w:val="18"/>
                  <w:lang w:val="es-ES"/>
                </w:rPr>
                <w:t>.</w:t>
              </w:r>
            </w:ins>
            <w:ins w:id="4749" w:author="Maribel" w:date="2018-05-28T12:20:00Z">
              <w:r w:rsidRPr="00AB61E7">
                <w:rPr>
                  <w:iCs/>
                  <w:color w:val="44546A" w:themeColor="text2"/>
                  <w:sz w:val="18"/>
                  <w:szCs w:val="18"/>
                  <w:lang w:val="es-ES"/>
                  <w:rPrChange w:id="4750" w:author="Maribel" w:date="2018-05-28T12:22:00Z">
                    <w:rPr>
                      <w:i/>
                      <w:iCs/>
                      <w:color w:val="44546A" w:themeColor="text2"/>
                      <w:sz w:val="18"/>
                      <w:szCs w:val="18"/>
                      <w:lang w:val="es-ES"/>
                    </w:rPr>
                  </w:rPrChange>
                </w:rPr>
                <w:t xml:space="preserve"> Resultados de las pruebas realizadas en los servidores de Bing con </w:t>
              </w:r>
              <w:proofErr w:type="spellStart"/>
              <w:r w:rsidRPr="00AB61E7">
                <w:rPr>
                  <w:iCs/>
                  <w:color w:val="44546A" w:themeColor="text2"/>
                  <w:sz w:val="18"/>
                  <w:szCs w:val="18"/>
                  <w:lang w:val="es-ES"/>
                  <w:rPrChange w:id="4751" w:author="Maribel" w:date="2018-05-28T12:22:00Z">
                    <w:rPr>
                      <w:i/>
                      <w:iCs/>
                      <w:color w:val="44546A" w:themeColor="text2"/>
                      <w:sz w:val="18"/>
                      <w:szCs w:val="18"/>
                      <w:lang w:val="es-ES"/>
                    </w:rPr>
                  </w:rPrChange>
                </w:rPr>
                <w:t>FPGAs</w:t>
              </w:r>
              <w:proofErr w:type="spellEnd"/>
              <w:r w:rsidRPr="00AB61E7">
                <w:rPr>
                  <w:iCs/>
                  <w:color w:val="44546A" w:themeColor="text2"/>
                  <w:sz w:val="18"/>
                  <w:szCs w:val="18"/>
                  <w:lang w:val="es-ES"/>
                  <w:rPrChange w:id="4752" w:author="Maribel" w:date="2018-05-28T12:22:00Z">
                    <w:rPr>
                      <w:i/>
                      <w:iCs/>
                      <w:color w:val="44546A" w:themeColor="text2"/>
                      <w:sz w:val="18"/>
                      <w:szCs w:val="18"/>
                      <w:lang w:val="es-ES"/>
                    </w:rPr>
                  </w:rPrChange>
                </w:rPr>
                <w:t xml:space="preserve"> antes de lanzarlos a producción. N</w:t>
              </w:r>
              <w:r w:rsidR="004A58F3" w:rsidRPr="00AB61E7">
                <w:rPr>
                  <w:iCs/>
                  <w:color w:val="44546A" w:themeColor="text2"/>
                  <w:sz w:val="18"/>
                  <w:szCs w:val="18"/>
                  <w:lang w:val="es-ES"/>
                  <w:rPrChange w:id="4753" w:author="Maribel" w:date="2018-05-28T12:22:00Z">
                    <w:rPr>
                      <w:i/>
                      <w:iCs/>
                      <w:color w:val="44546A" w:themeColor="text2"/>
                      <w:sz w:val="18"/>
                      <w:szCs w:val="18"/>
                      <w:lang w:val="es-ES"/>
                    </w:rPr>
                  </w:rPrChange>
                </w:rPr>
                <w:t>o</w:t>
              </w:r>
              <w:r w:rsidRPr="00AB61E7">
                <w:rPr>
                  <w:iCs/>
                  <w:color w:val="44546A" w:themeColor="text2"/>
                  <w:sz w:val="18"/>
                  <w:szCs w:val="18"/>
                  <w:lang w:val="es-ES"/>
                  <w:rPrChange w:id="4754" w:author="Maribel" w:date="2018-05-28T12:22:00Z">
                    <w:rPr>
                      <w:i/>
                      <w:iCs/>
                      <w:color w:val="44546A" w:themeColor="text2"/>
                      <w:sz w:val="18"/>
                      <w:szCs w:val="18"/>
                      <w:lang w:val="es-ES"/>
                    </w:rPr>
                  </w:rPrChange>
                </w:rPr>
                <w:t>ta.</w:t>
              </w:r>
              <w:r w:rsidR="004A58F3" w:rsidRPr="00AB61E7">
                <w:rPr>
                  <w:iCs/>
                  <w:color w:val="44546A" w:themeColor="text2"/>
                  <w:sz w:val="18"/>
                  <w:szCs w:val="18"/>
                  <w:lang w:val="es-ES"/>
                  <w:rPrChange w:id="4755" w:author="Maribel" w:date="2018-05-28T12:22:00Z">
                    <w:rPr>
                      <w:i/>
                      <w:iCs/>
                      <w:color w:val="44546A" w:themeColor="text2"/>
                      <w:sz w:val="18"/>
                      <w:szCs w:val="18"/>
                      <w:lang w:val="es-ES"/>
                    </w:rPr>
                  </w:rPrChange>
                </w:rPr>
                <w:t xml:space="preserve"> Recuperado de </w:t>
              </w:r>
              <w:r w:rsidR="004A58F3" w:rsidRPr="00AB61E7">
                <w:rPr>
                  <w:i/>
                  <w:iCs/>
                  <w:color w:val="44546A" w:themeColor="text2"/>
                  <w:sz w:val="18"/>
                  <w:szCs w:val="18"/>
                  <w:lang w:val="es-ES"/>
                </w:rPr>
                <w:t>“</w:t>
              </w:r>
            </w:ins>
            <w:proofErr w:type="spellStart"/>
            <w:ins w:id="4756" w:author="Maribel" w:date="2018-05-28T12:21:00Z">
              <w:r w:rsidR="003240CC" w:rsidRPr="00AB61E7">
                <w:rPr>
                  <w:i/>
                  <w:iCs/>
                  <w:color w:val="44546A" w:themeColor="text2"/>
                  <w:sz w:val="18"/>
                  <w:szCs w:val="18"/>
                  <w:lang w:val="es-ES"/>
                </w:rPr>
                <w:t>Large-Scale</w:t>
              </w:r>
            </w:ins>
            <w:proofErr w:type="spellEnd"/>
            <w:ins w:id="4757" w:author="Maribel" w:date="2018-05-28T19:37:00Z">
              <w:r w:rsidR="00C6041C">
                <w:rPr>
                  <w:i/>
                  <w:iCs/>
                  <w:color w:val="44546A" w:themeColor="text2"/>
                  <w:sz w:val="18"/>
                  <w:szCs w:val="18"/>
                  <w:lang w:val="es-ES"/>
                </w:rPr>
                <w:t xml:space="preserve"> </w:t>
              </w:r>
            </w:ins>
            <w:ins w:id="4758" w:author="Maribel" w:date="2018-05-28T12:21:00Z">
              <w:r w:rsidR="003240CC" w:rsidRPr="00AB61E7">
                <w:rPr>
                  <w:i/>
                  <w:iCs/>
                  <w:color w:val="44546A" w:themeColor="text2"/>
                  <w:sz w:val="18"/>
                  <w:szCs w:val="18"/>
                  <w:lang w:val="es-ES"/>
                </w:rPr>
                <w:t xml:space="preserve">Reconfigurable Computing in a </w:t>
              </w:r>
            </w:ins>
            <w:ins w:id="4759" w:author="Maribel" w:date="2018-05-28T12:22:00Z">
              <w:r w:rsidR="003240CC" w:rsidRPr="00AB61E7">
                <w:rPr>
                  <w:i/>
                  <w:iCs/>
                  <w:color w:val="44546A" w:themeColor="text2"/>
                  <w:sz w:val="18"/>
                  <w:szCs w:val="18"/>
                  <w:lang w:val="es-ES"/>
                </w:rPr>
                <w:t xml:space="preserve">Microsoft </w:t>
              </w:r>
              <w:proofErr w:type="spellStart"/>
              <w:r w:rsidR="003240CC" w:rsidRPr="00AB61E7">
                <w:rPr>
                  <w:i/>
                  <w:iCs/>
                  <w:color w:val="44546A" w:themeColor="text2"/>
                  <w:sz w:val="18"/>
                  <w:szCs w:val="18"/>
                  <w:lang w:val="es-ES"/>
                </w:rPr>
                <w:t>Datacenter</w:t>
              </w:r>
            </w:ins>
            <w:proofErr w:type="spellEnd"/>
            <w:ins w:id="4760" w:author="Maribel" w:date="2018-05-28T12:20:00Z">
              <w:r w:rsidR="004A58F3" w:rsidRPr="00AB61E7">
                <w:rPr>
                  <w:i/>
                  <w:iCs/>
                  <w:color w:val="44546A" w:themeColor="text2"/>
                  <w:sz w:val="18"/>
                  <w:szCs w:val="18"/>
                  <w:lang w:val="es-ES"/>
                </w:rPr>
                <w:t>”</w:t>
              </w:r>
            </w:ins>
            <w:ins w:id="4761" w:author="Maribel" w:date="2018-05-28T12:24:00Z">
              <w:r w:rsidR="00B0434F">
                <w:rPr>
                  <w:i/>
                  <w:iCs/>
                  <w:color w:val="44546A" w:themeColor="text2"/>
                  <w:sz w:val="18"/>
                  <w:szCs w:val="18"/>
                  <w:lang w:val="es-ES"/>
                </w:rPr>
                <w:t>, de la conferencia HOT CHIPS 2</w:t>
              </w:r>
            </w:ins>
            <w:ins w:id="4762" w:author="Maribel" w:date="2018-05-28T12:25:00Z">
              <w:r w:rsidR="00B0434F">
                <w:rPr>
                  <w:i/>
                  <w:iCs/>
                  <w:color w:val="44546A" w:themeColor="text2"/>
                  <w:sz w:val="18"/>
                  <w:szCs w:val="18"/>
                  <w:lang w:val="es-ES"/>
                </w:rPr>
                <w:t>6</w:t>
              </w:r>
            </w:ins>
            <w:ins w:id="4763" w:author="Maribel" w:date="2018-05-28T12:24:00Z">
              <w:r w:rsidR="00B0434F">
                <w:rPr>
                  <w:i/>
                  <w:iCs/>
                  <w:color w:val="44546A" w:themeColor="text2"/>
                  <w:sz w:val="18"/>
                  <w:szCs w:val="18"/>
                  <w:lang w:val="es-ES"/>
                </w:rPr>
                <w:t>, 2014</w:t>
              </w:r>
            </w:ins>
            <w:ins w:id="4764" w:author="Maribel" w:date="2018-05-28T12:21:00Z">
              <w:r w:rsidR="004A58F3" w:rsidRPr="00AB61E7">
                <w:rPr>
                  <w:iCs/>
                  <w:color w:val="44546A" w:themeColor="text2"/>
                  <w:sz w:val="18"/>
                  <w:szCs w:val="18"/>
                  <w:lang w:val="es-ES"/>
                  <w:rPrChange w:id="4765" w:author="Maribel" w:date="2018-05-28T12:22:00Z">
                    <w:rPr>
                      <w:i/>
                      <w:iCs/>
                      <w:color w:val="44546A" w:themeColor="text2"/>
                      <w:sz w:val="18"/>
                      <w:szCs w:val="18"/>
                      <w:lang w:val="es-ES"/>
                    </w:rPr>
                  </w:rPrChange>
                </w:rPr>
                <w:t>. Recuperado de https://www.microsoft.com/en-us/research/wp-content/uploads/2014/06/HC26.12.520-Recon-Fabric-Pulnam-Microsoft-Catapult.pdf</w:t>
              </w:r>
            </w:ins>
          </w:p>
        </w:tc>
      </w:tr>
    </w:tbl>
    <w:p w14:paraId="76151D2C" w14:textId="77777777" w:rsidR="00004278" w:rsidRDefault="00004278" w:rsidP="009605A0">
      <w:pPr>
        <w:shd w:val="clear" w:color="auto" w:fill="FFFFFF"/>
        <w:spacing w:before="60" w:after="100" w:afterAutospacing="1" w:line="240" w:lineRule="auto"/>
        <w:rPr>
          <w:ins w:id="4766" w:author="Maribel" w:date="2018-05-28T10:52:00Z"/>
          <w:lang w:val="es-ES"/>
        </w:rPr>
      </w:pPr>
    </w:p>
    <w:p w14:paraId="3BC93BE9" w14:textId="3540981D" w:rsidR="006E28C3" w:rsidRDefault="00D76082" w:rsidP="006E28C3">
      <w:pPr>
        <w:shd w:val="clear" w:color="auto" w:fill="FFFFFF"/>
        <w:spacing w:before="60" w:after="100" w:afterAutospacing="1" w:line="240" w:lineRule="auto"/>
        <w:rPr>
          <w:ins w:id="4767" w:author="Maribel" w:date="2018-05-28T10:54:00Z"/>
          <w:lang w:val="es-ES"/>
        </w:rPr>
      </w:pPr>
      <w:ins w:id="4768" w:author="Maribel" w:date="2018-05-28T19:38:00Z">
        <w:r>
          <w:rPr>
            <w:lang w:val="es-ES"/>
          </w:rPr>
          <w:t>Pero n</w:t>
        </w:r>
      </w:ins>
      <w:ins w:id="4769" w:author="Maribel" w:date="2018-05-28T10:54:00Z">
        <w:r w:rsidR="006E28C3">
          <w:rPr>
            <w:lang w:val="es-ES"/>
          </w:rPr>
          <w:t xml:space="preserve">o ha sido hasta ahora que las </w:t>
        </w:r>
        <w:proofErr w:type="spellStart"/>
        <w:r w:rsidR="006E28C3">
          <w:rPr>
            <w:lang w:val="es-ES"/>
          </w:rPr>
          <w:t>FPGAs</w:t>
        </w:r>
        <w:proofErr w:type="spellEnd"/>
        <w:r w:rsidR="006E28C3">
          <w:rPr>
            <w:lang w:val="es-ES"/>
          </w:rPr>
          <w:t xml:space="preserve"> se están empezando a popularizar</w:t>
        </w:r>
      </w:ins>
      <w:ins w:id="4770" w:author="Maribel" w:date="2018-05-28T19:38:00Z">
        <w:r>
          <w:rPr>
            <w:lang w:val="es-ES"/>
          </w:rPr>
          <w:t xml:space="preserve"> entre los usuarios</w:t>
        </w:r>
      </w:ins>
      <w:ins w:id="4771" w:author="Maribel" w:date="2018-05-28T10:54:00Z">
        <w:r w:rsidR="006E28C3">
          <w:rPr>
            <w:lang w:val="es-ES"/>
          </w:rPr>
          <w:t>.</w:t>
        </w:r>
      </w:ins>
      <w:ins w:id="4772" w:author="Maribel" w:date="2018-05-28T19:38:00Z">
        <w:r>
          <w:rPr>
            <w:lang w:val="es-ES"/>
          </w:rPr>
          <w:t xml:space="preserve"> </w:t>
        </w:r>
      </w:ins>
      <w:ins w:id="4773" w:author="Maribel" w:date="2018-05-28T10:54:00Z">
        <w:r w:rsidR="006E28C3" w:rsidRPr="003A3EC1">
          <w:rPr>
            <w:b/>
            <w:lang w:val="es-ES"/>
          </w:rPr>
          <w:t>Se trata de una tecnología muy cerrada</w:t>
        </w:r>
        <w:r w:rsidR="006E28C3">
          <w:rPr>
            <w:lang w:val="es-ES"/>
          </w:rPr>
          <w:t xml:space="preserve">, rodeada de software propietario, en la que solo se puede usar lo que el fabricante indica en las condiciones que describe. No hay lugar para la innovación por parte de la comunidad. No están publicados los detalles internos de la FPGA, ni del formato de los </w:t>
        </w:r>
        <w:proofErr w:type="spellStart"/>
        <w:r w:rsidR="006E28C3">
          <w:rPr>
            <w:lang w:val="es-ES"/>
          </w:rPr>
          <w:t>bitstreams</w:t>
        </w:r>
        <w:proofErr w:type="spellEnd"/>
        <w:r w:rsidR="006E28C3">
          <w:rPr>
            <w:lang w:val="es-ES"/>
          </w:rPr>
          <w:t>.</w:t>
        </w:r>
      </w:ins>
    </w:p>
    <w:p w14:paraId="643BC819" w14:textId="73B8BAEF" w:rsidR="009605A0" w:rsidRDefault="006E28C3" w:rsidP="006E28C3">
      <w:pPr>
        <w:shd w:val="clear" w:color="auto" w:fill="FFFFFF"/>
        <w:spacing w:before="60" w:after="100" w:afterAutospacing="1" w:line="240" w:lineRule="auto"/>
        <w:rPr>
          <w:ins w:id="4774" w:author="Maribel" w:date="2018-05-28T10:54:00Z"/>
          <w:lang w:val="es-ES"/>
        </w:rPr>
      </w:pPr>
      <w:ins w:id="4775" w:author="Maribel" w:date="2018-05-28T10:54:00Z">
        <w:r>
          <w:rPr>
            <w:lang w:val="es-ES"/>
          </w:rPr>
          <w:t xml:space="preserve">Sin embargo, </w:t>
        </w:r>
        <w:r w:rsidRPr="003A3EC1">
          <w:rPr>
            <w:b/>
            <w:lang w:val="es-ES"/>
          </w:rPr>
          <w:t>Clifford Wolf</w:t>
        </w:r>
        <w:r>
          <w:rPr>
            <w:lang w:val="es-ES"/>
          </w:rPr>
          <w:t xml:space="preserve">, hizo </w:t>
        </w:r>
        <w:r w:rsidRPr="003A3EC1">
          <w:rPr>
            <w:b/>
            <w:lang w:val="es-ES"/>
          </w:rPr>
          <w:t>ingeniería inversa</w:t>
        </w:r>
        <w:r>
          <w:rPr>
            <w:lang w:val="es-ES"/>
          </w:rPr>
          <w:t xml:space="preserve"> a las </w:t>
        </w:r>
        <w:proofErr w:type="spellStart"/>
        <w:r>
          <w:rPr>
            <w:lang w:val="es-ES"/>
          </w:rPr>
          <w:t>FPGAs</w:t>
        </w:r>
        <w:proofErr w:type="spellEnd"/>
        <w:r>
          <w:rPr>
            <w:lang w:val="es-ES"/>
          </w:rPr>
          <w:t xml:space="preserve"> iCE40 de </w:t>
        </w:r>
        <w:proofErr w:type="spellStart"/>
        <w:r>
          <w:rPr>
            <w:lang w:val="es-ES"/>
          </w:rPr>
          <w:t>Lattice</w:t>
        </w:r>
        <w:proofErr w:type="spellEnd"/>
        <w:r>
          <w:rPr>
            <w:lang w:val="es-ES"/>
          </w:rPr>
          <w:t xml:space="preserve"> y en marzo de 2015 creó el proyecto </w:t>
        </w:r>
        <w:proofErr w:type="spellStart"/>
        <w:r>
          <w:rPr>
            <w:lang w:val="es-ES"/>
          </w:rPr>
          <w:t>IceStorm</w:t>
        </w:r>
        <w:proofErr w:type="spellEnd"/>
        <w:r>
          <w:rPr>
            <w:lang w:val="es-ES"/>
          </w:rPr>
          <w:t xml:space="preserve"> y se liberó </w:t>
        </w:r>
      </w:ins>
      <w:ins w:id="4776" w:author="Maribel" w:date="2018-05-28T19:38:00Z">
        <w:r w:rsidR="00D76082">
          <w:rPr>
            <w:lang w:val="es-ES"/>
          </w:rPr>
          <w:t>el prime</w:t>
        </w:r>
      </w:ins>
      <w:ins w:id="4777" w:author="Maribel" w:date="2018-05-28T19:39:00Z">
        <w:r w:rsidR="00D76082">
          <w:rPr>
            <w:lang w:val="es-ES"/>
          </w:rPr>
          <w:t xml:space="preserve">r conjunto </w:t>
        </w:r>
      </w:ins>
      <w:ins w:id="4778" w:author="Maribel" w:date="2018-05-28T10:54:00Z">
        <w:r>
          <w:rPr>
            <w:lang w:val="es-ES"/>
          </w:rPr>
          <w:t xml:space="preserve">de herramientas que permiten pasar de </w:t>
        </w:r>
        <w:proofErr w:type="spellStart"/>
        <w:r>
          <w:rPr>
            <w:lang w:val="es-ES"/>
          </w:rPr>
          <w:t>Verilog</w:t>
        </w:r>
        <w:proofErr w:type="spellEnd"/>
        <w:r>
          <w:rPr>
            <w:lang w:val="es-ES"/>
          </w:rPr>
          <w:t xml:space="preserve"> a</w:t>
        </w:r>
      </w:ins>
      <w:ins w:id="4779" w:author="Maribel" w:date="2018-05-28T19:40:00Z">
        <w:r w:rsidR="00576C62">
          <w:rPr>
            <w:lang w:val="es-ES"/>
          </w:rPr>
          <w:t xml:space="preserve"> </w:t>
        </w:r>
      </w:ins>
      <w:proofErr w:type="spellStart"/>
      <w:ins w:id="4780" w:author="Maribel" w:date="2018-05-28T10:54:00Z">
        <w:r>
          <w:rPr>
            <w:lang w:val="es-ES"/>
          </w:rPr>
          <w:t>bitstream</w:t>
        </w:r>
        <w:proofErr w:type="spellEnd"/>
        <w:r>
          <w:rPr>
            <w:lang w:val="es-ES"/>
          </w:rPr>
          <w:t xml:space="preserve"> usando solo herramientas libres. [1]</w:t>
        </w:r>
      </w:ins>
    </w:p>
    <w:p w14:paraId="57111465" w14:textId="2DF1FF84" w:rsidR="009C17A3" w:rsidRDefault="009C17A3" w:rsidP="009C17A3">
      <w:pPr>
        <w:shd w:val="clear" w:color="auto" w:fill="FFFFFF"/>
        <w:spacing w:before="60" w:after="100" w:afterAutospacing="1" w:line="240" w:lineRule="auto"/>
        <w:rPr>
          <w:ins w:id="4781" w:author="Maribel" w:date="2018-05-28T10:54:00Z"/>
          <w:lang w:val="es-ES"/>
        </w:rPr>
      </w:pPr>
      <w:ins w:id="4782" w:author="Maribel" w:date="2018-05-28T10:54:00Z">
        <w:r>
          <w:rPr>
            <w:lang w:val="es-ES"/>
          </w:rPr>
          <w:t xml:space="preserve">Todo </w:t>
        </w:r>
      </w:ins>
      <w:ins w:id="4783" w:author="Maribel" w:date="2018-05-28T19:39:00Z">
        <w:r w:rsidR="00F13EFD">
          <w:rPr>
            <w:lang w:val="es-ES"/>
          </w:rPr>
          <w:t>este movimiento tanto por parte de las empresas</w:t>
        </w:r>
      </w:ins>
      <w:ins w:id="4784" w:author="Maribel" w:date="2018-05-28T19:40:00Z">
        <w:r w:rsidR="00F13EFD">
          <w:rPr>
            <w:lang w:val="es-ES"/>
          </w:rPr>
          <w:t>,</w:t>
        </w:r>
      </w:ins>
      <w:ins w:id="4785" w:author="Maribel" w:date="2018-05-28T19:39:00Z">
        <w:r w:rsidR="00F13EFD">
          <w:rPr>
            <w:lang w:val="es-ES"/>
          </w:rPr>
          <w:t xml:space="preserve"> como </w:t>
        </w:r>
      </w:ins>
      <w:ins w:id="4786" w:author="Maribel" w:date="2018-05-28T19:40:00Z">
        <w:r w:rsidR="00F13EFD">
          <w:rPr>
            <w:lang w:val="es-ES"/>
          </w:rPr>
          <w:t xml:space="preserve">por parte </w:t>
        </w:r>
      </w:ins>
      <w:ins w:id="4787" w:author="Maribel" w:date="2018-05-28T19:39:00Z">
        <w:r w:rsidR="00F13EFD">
          <w:rPr>
            <w:lang w:val="es-ES"/>
          </w:rPr>
          <w:t>de los usuarios</w:t>
        </w:r>
      </w:ins>
      <w:ins w:id="4788" w:author="Maribel" w:date="2018-05-28T10:54:00Z">
        <w:r>
          <w:rPr>
            <w:lang w:val="es-ES"/>
          </w:rPr>
          <w:t xml:space="preserve"> </w:t>
        </w:r>
      </w:ins>
      <w:ins w:id="4789" w:author="Maribel" w:date="2018-05-28T19:40:00Z">
        <w:r w:rsidR="00F13EFD">
          <w:rPr>
            <w:lang w:val="es-ES"/>
          </w:rPr>
          <w:t>apunta</w:t>
        </w:r>
      </w:ins>
      <w:ins w:id="4790" w:author="Maribel" w:date="2018-05-28T10:54:00Z">
        <w:r>
          <w:rPr>
            <w:lang w:val="es-ES"/>
          </w:rPr>
          <w:t xml:space="preserve"> a un gran futuro de esta tecnología. [8]</w:t>
        </w:r>
      </w:ins>
    </w:p>
    <w:p w14:paraId="748D6D56" w14:textId="2C7E7451" w:rsidR="009605A0" w:rsidDel="00485773" w:rsidRDefault="009605A0" w:rsidP="00364F65">
      <w:pPr>
        <w:shd w:val="clear" w:color="auto" w:fill="FFFFFF"/>
        <w:spacing w:before="60" w:after="100" w:afterAutospacing="1" w:line="240" w:lineRule="auto"/>
        <w:rPr>
          <w:del w:id="4791" w:author="Maribel" w:date="2018-05-28T19:41:00Z"/>
          <w:lang w:val="es-ES"/>
        </w:rPr>
      </w:pPr>
    </w:p>
    <w:p w14:paraId="542A503C" w14:textId="77777777" w:rsidR="00485773" w:rsidRDefault="00485773" w:rsidP="00364F65">
      <w:pPr>
        <w:shd w:val="clear" w:color="auto" w:fill="FFFFFF"/>
        <w:spacing w:before="60" w:after="100" w:afterAutospacing="1" w:line="240" w:lineRule="auto"/>
        <w:rPr>
          <w:ins w:id="4792" w:author="Maribel" w:date="2018-05-28T19:41:00Z"/>
          <w:lang w:val="es-ES"/>
        </w:rPr>
      </w:pPr>
    </w:p>
    <w:p w14:paraId="716564A8" w14:textId="5EBA3BD9" w:rsidR="00186FA8" w:rsidDel="00D76082" w:rsidRDefault="00702534" w:rsidP="00364F65">
      <w:pPr>
        <w:shd w:val="clear" w:color="auto" w:fill="FFFFFF"/>
        <w:spacing w:before="60" w:after="100" w:afterAutospacing="1" w:line="240" w:lineRule="auto"/>
        <w:rPr>
          <w:del w:id="4793" w:author="Maribel" w:date="2018-05-28T19:39:00Z"/>
          <w:lang w:val="es-ES"/>
        </w:rPr>
      </w:pPr>
      <w:del w:id="4794" w:author="Maribel" w:date="2018-05-28T19:39:00Z">
        <w:r w:rsidDel="00D76082">
          <w:rPr>
            <w:lang w:val="es-ES"/>
          </w:rPr>
          <w:delText>En 2016, Intel presentó sus procesadores para servidores Xeon con circuitería FPGA integrada, destinados al diseño de centros de procesamientos de datos (CPD</w:delText>
        </w:r>
        <w:r w:rsidR="003A3EC1" w:rsidDel="00D76082">
          <w:rPr>
            <w:lang w:val="es-ES"/>
          </w:rPr>
          <w:delText>)</w:delText>
        </w:r>
        <w:r w:rsidDel="00D76082">
          <w:rPr>
            <w:lang w:val="es-ES"/>
          </w:rPr>
          <w:delText xml:space="preserve"> que, como los creados por Microsoft para sus servicios Azure y Bing a partir de su proyecto Catapult, combinan un microprocesador clásico con la posibilid</w:delText>
        </w:r>
        <w:r w:rsidR="003A3EC1" w:rsidDel="00D76082">
          <w:rPr>
            <w:lang w:val="es-ES"/>
          </w:rPr>
          <w:delText>ad</w:delText>
        </w:r>
        <w:r w:rsidDel="00D76082">
          <w:rPr>
            <w:lang w:val="es-ES"/>
          </w:rPr>
          <w:delText xml:space="preserve"> de implementar en hardware las partes más críticas para el rendimiento y consumo del sistema.</w:delText>
        </w:r>
      </w:del>
    </w:p>
    <w:p w14:paraId="59D36CDA" w14:textId="0F539643" w:rsidR="000B4965" w:rsidDel="00D76082" w:rsidRDefault="00702534" w:rsidP="00364F65">
      <w:pPr>
        <w:shd w:val="clear" w:color="auto" w:fill="FFFFFF"/>
        <w:spacing w:before="60" w:after="100" w:afterAutospacing="1" w:line="240" w:lineRule="auto"/>
        <w:rPr>
          <w:del w:id="4795" w:author="Maribel" w:date="2018-05-28T19:39:00Z"/>
          <w:lang w:val="es-ES"/>
        </w:rPr>
      </w:pPr>
      <w:del w:id="4796" w:author="Maribel" w:date="2018-05-28T19:39:00Z">
        <w:r w:rsidDel="00D76082">
          <w:rPr>
            <w:lang w:val="es-ES"/>
          </w:rPr>
          <w:delText>Por otra parte</w:delText>
        </w:r>
        <w:r w:rsidR="00810278" w:rsidDel="00D76082">
          <w:rPr>
            <w:lang w:val="es-ES"/>
          </w:rPr>
          <w:delText>,</w:delText>
        </w:r>
        <w:r w:rsidDel="00D76082">
          <w:rPr>
            <w:lang w:val="es-ES"/>
          </w:rPr>
          <w:delText xml:space="preserve"> Xilinx, el primer fabricante mundial de dispositivos FPGA, también cuenta con productos que aúnan en un mismo encapsulado har</w:delText>
        </w:r>
        <w:r w:rsidR="003A3EC1" w:rsidDel="00D76082">
          <w:rPr>
            <w:lang w:val="es-ES"/>
          </w:rPr>
          <w:delText>d</w:delText>
        </w:r>
        <w:r w:rsidDel="00D76082">
          <w:rPr>
            <w:lang w:val="es-ES"/>
          </w:rPr>
          <w:delText>ware reconfigurable con núcle</w:delText>
        </w:r>
        <w:r w:rsidR="003A3EC1" w:rsidDel="00D76082">
          <w:rPr>
            <w:lang w:val="es-ES"/>
          </w:rPr>
          <w:delText>o</w:delText>
        </w:r>
        <w:r w:rsidDel="00D76082">
          <w:rPr>
            <w:lang w:val="es-ES"/>
          </w:rPr>
          <w:delText>s de procesam</w:delText>
        </w:r>
        <w:r w:rsidR="003A3EC1" w:rsidDel="00D76082">
          <w:rPr>
            <w:lang w:val="es-ES"/>
          </w:rPr>
          <w:delText>ien</w:delText>
        </w:r>
        <w:r w:rsidDel="00D76082">
          <w:rPr>
            <w:lang w:val="es-ES"/>
          </w:rPr>
          <w:delText>t</w:delText>
        </w:r>
        <w:r w:rsidR="003A3EC1" w:rsidDel="00D76082">
          <w:rPr>
            <w:lang w:val="es-ES"/>
          </w:rPr>
          <w:delText>o</w:delText>
        </w:r>
        <w:r w:rsidDel="00D76082">
          <w:rPr>
            <w:lang w:val="es-ES"/>
          </w:rPr>
          <w:delText xml:space="preserve"> tipo ARM. Ambas gamas de producto, la de Intel y la de Xilinx, hacen posible la implementación de soluciones híbridas hardware-software</w:delText>
        </w:r>
      </w:del>
      <w:del w:id="4797" w:author="Maribel" w:date="2018-05-28T10:52:00Z">
        <w:r w:rsidDel="00754854">
          <w:rPr>
            <w:lang w:val="es-ES"/>
          </w:rPr>
          <w:delText>. Esta es una tendencia que está llegando incluso a los servi</w:delText>
        </w:r>
        <w:r w:rsidR="003A3EC1" w:rsidDel="00754854">
          <w:rPr>
            <w:lang w:val="es-ES"/>
          </w:rPr>
          <w:delText>c</w:delText>
        </w:r>
        <w:r w:rsidDel="00754854">
          <w:rPr>
            <w:lang w:val="es-ES"/>
          </w:rPr>
          <w:delText>ios de co</w:delText>
        </w:r>
        <w:r w:rsidR="003A3EC1" w:rsidDel="00754854">
          <w:rPr>
            <w:lang w:val="es-ES"/>
          </w:rPr>
          <w:delText>m</w:delText>
        </w:r>
        <w:r w:rsidDel="00754854">
          <w:rPr>
            <w:lang w:val="es-ES"/>
          </w:rPr>
          <w:delText xml:space="preserve">putación en la nube, como los ofrecidos por AWS (Amazon Web Services), en los que el desarrollador cuenta con instancias de ejecución que </w:delText>
        </w:r>
        <w:r w:rsidR="003A3EC1" w:rsidDel="00754854">
          <w:rPr>
            <w:lang w:val="es-ES"/>
          </w:rPr>
          <w:delText>c</w:delText>
        </w:r>
        <w:r w:rsidDel="00754854">
          <w:rPr>
            <w:lang w:val="es-ES"/>
          </w:rPr>
          <w:delText>ombinan los servidores tradicionales con hardware reconfigurable de tipo FPGA.</w:delText>
        </w:r>
        <w:r w:rsidR="007D174F" w:rsidDel="00754854">
          <w:rPr>
            <w:lang w:val="es-ES"/>
          </w:rPr>
          <w:delText xml:space="preserve"> Todo ello apunta a un gran futuro de esta tecnología.</w:delText>
        </w:r>
        <w:r w:rsidR="00B00577" w:rsidDel="00754854">
          <w:rPr>
            <w:lang w:val="es-ES"/>
          </w:rPr>
          <w:delText xml:space="preserve"> [8]</w:delText>
        </w:r>
      </w:del>
    </w:p>
    <w:p w14:paraId="1F03CFB9" w14:textId="46D94D33" w:rsidR="000B4965" w:rsidDel="006E28C3" w:rsidRDefault="000D01C5" w:rsidP="00364F65">
      <w:pPr>
        <w:shd w:val="clear" w:color="auto" w:fill="FFFFFF"/>
        <w:spacing w:before="60" w:after="100" w:afterAutospacing="1" w:line="240" w:lineRule="auto"/>
        <w:rPr>
          <w:del w:id="4798" w:author="Maribel" w:date="2018-05-28T10:54:00Z"/>
          <w:lang w:val="es-ES"/>
        </w:rPr>
      </w:pPr>
      <w:del w:id="4799" w:author="Maribel" w:date="2018-05-28T10:54:00Z">
        <w:r w:rsidDel="006E28C3">
          <w:rPr>
            <w:lang w:val="es-ES"/>
          </w:rPr>
          <w:delText xml:space="preserve">No ha sido hasta ahora que las FPGAs se están empezando a popularizar. </w:delText>
        </w:r>
        <w:r w:rsidRPr="003A3EC1" w:rsidDel="006E28C3">
          <w:rPr>
            <w:b/>
            <w:lang w:val="es-ES"/>
          </w:rPr>
          <w:delText>Se trata de una tecnología muy cerrada</w:delText>
        </w:r>
        <w:r w:rsidDel="006E28C3">
          <w:rPr>
            <w:lang w:val="es-ES"/>
          </w:rPr>
          <w:delText xml:space="preserve">, rodeada de software </w:delText>
        </w:r>
      </w:del>
      <w:del w:id="4800" w:author="Maribel" w:date="2018-05-27T01:02:00Z">
        <w:r w:rsidDel="00367823">
          <w:rPr>
            <w:lang w:val="es-ES"/>
          </w:rPr>
          <w:delText>privativo</w:delText>
        </w:r>
      </w:del>
      <w:del w:id="4801" w:author="Maribel" w:date="2018-05-28T10:54:00Z">
        <w:r w:rsidDel="006E28C3">
          <w:rPr>
            <w:lang w:val="es-ES"/>
          </w:rPr>
          <w:delText xml:space="preserve">, en la que solo </w:delText>
        </w:r>
      </w:del>
      <w:del w:id="4802" w:author="Maribel" w:date="2018-05-27T22:34:00Z">
        <w:r w:rsidDel="004814FD">
          <w:rPr>
            <w:lang w:val="es-ES"/>
          </w:rPr>
          <w:delText xml:space="preserve">puedes </w:delText>
        </w:r>
      </w:del>
      <w:del w:id="4803" w:author="Maribel" w:date="2018-05-28T10:54:00Z">
        <w:r w:rsidDel="006E28C3">
          <w:rPr>
            <w:lang w:val="es-ES"/>
          </w:rPr>
          <w:delText xml:space="preserve">usar lo que el fabricante </w:delText>
        </w:r>
      </w:del>
      <w:del w:id="4804" w:author="Maribel" w:date="2018-05-27T22:35:00Z">
        <w:r w:rsidDel="004814FD">
          <w:rPr>
            <w:lang w:val="es-ES"/>
          </w:rPr>
          <w:delText>te dice</w:delText>
        </w:r>
      </w:del>
      <w:del w:id="4805" w:author="Maribel" w:date="2018-05-28T10:54:00Z">
        <w:r w:rsidDel="006E28C3">
          <w:rPr>
            <w:lang w:val="es-ES"/>
          </w:rPr>
          <w:delText xml:space="preserve"> en las condiciones que </w:delText>
        </w:r>
      </w:del>
      <w:del w:id="4806" w:author="Maribel" w:date="2018-05-27T22:35:00Z">
        <w:r w:rsidDel="004814FD">
          <w:rPr>
            <w:lang w:val="es-ES"/>
          </w:rPr>
          <w:delText>te dice</w:delText>
        </w:r>
      </w:del>
      <w:del w:id="4807" w:author="Maribel" w:date="2018-05-28T10:54:00Z">
        <w:r w:rsidDel="006E28C3">
          <w:rPr>
            <w:lang w:val="es-ES"/>
          </w:rPr>
          <w:delText>. No hay lugar para la innovación por parte de la comunidad. No están publicados los detalles internos de la FPGA, ni del formato de los bitstreams.</w:delText>
        </w:r>
      </w:del>
    </w:p>
    <w:p w14:paraId="7044AE97" w14:textId="3AC89357" w:rsidR="000D01C5" w:rsidDel="00556AB3" w:rsidRDefault="000D01C5" w:rsidP="00364F65">
      <w:pPr>
        <w:shd w:val="clear" w:color="auto" w:fill="FFFFFF"/>
        <w:spacing w:before="60" w:after="100" w:afterAutospacing="1" w:line="240" w:lineRule="auto"/>
        <w:rPr>
          <w:del w:id="4808" w:author="Maribel" w:date="2018-05-28T10:37:00Z"/>
          <w:lang w:val="es-ES"/>
        </w:rPr>
      </w:pPr>
      <w:del w:id="4809" w:author="Maribel" w:date="2018-05-28T10:54:00Z">
        <w:r w:rsidDel="006E28C3">
          <w:rPr>
            <w:lang w:val="es-ES"/>
          </w:rPr>
          <w:delText xml:space="preserve">Sin embargo, </w:delText>
        </w:r>
        <w:r w:rsidRPr="003A3EC1" w:rsidDel="006E28C3">
          <w:rPr>
            <w:b/>
            <w:lang w:val="es-ES"/>
          </w:rPr>
          <w:delText>Clifford Wolf</w:delText>
        </w:r>
        <w:r w:rsidDel="006E28C3">
          <w:rPr>
            <w:lang w:val="es-ES"/>
          </w:rPr>
          <w:delText xml:space="preserve">, hizo </w:delText>
        </w:r>
        <w:r w:rsidRPr="003A3EC1" w:rsidDel="006E28C3">
          <w:rPr>
            <w:b/>
            <w:lang w:val="es-ES"/>
          </w:rPr>
          <w:delText>ingeniería inversa</w:delText>
        </w:r>
        <w:r w:rsidDel="006E28C3">
          <w:rPr>
            <w:lang w:val="es-ES"/>
          </w:rPr>
          <w:delText xml:space="preserve"> a las FPGAs iCE40 de Lattice y en marzo de 2015 creó el </w:delText>
        </w:r>
        <w:r w:rsidR="002D6778" w:rsidDel="006E28C3">
          <w:rPr>
            <w:lang w:val="es-ES"/>
          </w:rPr>
          <w:delText>p</w:delText>
        </w:r>
        <w:r w:rsidR="00655FFE" w:rsidDel="006E28C3">
          <w:rPr>
            <w:lang w:val="es-ES"/>
          </w:rPr>
          <w:delText>royecto Ice</w:delText>
        </w:r>
        <w:r w:rsidR="002D6778" w:rsidDel="006E28C3">
          <w:rPr>
            <w:lang w:val="es-ES"/>
          </w:rPr>
          <w:delText>S</w:delText>
        </w:r>
        <w:r w:rsidR="00655FFE" w:rsidDel="006E28C3">
          <w:rPr>
            <w:lang w:val="es-ES"/>
          </w:rPr>
          <w:delText>torm y se liberó la primera toolchain (*** aclarar qué es esto) de herramientas que permiten pasar de Verilog al bitstream usando solo herramientas libres.</w:delText>
        </w:r>
        <w:r w:rsidR="00294615" w:rsidDel="006E28C3">
          <w:rPr>
            <w:lang w:val="es-ES"/>
          </w:rPr>
          <w:delText xml:space="preserve"> [1]</w:delText>
        </w:r>
      </w:del>
    </w:p>
    <w:p w14:paraId="15EAD483" w14:textId="70BA5786" w:rsidR="005C4F0D" w:rsidRPr="00D04992" w:rsidDel="004814FD" w:rsidRDefault="00097850" w:rsidP="00364F65">
      <w:pPr>
        <w:shd w:val="clear" w:color="auto" w:fill="FFFFFF"/>
        <w:spacing w:before="60" w:after="100" w:afterAutospacing="1" w:line="240" w:lineRule="auto"/>
        <w:rPr>
          <w:del w:id="4810" w:author="Maribel" w:date="2018-05-27T22:37:00Z"/>
          <w:b/>
          <w:lang w:val="es-ES"/>
        </w:rPr>
      </w:pPr>
      <w:del w:id="4811" w:author="Maribel" w:date="2018-05-28T10:37:00Z">
        <w:r w:rsidRPr="00D04992" w:rsidDel="00556AB3">
          <w:rPr>
            <w:b/>
            <w:sz w:val="28"/>
            <w:lang w:val="es-ES"/>
          </w:rPr>
          <w:delText>Hardware reconfigurable y</w:delText>
        </w:r>
        <w:r w:rsidR="00470759" w:rsidRPr="00D04992" w:rsidDel="00556AB3">
          <w:rPr>
            <w:b/>
            <w:sz w:val="28"/>
            <w:lang w:val="es-ES"/>
          </w:rPr>
          <w:delText xml:space="preserve"> FPGAs</w:delText>
        </w:r>
        <w:r w:rsidR="007974CF" w:rsidDel="00556AB3">
          <w:rPr>
            <w:b/>
            <w:sz w:val="28"/>
            <w:lang w:val="es-ES"/>
          </w:rPr>
          <w:delText xml:space="preserve"> (*** un timeline </w:delText>
        </w:r>
      </w:del>
      <w:del w:id="4812" w:author="Maribel" w:date="2018-05-14T18:37:00Z">
        <w:r w:rsidR="007974CF" w:rsidDel="00C923FD">
          <w:rPr>
            <w:b/>
            <w:sz w:val="28"/>
            <w:lang w:val="es-ES"/>
          </w:rPr>
          <w:delText xml:space="preserve">estaría chachi </w:delText>
        </w:r>
      </w:del>
      <w:del w:id="4813" w:author="Maribel" w:date="2018-05-28T10:37:00Z">
        <w:r w:rsidR="007974CF" w:rsidDel="00556AB3">
          <w:rPr>
            <w:b/>
            <w:sz w:val="28"/>
            <w:lang w:val="es-ES"/>
          </w:rPr>
          <w:delText>(pero más arriba)</w:delText>
        </w:r>
        <w:r w:rsidR="00547C41" w:rsidDel="00556AB3">
          <w:rPr>
            <w:b/>
            <w:sz w:val="28"/>
            <w:lang w:val="es-ES"/>
          </w:rPr>
          <w:delText>)</w:delText>
        </w:r>
      </w:del>
    </w:p>
    <w:p w14:paraId="6CE77097" w14:textId="1C4EBE43" w:rsidR="00470759" w:rsidRDefault="009102BF" w:rsidP="00364F65">
      <w:pPr>
        <w:shd w:val="clear" w:color="auto" w:fill="FFFFFF"/>
        <w:spacing w:before="60" w:after="100" w:afterAutospacing="1" w:line="240" w:lineRule="auto"/>
        <w:rPr>
          <w:lang w:val="es-ES"/>
        </w:rPr>
      </w:pPr>
      <w:del w:id="4814" w:author="Maribel" w:date="2018-05-27T22:36:00Z">
        <w:r w:rsidDel="004814FD">
          <w:rPr>
            <w:lang w:val="es-ES"/>
          </w:rPr>
          <w:delText>Vamos a echar un vistazo a la historia de los dispositivos de lógica programable (PLDs) para tener una perspectiva sobre ellos, PLDs en general y field programable gate arrays o FPGAs  en particular. Las FPGAs son un subconjunto de los PLDs. Aquí un timeline.</w:delText>
        </w:r>
      </w:del>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Del="00485773" w14:paraId="2F47E9E4" w14:textId="3017EABC" w:rsidTr="00A309AD">
        <w:trPr>
          <w:jc w:val="center"/>
          <w:del w:id="4815" w:author="Maribel" w:date="2018-05-28T19:41:00Z"/>
        </w:trPr>
        <w:tc>
          <w:tcPr>
            <w:tcW w:w="9350" w:type="dxa"/>
          </w:tcPr>
          <w:p w14:paraId="05D74A3E" w14:textId="657762D8" w:rsidR="00A309AD" w:rsidDel="00485773" w:rsidRDefault="00A309AD" w:rsidP="00A309AD">
            <w:pPr>
              <w:spacing w:before="60" w:after="100" w:afterAutospacing="1"/>
              <w:jc w:val="center"/>
              <w:rPr>
                <w:del w:id="4816" w:author="Maribel" w:date="2018-05-28T19:41:00Z"/>
                <w:lang w:val="es-ES"/>
              </w:rPr>
            </w:pPr>
            <w:del w:id="4817" w:author="Maribel" w:date="2018-05-28T19:41:00Z">
              <w:r w:rsidDel="00485773">
                <w:rPr>
                  <w:noProof/>
                </w:rPr>
                <w:drawing>
                  <wp:inline distT="0" distB="0" distL="0" distR="0" wp14:anchorId="4E488AF0" wp14:editId="5006E9BC">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A309AD" w:rsidDel="00485773" w14:paraId="01F20672" w14:textId="1068D843" w:rsidTr="00A309AD">
        <w:trPr>
          <w:jc w:val="center"/>
          <w:del w:id="4818" w:author="Maribel" w:date="2018-05-28T19:41:00Z"/>
        </w:trPr>
        <w:tc>
          <w:tcPr>
            <w:tcW w:w="9350" w:type="dxa"/>
          </w:tcPr>
          <w:p w14:paraId="74E4A099" w14:textId="20950837" w:rsidR="00A309AD" w:rsidDel="00485773" w:rsidRDefault="00A309AD" w:rsidP="00A309AD">
            <w:pPr>
              <w:spacing w:before="60" w:after="100" w:afterAutospacing="1"/>
              <w:jc w:val="center"/>
              <w:rPr>
                <w:del w:id="4819" w:author="Maribel" w:date="2018-05-28T19:41:00Z"/>
                <w:lang w:val="es-ES"/>
              </w:rPr>
            </w:pPr>
            <w:del w:id="4820" w:author="Maribel" w:date="2018-05-28T19:41:00Z">
              <w:r w:rsidDel="00485773">
                <w:rPr>
                  <w:lang w:val="es-ES"/>
                </w:rPr>
                <w:delText>Timeline del hardware reprogramable (Fuente: Coursera)</w:delText>
              </w:r>
            </w:del>
          </w:p>
        </w:tc>
      </w:tr>
    </w:tbl>
    <w:p w14:paraId="3CEDF671" w14:textId="4B86977C" w:rsidR="00A309AD" w:rsidDel="008D2A02" w:rsidRDefault="00A309AD" w:rsidP="009F32FC">
      <w:pPr>
        <w:rPr>
          <w:del w:id="4821" w:author="Maribel" w:date="2018-05-27T22:36:00Z"/>
          <w:lang w:val="es-ES"/>
        </w:rPr>
      </w:pPr>
    </w:p>
    <w:p w14:paraId="12D3B182" w14:textId="213D313F" w:rsidR="008D2A02" w:rsidRDefault="008D2A02" w:rsidP="00A32E5B">
      <w:pPr>
        <w:rPr>
          <w:ins w:id="4822" w:author="Maribel" w:date="2018-05-28T19:41:00Z"/>
          <w:lang w:val="es-ES"/>
        </w:rPr>
      </w:pPr>
    </w:p>
    <w:p w14:paraId="43970C7D" w14:textId="77777777" w:rsidR="00485773" w:rsidRDefault="00485773" w:rsidP="00A32E5B">
      <w:pPr>
        <w:rPr>
          <w:ins w:id="4823" w:author="Maribel" w:date="2018-05-27T23:44:00Z"/>
          <w:lang w:val="es-ES"/>
        </w:rPr>
      </w:pPr>
    </w:p>
    <w:p w14:paraId="6091D767" w14:textId="56016BE6" w:rsidR="008D2A02" w:rsidRDefault="008D2A02" w:rsidP="00A32E5B">
      <w:pPr>
        <w:rPr>
          <w:ins w:id="4824" w:author="Maribel" w:date="2018-05-27T23:44:00Z"/>
          <w:lang w:val="es-ES"/>
        </w:rPr>
      </w:pPr>
    </w:p>
    <w:p w14:paraId="0F953C76" w14:textId="6B3D2F8A" w:rsidR="008D2A02" w:rsidRDefault="008D2A02" w:rsidP="00A32E5B">
      <w:pPr>
        <w:rPr>
          <w:ins w:id="4825" w:author="Maribel" w:date="2018-05-27T23:44:00Z"/>
          <w:lang w:val="es-ES"/>
        </w:rPr>
      </w:pPr>
    </w:p>
    <w:p w14:paraId="2555B593" w14:textId="6423865E" w:rsidR="008D2A02" w:rsidRDefault="008D2A02" w:rsidP="00A32E5B">
      <w:pPr>
        <w:rPr>
          <w:ins w:id="4826" w:author="Maribel" w:date="2018-05-27T23:44:00Z"/>
          <w:lang w:val="es-ES"/>
        </w:rPr>
      </w:pPr>
    </w:p>
    <w:p w14:paraId="41E6A64E" w14:textId="77777777" w:rsidR="008D2A02" w:rsidRDefault="008D2A02" w:rsidP="00A32E5B">
      <w:pPr>
        <w:rPr>
          <w:ins w:id="4827" w:author="Maribel" w:date="2018-05-27T23:44:00Z"/>
          <w:lang w:val="es-ES"/>
        </w:rPr>
      </w:pPr>
    </w:p>
    <w:p w14:paraId="10141B48" w14:textId="2FC63267" w:rsidR="00094325" w:rsidDel="004814FD" w:rsidRDefault="00094325" w:rsidP="00A32E5B">
      <w:pPr>
        <w:rPr>
          <w:del w:id="4828" w:author="Maribel" w:date="2018-05-27T22:36:00Z"/>
          <w:lang w:val="es-ES"/>
        </w:rPr>
      </w:pPr>
      <w:del w:id="4829" w:author="Maribel" w:date="2018-05-27T22:36:00Z">
        <w:r w:rsidDel="004814FD">
          <w:rPr>
            <w:lang w:val="es-ES"/>
          </w:rPr>
          <w:delText>El deseo de tener hardware programable ha existido desde los comienzos del hardware digita</w:delText>
        </w:r>
        <w:r w:rsidR="00B62FFA" w:rsidDel="004814FD">
          <w:rPr>
            <w:lang w:val="es-ES"/>
          </w:rPr>
          <w:delText>l.</w:delText>
        </w:r>
      </w:del>
    </w:p>
    <w:p w14:paraId="6E67558C" w14:textId="495BCC6D" w:rsidR="006D35A4" w:rsidDel="004814FD" w:rsidRDefault="006D35A4" w:rsidP="00A32E5B">
      <w:pPr>
        <w:rPr>
          <w:del w:id="4830" w:author="Maribel" w:date="2018-05-27T22:36:00Z"/>
          <w:lang w:val="es-ES"/>
        </w:rPr>
      </w:pPr>
      <w:del w:id="4831" w:author="Maribel" w:date="2018-05-27T22:36:00Z">
        <w:r w:rsidDel="004814FD">
          <w:rPr>
            <w:lang w:val="es-ES"/>
          </w:rPr>
          <w:delText>En la década de los 80 el fabricante Lattice introduce los GAL (Generic Array Logic), análogos a los PAL pero con una tecnología de establecimiento de las conexiones basada en memoria EEPROM. Al contrario que los dos primeros, los GAL podrían ser reconfigurados tantas veces como se necesitase, aportando mucha más flexibilidad.</w:delText>
        </w:r>
      </w:del>
    </w:p>
    <w:p w14:paraId="2A31C533" w14:textId="5C56806B" w:rsidR="009F32FC" w:rsidRDefault="002E0478" w:rsidP="009F32FC">
      <w:pPr>
        <w:rPr>
          <w:lang w:val="es-ES"/>
        </w:rPr>
      </w:pPr>
      <w:del w:id="4832" w:author="Maribel" w:date="2018-05-27T22:36:00Z">
        <w:r w:rsidDel="004814FD">
          <w:rPr>
            <w:lang w:val="es-ES"/>
          </w:rPr>
          <w:delText>Actualmente, los PAL, PLA y GAL están en desuso. En su lugar se recurre a los CPLD (Complex Programmable Logic Device) y FPGA. El encapsulado de estos deja atrás el clásico DIP (Dual In-Line Package) con unas pocas decenas de pines, mientras que la tecnología de configuración pasa a estar basada en memoria tipo Flash o bien SRAM (Static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w:delText>
        </w:r>
      </w:del>
      <w:del w:id="4833" w:author="Maribel" w:date="2018-05-14T18:37:00Z">
        <w:r w:rsidDel="00C923FD">
          <w:rPr>
            <w:lang w:val="es-ES"/>
          </w:rPr>
          <w:delText>e.</w:delText>
        </w:r>
      </w:del>
      <w:moveToRangeStart w:id="4834" w:author="Maribel" w:date="2018-05-13T19:31:00Z" w:name="move514003188"/>
      <w:moveTo w:id="4835" w:author="Maribel" w:date="2018-05-13T19:31:00Z">
        <w:del w:id="4836" w:author="Maribel" w:date="2018-05-14T18:37:00Z">
          <w:r w:rsidR="00160D98" w:rsidRPr="006425AC" w:rsidDel="00C923FD">
            <w:rPr>
              <w:b/>
              <w:sz w:val="32"/>
              <w:lang w:val="es-ES"/>
            </w:rPr>
            <w:delText>Resumen: las FPGAs son #loMás.</w:delText>
          </w:r>
        </w:del>
      </w:moveTo>
      <w:moveToRangeEnd w:id="4834"/>
    </w:p>
    <w:p w14:paraId="621C8B22" w14:textId="413F95B2" w:rsidR="00A157C2" w:rsidRPr="008D2A02" w:rsidDel="00B37DED" w:rsidRDefault="00A157C2">
      <w:pPr>
        <w:pStyle w:val="Prrafodelista"/>
        <w:numPr>
          <w:ilvl w:val="0"/>
          <w:numId w:val="5"/>
        </w:numPr>
        <w:jc w:val="center"/>
        <w:rPr>
          <w:del w:id="4837" w:author="Maribel" w:date="2018-05-13T19:31:00Z"/>
          <w:sz w:val="52"/>
          <w:lang w:val="es-ES"/>
          <w:rPrChange w:id="4838" w:author="Maribel" w:date="2018-05-27T23:44:00Z">
            <w:rPr>
              <w:del w:id="4839" w:author="Maribel" w:date="2018-05-13T19:31:00Z"/>
              <w:lang w:val="es-ES"/>
            </w:rPr>
          </w:rPrChange>
        </w:rPr>
        <w:pPrChange w:id="4840" w:author="Maribel" w:date="2018-05-27T23:44:00Z">
          <w:pPr>
            <w:numPr>
              <w:numId w:val="7"/>
            </w:numPr>
            <w:ind w:left="720" w:hanging="360"/>
          </w:pPr>
        </w:pPrChange>
      </w:pPr>
    </w:p>
    <w:p w14:paraId="77D54B61" w14:textId="252FA19E" w:rsidR="008D2A02" w:rsidRPr="00EA661C" w:rsidRDefault="003529E2" w:rsidP="008D2A02">
      <w:pPr>
        <w:pStyle w:val="Prrafodelista"/>
        <w:numPr>
          <w:ilvl w:val="0"/>
          <w:numId w:val="5"/>
        </w:numPr>
        <w:jc w:val="center"/>
        <w:rPr>
          <w:ins w:id="4841" w:author="Maribel" w:date="2018-05-28T19:48:00Z"/>
          <w:b/>
          <w:lang w:val="es-ES"/>
          <w:rPrChange w:id="4842" w:author="Maribel" w:date="2018-05-28T19:48:00Z">
            <w:rPr>
              <w:ins w:id="4843" w:author="Maribel" w:date="2018-05-28T19:48:00Z"/>
              <w:b/>
              <w:sz w:val="72"/>
              <w:lang w:val="es-ES"/>
            </w:rPr>
          </w:rPrChange>
        </w:rPr>
      </w:pPr>
      <w:r w:rsidRPr="008D2A02">
        <w:rPr>
          <w:b/>
          <w:sz w:val="72"/>
          <w:lang w:val="es-ES"/>
          <w:rPrChange w:id="4844" w:author="Maribel" w:date="2018-05-27T23:44:00Z">
            <w:rPr>
              <w:b/>
              <w:sz w:val="28"/>
              <w:lang w:val="es-ES"/>
            </w:rPr>
          </w:rPrChange>
        </w:rPr>
        <w:t>De</w:t>
      </w:r>
      <w:r w:rsidR="001F0BCA" w:rsidRPr="008D2A02">
        <w:rPr>
          <w:b/>
          <w:sz w:val="72"/>
          <w:lang w:val="es-ES"/>
          <w:rPrChange w:id="4845" w:author="Maribel" w:date="2018-05-27T23:44:00Z">
            <w:rPr>
              <w:b/>
              <w:sz w:val="28"/>
              <w:lang w:val="es-ES"/>
            </w:rPr>
          </w:rPrChange>
        </w:rPr>
        <w:t>talles del proceso</w:t>
      </w:r>
    </w:p>
    <w:p w14:paraId="131A6365" w14:textId="0E476860" w:rsidR="00EA661C" w:rsidRPr="00EA661C" w:rsidRDefault="006757A2">
      <w:pPr>
        <w:rPr>
          <w:ins w:id="4846" w:author="Maribel" w:date="2018-05-27T23:44:00Z"/>
          <w:b/>
          <w:lang w:val="es-ES"/>
          <w:rPrChange w:id="4847" w:author="Maribel" w:date="2018-05-28T19:48:00Z">
            <w:rPr>
              <w:ins w:id="4848" w:author="Maribel" w:date="2018-05-27T23:44:00Z"/>
              <w:b/>
              <w:sz w:val="72"/>
              <w:lang w:val="es-ES"/>
            </w:rPr>
          </w:rPrChange>
        </w:rPr>
        <w:pPrChange w:id="4849" w:author="Maribel" w:date="2018-05-28T19:48:00Z">
          <w:pPr>
            <w:pStyle w:val="Prrafodelista"/>
            <w:numPr>
              <w:numId w:val="5"/>
            </w:numPr>
            <w:ind w:hanging="360"/>
            <w:jc w:val="center"/>
          </w:pPr>
        </w:pPrChange>
      </w:pPr>
      <w:ins w:id="4850" w:author="Maribel" w:date="2018-05-28T19:48:00Z">
        <w:r>
          <w:rPr>
            <w:lang w:val="es-ES"/>
          </w:rPr>
          <w:t>Antes de coger la FPGA y ponernos a trabaja</w:t>
        </w:r>
      </w:ins>
      <w:ins w:id="4851" w:author="Maribel" w:date="2018-05-28T19:49:00Z">
        <w:r>
          <w:rPr>
            <w:lang w:val="es-ES"/>
          </w:rPr>
          <w:t>r</w:t>
        </w:r>
      </w:ins>
      <w:ins w:id="4852" w:author="Maribel" w:date="2018-05-28T19:48:00Z">
        <w:r>
          <w:rPr>
            <w:lang w:val="es-ES"/>
          </w:rPr>
          <w:t xml:space="preserve"> con ella, necesitamos diseñar nuestra ALU. </w:t>
        </w:r>
      </w:ins>
      <w:ins w:id="4853" w:author="Maribel" w:date="2018-05-28T19:49:00Z">
        <w:r>
          <w:rPr>
            <w:lang w:val="es-ES"/>
          </w:rPr>
          <w:t xml:space="preserve"> </w:t>
        </w:r>
      </w:ins>
      <w:moveToRangeStart w:id="4854" w:author="Maribel" w:date="2018-05-28T19:48:00Z" w:name="move515300223"/>
      <w:moveTo w:id="4855" w:author="Maribel" w:date="2018-05-28T19:48:00Z">
        <w:r w:rsidR="00EA661C">
          <w:rPr>
            <w:lang w:val="es-ES"/>
          </w:rPr>
          <w:t xml:space="preserve">En </w:t>
        </w:r>
        <w:del w:id="4856" w:author="Maribel" w:date="2018-05-28T19:49:00Z">
          <w:r w:rsidR="00EA661C" w:rsidDel="002B1D69">
            <w:rPr>
              <w:lang w:val="es-ES"/>
            </w:rPr>
            <w:delText>concreto</w:delText>
          </w:r>
        </w:del>
      </w:moveTo>
      <w:ins w:id="4857" w:author="Maribel" w:date="2018-05-28T19:49:00Z">
        <w:r w:rsidR="002B1D69">
          <w:rPr>
            <w:lang w:val="es-ES"/>
          </w:rPr>
          <w:t>general</w:t>
        </w:r>
      </w:ins>
      <w:moveTo w:id="4858" w:author="Maribel" w:date="2018-05-28T19:48:00Z">
        <w:r w:rsidR="00EA661C">
          <w:rPr>
            <w:lang w:val="es-ES"/>
          </w:rPr>
          <w:t>, el funcionamiento de nuestra ALU va a ser el siguiente: a</w:t>
        </w:r>
        <w:r w:rsidR="00EA661C" w:rsidRPr="00362C7F">
          <w:rPr>
            <w:lang w:val="es-ES"/>
          </w:rPr>
          <w:t xml:space="preserve">l introducir los datos con los que operar, se realizarán todas las operaciones a la vez, pero habrá un multiplexor que recoja la salida de cada una de las operaciones y nos permita seleccionar cuáles de esos resultados queremos escoger como salida final, que mostraremos en unos </w:t>
        </w:r>
        <w:proofErr w:type="spellStart"/>
        <w:r w:rsidR="00EA661C" w:rsidRPr="00362C7F">
          <w:rPr>
            <w:lang w:val="es-ES"/>
          </w:rPr>
          <w:t>LEDs</w:t>
        </w:r>
        <w:proofErr w:type="spellEnd"/>
        <w:r w:rsidR="00EA661C" w:rsidRPr="00362C7F">
          <w:rPr>
            <w:lang w:val="es-ES"/>
          </w:rPr>
          <w:t>, por ejempl</w:t>
        </w:r>
        <w:r w:rsidR="00EA661C">
          <w:rPr>
            <w:lang w:val="es-ES"/>
          </w:rPr>
          <w:t>o.</w:t>
        </w:r>
      </w:moveTo>
      <w:moveToRangeEnd w:id="4854"/>
    </w:p>
    <w:p w14:paraId="7C1272C3" w14:textId="3F31E6B7" w:rsidR="001F0BCA" w:rsidRPr="008D2A02" w:rsidDel="008D66E5" w:rsidRDefault="00090361">
      <w:pPr>
        <w:rPr>
          <w:del w:id="4859" w:author="Maribel" w:date="2018-05-13T19:36:00Z"/>
          <w:b/>
          <w:lang w:val="es-ES"/>
          <w:rPrChange w:id="4860" w:author="Maribel" w:date="2018-05-27T23:44:00Z">
            <w:rPr>
              <w:del w:id="4861" w:author="Maribel" w:date="2018-05-13T19:36:00Z"/>
              <w:b/>
              <w:sz w:val="28"/>
              <w:lang w:val="es-ES"/>
            </w:rPr>
          </w:rPrChange>
        </w:rPr>
        <w:pPrChange w:id="4862" w:author="Maribel" w:date="2018-05-27T23:44:00Z">
          <w:pPr>
            <w:pStyle w:val="Prrafodelista"/>
            <w:numPr>
              <w:numId w:val="7"/>
            </w:numPr>
            <w:ind w:hanging="360"/>
          </w:pPr>
        </w:pPrChange>
      </w:pPr>
      <w:r w:rsidRPr="008D2A02">
        <w:rPr>
          <w:b/>
          <w:sz w:val="28"/>
          <w:lang w:val="es-ES"/>
          <w:rPrChange w:id="4863" w:author="Maribel" w:date="2018-05-27T23:44:00Z">
            <w:rPr>
              <w:lang w:val="es-ES"/>
            </w:rPr>
          </w:rPrChange>
        </w:rPr>
        <w:fldChar w:fldCharType="begin"/>
      </w:r>
      <w:r>
        <w:instrText xml:space="preserve"> XE "</w:instrText>
      </w:r>
      <w:r w:rsidRPr="008D2A02">
        <w:rPr>
          <w:b/>
          <w:sz w:val="28"/>
          <w:lang w:val="es-ES"/>
          <w:rPrChange w:id="4864" w:author="Maribel" w:date="2018-05-27T23:44:00Z">
            <w:rPr>
              <w:lang w:val="es-ES"/>
            </w:rPr>
          </w:rPrChange>
        </w:rPr>
        <w:instrText>Detalles del proceso</w:instrText>
      </w:r>
      <w:r>
        <w:instrText xml:space="preserve">" </w:instrText>
      </w:r>
      <w:r w:rsidRPr="008D2A02">
        <w:rPr>
          <w:b/>
          <w:sz w:val="28"/>
          <w:lang w:val="es-ES"/>
          <w:rPrChange w:id="4865" w:author="Maribel" w:date="2018-05-27T23:44:00Z">
            <w:rPr>
              <w:lang w:val="es-ES"/>
            </w:rPr>
          </w:rPrChange>
        </w:rPr>
        <w:fldChar w:fldCharType="end"/>
      </w:r>
    </w:p>
    <w:p w14:paraId="6AC993C1" w14:textId="723B2E87" w:rsidR="00141B9A" w:rsidRPr="008D66E5" w:rsidRDefault="00890D4A">
      <w:pPr>
        <w:pStyle w:val="Prrafodelista"/>
        <w:numPr>
          <w:ilvl w:val="1"/>
          <w:numId w:val="5"/>
        </w:numPr>
        <w:rPr>
          <w:b/>
          <w:lang w:val="es-ES"/>
          <w:rPrChange w:id="4866" w:author="Maribel" w:date="2018-05-13T19:36:00Z">
            <w:rPr>
              <w:lang w:val="es-ES"/>
            </w:rPr>
          </w:rPrChange>
        </w:rPr>
        <w:pPrChange w:id="4867" w:author="Maribel" w:date="2018-05-27T23:43:00Z">
          <w:pPr>
            <w:pStyle w:val="Prrafodelista"/>
            <w:numPr>
              <w:numId w:val="1"/>
            </w:numPr>
            <w:ind w:left="1080" w:hanging="360"/>
          </w:pPr>
        </w:pPrChange>
      </w:pPr>
      <w:del w:id="4868" w:author="Maribel" w:date="2018-05-13T19:36:00Z">
        <w:r w:rsidRPr="004F5B4C" w:rsidDel="008D66E5">
          <w:rPr>
            <w:b/>
            <w:sz w:val="28"/>
            <w:lang w:val="es-ES"/>
            <w:rPrChange w:id="4869" w:author="Maribel" w:date="2018-05-13T19:42:00Z">
              <w:rPr>
                <w:lang w:val="es-ES"/>
              </w:rPr>
            </w:rPrChange>
          </w:rPr>
          <w:delText xml:space="preserve">3.1. </w:delText>
        </w:r>
      </w:del>
      <w:r w:rsidR="00141B9A" w:rsidRPr="004F5B4C">
        <w:rPr>
          <w:b/>
          <w:sz w:val="28"/>
          <w:lang w:val="es-ES"/>
          <w:rPrChange w:id="4870" w:author="Maribel" w:date="2018-05-13T19:42:00Z">
            <w:rPr>
              <w:lang w:val="es-ES"/>
            </w:rPr>
          </w:rPrChange>
        </w:rPr>
        <w:t xml:space="preserve">Etapa 1: diseño de la ALU en </w:t>
      </w:r>
      <w:proofErr w:type="spellStart"/>
      <w:r w:rsidR="00141B9A" w:rsidRPr="004F5B4C">
        <w:rPr>
          <w:b/>
          <w:sz w:val="28"/>
          <w:lang w:val="es-ES"/>
          <w:rPrChange w:id="4871" w:author="Maribel" w:date="2018-05-13T19:42:00Z">
            <w:rPr>
              <w:lang w:val="es-ES"/>
            </w:rPr>
          </w:rPrChange>
        </w:rPr>
        <w:t>Logisim</w:t>
      </w:r>
      <w:proofErr w:type="spellEnd"/>
      <w:r w:rsidR="00141B9A" w:rsidRPr="004F5B4C">
        <w:rPr>
          <w:b/>
          <w:sz w:val="28"/>
          <w:lang w:val="es-ES"/>
          <w:rPrChange w:id="4872" w:author="Maribel" w:date="2018-05-13T19:42:00Z">
            <w:rPr>
              <w:lang w:val="es-ES"/>
            </w:rPr>
          </w:rPrChange>
        </w:rPr>
        <w:t xml:space="preserve"> (sim</w:t>
      </w:r>
      <w:r w:rsidRPr="004F5B4C">
        <w:rPr>
          <w:b/>
          <w:sz w:val="28"/>
          <w:lang w:val="es-ES"/>
          <w:rPrChange w:id="4873" w:author="Maribel" w:date="2018-05-13T19:42:00Z">
            <w:rPr>
              <w:lang w:val="es-ES"/>
            </w:rPr>
          </w:rPrChange>
        </w:rPr>
        <w:t>u</w:t>
      </w:r>
      <w:r w:rsidR="00141B9A" w:rsidRPr="004F5B4C">
        <w:rPr>
          <w:b/>
          <w:sz w:val="28"/>
          <w:lang w:val="es-ES"/>
          <w:rPrChange w:id="4874" w:author="Maribel" w:date="2018-05-13T19:42:00Z">
            <w:rPr>
              <w:lang w:val="es-ES"/>
            </w:rPr>
          </w:rPrChange>
        </w:rPr>
        <w:t>lador)</w:t>
      </w:r>
      <w:r w:rsidR="00090361" w:rsidRPr="008D66E5">
        <w:rPr>
          <w:b/>
          <w:sz w:val="24"/>
          <w:lang w:val="es-ES"/>
          <w:rPrChange w:id="4875" w:author="Maribel" w:date="2018-05-13T19:36:00Z">
            <w:rPr>
              <w:lang w:val="es-ES"/>
            </w:rPr>
          </w:rPrChange>
        </w:rPr>
        <w:fldChar w:fldCharType="begin"/>
      </w:r>
      <w:r w:rsidR="00090361" w:rsidRPr="008D66E5">
        <w:rPr>
          <w:lang w:val="es-ES"/>
        </w:rPr>
        <w:instrText xml:space="preserve"> XE "</w:instrText>
      </w:r>
      <w:r w:rsidR="00090361" w:rsidRPr="008D66E5">
        <w:rPr>
          <w:b/>
          <w:sz w:val="24"/>
          <w:lang w:val="es-ES"/>
          <w:rPrChange w:id="4876" w:author="Maribel" w:date="2018-05-13T19:36:00Z">
            <w:rPr>
              <w:lang w:val="es-ES"/>
            </w:rPr>
          </w:rPrChange>
        </w:rPr>
        <w:instrText>Etapa 1</w:instrText>
      </w:r>
      <w:r w:rsidR="00090361" w:rsidRPr="008D66E5">
        <w:rPr>
          <w:lang w:val="es-ES"/>
        </w:rPr>
        <w:instrText>\</w:instrText>
      </w:r>
      <w:r w:rsidR="00090361" w:rsidRPr="008D66E5">
        <w:rPr>
          <w:b/>
          <w:sz w:val="24"/>
          <w:lang w:val="es-ES"/>
          <w:rPrChange w:id="4877" w:author="Maribel" w:date="2018-05-13T19:36:00Z">
            <w:rPr>
              <w:lang w:val="es-ES"/>
            </w:rPr>
          </w:rPrChange>
        </w:rPr>
        <w:instrText>: diseño de la ALU en Logisim (simulador)</w:instrText>
      </w:r>
      <w:r w:rsidR="00176799" w:rsidRPr="008D66E5">
        <w:rPr>
          <w:b/>
          <w:sz w:val="24"/>
          <w:lang w:val="es-ES"/>
          <w:rPrChange w:id="4878" w:author="Maribel" w:date="2018-05-13T19:36:00Z">
            <w:rPr>
              <w:lang w:val="es-ES"/>
            </w:rPr>
          </w:rPrChange>
        </w:rPr>
        <w:instrText>;20</w:instrText>
      </w:r>
      <w:r w:rsidR="00090361" w:rsidRPr="008D66E5">
        <w:rPr>
          <w:lang w:val="es-ES"/>
        </w:rPr>
        <w:instrText xml:space="preserve">" </w:instrText>
      </w:r>
      <w:r w:rsidR="00090361" w:rsidRPr="008D66E5">
        <w:rPr>
          <w:b/>
          <w:sz w:val="24"/>
          <w:lang w:val="es-ES"/>
          <w:rPrChange w:id="4879" w:author="Maribel" w:date="2018-05-13T19:36:00Z">
            <w:rPr>
              <w:lang w:val="es-ES"/>
            </w:rPr>
          </w:rPrChange>
        </w:rPr>
        <w:fldChar w:fldCharType="end"/>
      </w:r>
    </w:p>
    <w:p w14:paraId="52364920" w14:textId="0363C2AA" w:rsidR="003529E2" w:rsidDel="00EA661C" w:rsidRDefault="003529E2" w:rsidP="00A32E5B">
      <w:pPr>
        <w:rPr>
          <w:del w:id="4880" w:author="Maribel" w:date="2018-05-28T19:48:00Z"/>
          <w:lang w:val="es-ES"/>
        </w:rPr>
      </w:pPr>
      <w:moveFromRangeStart w:id="4881" w:author="Maribel" w:date="2018-05-28T19:48:00Z" w:name="move515300223"/>
      <w:moveFrom w:id="4882" w:author="Maribel" w:date="2018-05-28T19:48:00Z">
        <w:r w:rsidDel="00EA661C">
          <w:rPr>
            <w:lang w:val="es-ES"/>
          </w:rPr>
          <w:t>En concreto, el funcionamiento de nuestra ALU va a ser el siguiente: a</w:t>
        </w:r>
        <w:r w:rsidRPr="00362C7F" w:rsidDel="00EA661C">
          <w:rPr>
            <w:lang w:val="es-ES"/>
          </w:rPr>
          <w:t>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w:t>
        </w:r>
        <w:r w:rsidDel="00EA661C">
          <w:rPr>
            <w:lang w:val="es-ES"/>
          </w:rPr>
          <w:t>o.</w:t>
        </w:r>
      </w:moveFrom>
      <w:moveFromRangeEnd w:id="4881"/>
    </w:p>
    <w:p w14:paraId="07A02DC4" w14:textId="77777777" w:rsidR="00141B9A" w:rsidRDefault="003529E2" w:rsidP="00A32E5B">
      <w:pPr>
        <w:rPr>
          <w:lang w:val="es-ES"/>
        </w:rPr>
      </w:pPr>
      <w:r>
        <w:rPr>
          <w:lang w:val="es-ES"/>
        </w:rPr>
        <w:t>Para comenzar, e</w:t>
      </w:r>
      <w:r w:rsidR="00141B9A">
        <w:rPr>
          <w:lang w:val="es-ES"/>
        </w:rPr>
        <w:t xml:space="preserve">s recomendable que hagamos primero un </w:t>
      </w:r>
      <w:r w:rsidR="00141B9A" w:rsidRPr="008709C1">
        <w:rPr>
          <w:b/>
          <w:lang w:val="es-ES"/>
        </w:rPr>
        <w:t>boceto</w:t>
      </w:r>
      <w:r w:rsidR="00141B9A">
        <w:rPr>
          <w:lang w:val="es-ES"/>
        </w:rPr>
        <w:t xml:space="preserve"> en papel. Al igual que en software es recomendable darle una pensada y hacerse un diseño de cómo se va a estructurar nuestro código: qué clases va a tener, que tipo de relación va a haber entre ellas (herencia, por ejemplo),</w:t>
      </w:r>
      <w:r w:rsidR="004E105A">
        <w:rPr>
          <w:lang w:val="es-ES"/>
        </w:rPr>
        <w:t xml:space="preserve"> qué atributos y métodos va a tener,</w:t>
      </w:r>
      <w:r w:rsidR="00141B9A">
        <w:rPr>
          <w:lang w:val="es-ES"/>
        </w:rPr>
        <w:t xml:space="preserve"> qué tipo de patrones de diseño vamos a aplicar, etc., en hardware también es útil pensar antes de ponerse manos a la obra. </w:t>
      </w:r>
      <w:r w:rsidR="00D422FE">
        <w:rPr>
          <w:lang w:val="es-ES"/>
        </w:rPr>
        <w:t xml:space="preserve">Vamos a pensar qué componentes vamos a necesitar (puertas lógicas, módulos, cables, etc.) y cómo los vamos a conectar. </w:t>
      </w:r>
      <w:r w:rsidR="00141B9A">
        <w:rPr>
          <w:lang w:val="es-ES"/>
        </w:rPr>
        <w:t>Además, es una tarea más visual, ya que trabajamos con puertas lógicas y módulos con funcionalidades específicas (por ejemplo, un sumador) ya hechos. (*** la parte de expresar los circuitos de forma matemática no la he hecho, tipo suma de productos y producto de sumas).</w:t>
      </w:r>
    </w:p>
    <w:p w14:paraId="27086337" w14:textId="2CC1002B" w:rsidR="00C64A9D" w:rsidRDefault="00EB20BF" w:rsidP="00A32E5B">
      <w:pPr>
        <w:rPr>
          <w:lang w:val="es-ES"/>
        </w:rPr>
      </w:pPr>
      <w:ins w:id="4883" w:author="Maribel" w:date="2018-05-28T19:50:00Z">
        <w:r>
          <w:rPr>
            <w:lang w:val="es-ES"/>
          </w:rPr>
          <w:t>A la hora de introducirlos en un simulador, tenemos múltiples opciones respecto al software</w:t>
        </w:r>
      </w:ins>
      <w:ins w:id="4884" w:author="Maribel" w:date="2018-05-28T19:51:00Z">
        <w:r>
          <w:rPr>
            <w:lang w:val="es-ES"/>
          </w:rPr>
          <w:t xml:space="preserve"> a usar. </w:t>
        </w:r>
        <w:proofErr w:type="spellStart"/>
        <w:r>
          <w:rPr>
            <w:lang w:val="es-ES"/>
          </w:rPr>
          <w:t>Logisim</w:t>
        </w:r>
        <w:proofErr w:type="spellEnd"/>
        <w:r>
          <w:rPr>
            <w:lang w:val="es-ES"/>
          </w:rPr>
          <w:t xml:space="preserve"> es uno de ellos, es libre, lleva en desarrollo desde hace varios años, es conocido en Internet y, por lo tanto, es más probable encontrar soporte y ayuda </w:t>
        </w:r>
      </w:ins>
      <w:ins w:id="4885" w:author="Maribel" w:date="2018-05-28T19:52:00Z">
        <w:r>
          <w:rPr>
            <w:lang w:val="es-ES"/>
          </w:rPr>
          <w:t xml:space="preserve">a cualquier problema que se nos presente con él. </w:t>
        </w:r>
      </w:ins>
      <w:del w:id="4886" w:author="Maribel" w:date="2018-05-28T19:52:00Z">
        <w:r w:rsidR="00C64A9D" w:rsidDel="00EB20BF">
          <w:rPr>
            <w:lang w:val="es-ES"/>
          </w:rPr>
          <w:delText>Al pasarlos a Logisim (existen más simuladores, pero he escogido este por su presencia en Internet y foros, en definitiva, por soporte)</w:delText>
        </w:r>
      </w:del>
      <w:ins w:id="4887" w:author="Maribel" w:date="2018-05-28T19:52:00Z">
        <w:r>
          <w:rPr>
            <w:lang w:val="es-ES"/>
          </w:rPr>
          <w:t>Con un software de este tipo</w:t>
        </w:r>
      </w:ins>
      <w:r w:rsidR="00C64A9D">
        <w:rPr>
          <w:lang w:val="es-ES"/>
        </w:rPr>
        <w:t xml:space="preserve"> tenemos la oportunidad de simular el funcionamiento de los componentes en nuestro ordenador.</w:t>
      </w:r>
    </w:p>
    <w:p w14:paraId="07D2F280" w14:textId="77777777" w:rsidR="003E71DA" w:rsidRDefault="003E71DA" w:rsidP="00A32E5B">
      <w:pPr>
        <w:rPr>
          <w:lang w:val="es-ES"/>
        </w:rPr>
      </w:pPr>
      <w:r>
        <w:rPr>
          <w:lang w:val="es-ES"/>
        </w:rPr>
        <w:t>Nota: los diseños de los distintos componentes se adjuntan junto con este documento.</w:t>
      </w:r>
    </w:p>
    <w:p w14:paraId="4C176AE9" w14:textId="216A8687" w:rsidR="008D66E5" w:rsidRPr="004F5B4C" w:rsidRDefault="008D66E5">
      <w:pPr>
        <w:pStyle w:val="Prrafodelista"/>
        <w:numPr>
          <w:ilvl w:val="2"/>
          <w:numId w:val="5"/>
        </w:numPr>
        <w:rPr>
          <w:ins w:id="4888" w:author="Maribel" w:date="2018-05-13T19:37:00Z"/>
          <w:b/>
          <w:sz w:val="28"/>
          <w:rPrChange w:id="4889" w:author="Maribel" w:date="2018-05-13T19:42:00Z">
            <w:rPr>
              <w:ins w:id="4890" w:author="Maribel" w:date="2018-05-13T19:37:00Z"/>
              <w:b/>
            </w:rPr>
          </w:rPrChange>
        </w:rPr>
        <w:pPrChange w:id="4891" w:author="Maribel" w:date="2018-05-27T23:43:00Z">
          <w:pPr>
            <w:pStyle w:val="Prrafodelista"/>
            <w:numPr>
              <w:ilvl w:val="2"/>
              <w:numId w:val="7"/>
            </w:numPr>
            <w:ind w:left="1080" w:hanging="720"/>
          </w:pPr>
        </w:pPrChange>
      </w:pPr>
      <w:proofErr w:type="spellStart"/>
      <w:ins w:id="4892" w:author="Maribel" w:date="2018-05-13T19:37:00Z">
        <w:r w:rsidRPr="004F5B4C">
          <w:rPr>
            <w:b/>
            <w:sz w:val="28"/>
            <w:rPrChange w:id="4893" w:author="Maribel" w:date="2018-05-13T19:42:00Z">
              <w:rPr>
                <w:b/>
              </w:rPr>
            </w:rPrChange>
          </w:rPr>
          <w:t>Operaciones</w:t>
        </w:r>
        <w:proofErr w:type="spellEnd"/>
        <w:r w:rsidRPr="004F5B4C">
          <w:rPr>
            <w:b/>
            <w:sz w:val="28"/>
            <w:rPrChange w:id="4894" w:author="Maribel" w:date="2018-05-13T19:42:00Z">
              <w:rPr>
                <w:b/>
              </w:rPr>
            </w:rPrChange>
          </w:rPr>
          <w:t xml:space="preserve"> </w:t>
        </w:r>
        <w:proofErr w:type="spellStart"/>
        <w:r w:rsidRPr="004F5B4C">
          <w:rPr>
            <w:b/>
            <w:sz w:val="28"/>
            <w:rPrChange w:id="4895" w:author="Maribel" w:date="2018-05-13T19:42:00Z">
              <w:rPr>
                <w:b/>
              </w:rPr>
            </w:rPrChange>
          </w:rPr>
          <w:t>aritméticas</w:t>
        </w:r>
      </w:ins>
      <w:proofErr w:type="spellEnd"/>
      <w:ins w:id="4896" w:author="Maribel" w:date="2018-05-13T19:38:00Z">
        <w:r w:rsidRPr="004F5B4C">
          <w:rPr>
            <w:b/>
            <w:sz w:val="28"/>
            <w:rPrChange w:id="4897" w:author="Maribel" w:date="2018-05-13T19:42:00Z">
              <w:rPr>
                <w:b/>
              </w:rPr>
            </w:rPrChange>
          </w:rPr>
          <w:t xml:space="preserve"> de 4 bits</w:t>
        </w:r>
      </w:ins>
    </w:p>
    <w:p w14:paraId="42ADD0D9" w14:textId="44E6249D" w:rsidR="002A2F0A" w:rsidRPr="00C6274F" w:rsidRDefault="003E71DA">
      <w:pPr>
        <w:pStyle w:val="Prrafodelista"/>
        <w:numPr>
          <w:ilvl w:val="3"/>
          <w:numId w:val="5"/>
        </w:numPr>
        <w:rPr>
          <w:b/>
        </w:rPr>
        <w:pPrChange w:id="4898" w:author="Maribel" w:date="2018-05-27T23:43:00Z">
          <w:pPr>
            <w:pStyle w:val="Prrafodelista"/>
            <w:numPr>
              <w:ilvl w:val="1"/>
              <w:numId w:val="1"/>
            </w:numPr>
            <w:ind w:left="1800" w:hanging="360"/>
          </w:pPr>
        </w:pPrChange>
      </w:pPr>
      <w:proofErr w:type="spellStart"/>
      <w:r w:rsidRPr="004F5B4C">
        <w:rPr>
          <w:b/>
          <w:sz w:val="28"/>
          <w:rPrChange w:id="4899" w:author="Maribel" w:date="2018-05-13T19:42:00Z">
            <w:rPr>
              <w:b/>
            </w:rPr>
          </w:rPrChange>
        </w:rPr>
        <w:t>Sumador</w:t>
      </w:r>
      <w:proofErr w:type="spellEnd"/>
      <w:r w:rsidR="002A2F0A" w:rsidRPr="004F5B4C">
        <w:rPr>
          <w:b/>
          <w:sz w:val="28"/>
          <w:rPrChange w:id="4900" w:author="Maribel" w:date="2018-05-13T19:42:00Z">
            <w:rPr>
              <w:b/>
            </w:rPr>
          </w:rPrChange>
        </w:rPr>
        <w:t xml:space="preserve"> de 4 bits (4-Bit Full Adder)</w:t>
      </w:r>
    </w:p>
    <w:p w14:paraId="2BA90379" w14:textId="77777777" w:rsidR="005C27D8" w:rsidRPr="00352CA5" w:rsidRDefault="005C27D8" w:rsidP="00A32E5B">
      <w:pPr>
        <w:rPr>
          <w:ins w:id="4901" w:author="Maribel" w:date="2018-05-28T20:02:00Z"/>
          <w:rPrChange w:id="4902" w:author="Maribel" w:date="2018-05-28T20:38:00Z">
            <w:rPr>
              <w:ins w:id="4903" w:author="Maribel" w:date="2018-05-28T20:02:00Z"/>
              <w:lang w:val="es-ES"/>
            </w:rPr>
          </w:rPrChange>
        </w:rPr>
      </w:pPr>
    </w:p>
    <w:p w14:paraId="5B2007B4" w14:textId="77777777" w:rsidR="005C27D8" w:rsidRPr="00352CA5" w:rsidRDefault="005C27D8" w:rsidP="00A32E5B">
      <w:pPr>
        <w:rPr>
          <w:ins w:id="4904" w:author="Maribel" w:date="2018-05-28T20:02:00Z"/>
          <w:rPrChange w:id="4905" w:author="Maribel" w:date="2018-05-28T20:38:00Z">
            <w:rPr>
              <w:ins w:id="4906" w:author="Maribel" w:date="2018-05-28T20:02:00Z"/>
              <w:lang w:val="es-ES"/>
            </w:rPr>
          </w:rPrChange>
        </w:rPr>
      </w:pPr>
    </w:p>
    <w:p w14:paraId="4BD6B31D" w14:textId="13814340" w:rsidR="005C27D8" w:rsidRDefault="00076304" w:rsidP="00A32E5B">
      <w:pPr>
        <w:rPr>
          <w:ins w:id="4907" w:author="Maribel" w:date="2018-05-28T20:04:00Z"/>
          <w:lang w:val="es-ES"/>
        </w:rPr>
      </w:pPr>
      <w:ins w:id="4908" w:author="Maribel" w:date="2018-05-28T20:02:00Z">
        <w:r>
          <w:rPr>
            <w:lang w:val="es-ES"/>
          </w:rPr>
          <w:lastRenderedPageBreak/>
          <w:t xml:space="preserve">La suma es la operación más básica de las operaciones aritméticas, por lo </w:t>
        </w:r>
        <w:proofErr w:type="gramStart"/>
        <w:r>
          <w:rPr>
            <w:lang w:val="es-ES"/>
          </w:rPr>
          <w:t>que</w:t>
        </w:r>
        <w:proofErr w:type="gramEnd"/>
        <w:r>
          <w:rPr>
            <w:lang w:val="es-ES"/>
          </w:rPr>
          <w:t xml:space="preserve"> si quer</w:t>
        </w:r>
      </w:ins>
      <w:ins w:id="4909" w:author="Maribel" w:date="2018-05-28T20:03:00Z">
        <w:r>
          <w:rPr>
            <w:lang w:val="es-ES"/>
          </w:rPr>
          <w:t>emos construir una ALU, primero debemos saber cómo construir algo que sume dos números juntos.</w:t>
        </w:r>
      </w:ins>
    </w:p>
    <w:p w14:paraId="60FD97AF" w14:textId="2A6EF5CF" w:rsidR="00076304" w:rsidRDefault="00076304" w:rsidP="00A32E5B">
      <w:pPr>
        <w:rPr>
          <w:ins w:id="4910" w:author="Maribel" w:date="2018-05-28T20:04:00Z"/>
          <w:lang w:val="es-ES"/>
        </w:rPr>
      </w:pPr>
      <w:ins w:id="4911" w:author="Maribel" w:date="2018-05-28T20:04:00Z">
        <w:r>
          <w:rPr>
            <w:lang w:val="es-ES"/>
          </w:rPr>
          <w:t>En binario sumamos de la siguiente manera:</w:t>
        </w:r>
      </w:ins>
    </w:p>
    <w:tbl>
      <w:tblPr>
        <w:tblStyle w:val="Tablaconcuadrcula"/>
        <w:tblW w:w="0" w:type="auto"/>
        <w:tblLook w:val="04A0" w:firstRow="1" w:lastRow="0" w:firstColumn="1" w:lastColumn="0" w:noHBand="0" w:noVBand="1"/>
        <w:tblPrChange w:id="4912" w:author="Maribel" w:date="2018-05-28T20:07:00Z">
          <w:tblPr>
            <w:tblStyle w:val="Tablaconcuadrcula"/>
            <w:tblW w:w="0" w:type="auto"/>
            <w:tblLook w:val="04A0" w:firstRow="1" w:lastRow="0" w:firstColumn="1" w:lastColumn="0" w:noHBand="0" w:noVBand="1"/>
          </w:tblPr>
        </w:tblPrChange>
      </w:tblPr>
      <w:tblGrid>
        <w:gridCol w:w="454"/>
        <w:gridCol w:w="454"/>
        <w:gridCol w:w="454"/>
        <w:tblGridChange w:id="4913">
          <w:tblGrid>
            <w:gridCol w:w="3116"/>
            <w:gridCol w:w="3117"/>
            <w:gridCol w:w="3117"/>
          </w:tblGrid>
        </w:tblGridChange>
      </w:tblGrid>
      <w:tr w:rsidR="00076304" w14:paraId="1ACE6DA2" w14:textId="77777777" w:rsidTr="00076304">
        <w:trPr>
          <w:trHeight w:val="454"/>
          <w:ins w:id="4914" w:author="Maribel" w:date="2018-05-28T20:04:00Z"/>
        </w:trPr>
        <w:tc>
          <w:tcPr>
            <w:tcW w:w="454" w:type="dxa"/>
            <w:vAlign w:val="center"/>
            <w:tcPrChange w:id="4915" w:author="Maribel" w:date="2018-05-28T20:07:00Z">
              <w:tcPr>
                <w:tcW w:w="3116" w:type="dxa"/>
              </w:tcPr>
            </w:tcPrChange>
          </w:tcPr>
          <w:p w14:paraId="798725A5" w14:textId="5F40DD99" w:rsidR="00076304" w:rsidRDefault="00076304">
            <w:pPr>
              <w:jc w:val="center"/>
              <w:rPr>
                <w:ins w:id="4916" w:author="Maribel" w:date="2018-05-28T20:04:00Z"/>
                <w:lang w:val="es-ES"/>
              </w:rPr>
              <w:pPrChange w:id="4917" w:author="Maribel" w:date="2018-05-28T20:07:00Z">
                <w:pPr/>
              </w:pPrChange>
            </w:pPr>
            <w:ins w:id="4918" w:author="Maribel" w:date="2018-05-28T20:05:00Z">
              <w:r>
                <w:rPr>
                  <w:lang w:val="es-ES"/>
                </w:rPr>
                <w:t>+</w:t>
              </w:r>
            </w:ins>
          </w:p>
        </w:tc>
        <w:tc>
          <w:tcPr>
            <w:tcW w:w="454" w:type="dxa"/>
            <w:vAlign w:val="center"/>
            <w:tcPrChange w:id="4919" w:author="Maribel" w:date="2018-05-28T20:07:00Z">
              <w:tcPr>
                <w:tcW w:w="3117" w:type="dxa"/>
              </w:tcPr>
            </w:tcPrChange>
          </w:tcPr>
          <w:p w14:paraId="50BC2CB7" w14:textId="56822686" w:rsidR="00076304" w:rsidRDefault="00076304">
            <w:pPr>
              <w:jc w:val="center"/>
              <w:rPr>
                <w:ins w:id="4920" w:author="Maribel" w:date="2018-05-28T20:04:00Z"/>
                <w:lang w:val="es-ES"/>
              </w:rPr>
              <w:pPrChange w:id="4921" w:author="Maribel" w:date="2018-05-28T20:07:00Z">
                <w:pPr/>
              </w:pPrChange>
            </w:pPr>
            <w:ins w:id="4922" w:author="Maribel" w:date="2018-05-28T20:05:00Z">
              <w:r>
                <w:rPr>
                  <w:lang w:val="es-ES"/>
                </w:rPr>
                <w:t>0</w:t>
              </w:r>
            </w:ins>
          </w:p>
        </w:tc>
        <w:tc>
          <w:tcPr>
            <w:tcW w:w="454" w:type="dxa"/>
            <w:vAlign w:val="center"/>
            <w:tcPrChange w:id="4923" w:author="Maribel" w:date="2018-05-28T20:07:00Z">
              <w:tcPr>
                <w:tcW w:w="3117" w:type="dxa"/>
              </w:tcPr>
            </w:tcPrChange>
          </w:tcPr>
          <w:p w14:paraId="5E0C5965" w14:textId="5A0CCAC1" w:rsidR="00076304" w:rsidRDefault="00076304">
            <w:pPr>
              <w:jc w:val="center"/>
              <w:rPr>
                <w:ins w:id="4924" w:author="Maribel" w:date="2018-05-28T20:04:00Z"/>
                <w:lang w:val="es-ES"/>
              </w:rPr>
              <w:pPrChange w:id="4925" w:author="Maribel" w:date="2018-05-28T20:07:00Z">
                <w:pPr/>
              </w:pPrChange>
            </w:pPr>
            <w:ins w:id="4926" w:author="Maribel" w:date="2018-05-28T20:05:00Z">
              <w:r>
                <w:rPr>
                  <w:lang w:val="es-ES"/>
                </w:rPr>
                <w:t>1</w:t>
              </w:r>
            </w:ins>
          </w:p>
        </w:tc>
      </w:tr>
      <w:tr w:rsidR="00076304" w14:paraId="702E121A" w14:textId="77777777" w:rsidTr="00076304">
        <w:trPr>
          <w:trHeight w:val="454"/>
          <w:ins w:id="4927" w:author="Maribel" w:date="2018-05-28T20:04:00Z"/>
        </w:trPr>
        <w:tc>
          <w:tcPr>
            <w:tcW w:w="454" w:type="dxa"/>
            <w:vAlign w:val="center"/>
            <w:tcPrChange w:id="4928" w:author="Maribel" w:date="2018-05-28T20:07:00Z">
              <w:tcPr>
                <w:tcW w:w="3116" w:type="dxa"/>
              </w:tcPr>
            </w:tcPrChange>
          </w:tcPr>
          <w:p w14:paraId="7C508F94" w14:textId="37CB336B" w:rsidR="00076304" w:rsidRDefault="00076304">
            <w:pPr>
              <w:jc w:val="center"/>
              <w:rPr>
                <w:ins w:id="4929" w:author="Maribel" w:date="2018-05-28T20:04:00Z"/>
                <w:lang w:val="es-ES"/>
              </w:rPr>
              <w:pPrChange w:id="4930" w:author="Maribel" w:date="2018-05-28T20:07:00Z">
                <w:pPr/>
              </w:pPrChange>
            </w:pPr>
            <w:ins w:id="4931" w:author="Maribel" w:date="2018-05-28T20:05:00Z">
              <w:r>
                <w:rPr>
                  <w:lang w:val="es-ES"/>
                </w:rPr>
                <w:t>0</w:t>
              </w:r>
            </w:ins>
          </w:p>
        </w:tc>
        <w:tc>
          <w:tcPr>
            <w:tcW w:w="454" w:type="dxa"/>
            <w:vAlign w:val="center"/>
            <w:tcPrChange w:id="4932" w:author="Maribel" w:date="2018-05-28T20:07:00Z">
              <w:tcPr>
                <w:tcW w:w="3117" w:type="dxa"/>
              </w:tcPr>
            </w:tcPrChange>
          </w:tcPr>
          <w:p w14:paraId="39A115A8" w14:textId="1BF758BA" w:rsidR="00076304" w:rsidRDefault="00076304">
            <w:pPr>
              <w:jc w:val="center"/>
              <w:rPr>
                <w:ins w:id="4933" w:author="Maribel" w:date="2018-05-28T20:04:00Z"/>
                <w:lang w:val="es-ES"/>
              </w:rPr>
              <w:pPrChange w:id="4934" w:author="Maribel" w:date="2018-05-28T20:07:00Z">
                <w:pPr/>
              </w:pPrChange>
            </w:pPr>
            <w:ins w:id="4935" w:author="Maribel" w:date="2018-05-28T20:06:00Z">
              <w:r>
                <w:rPr>
                  <w:lang w:val="es-ES"/>
                </w:rPr>
                <w:t>0</w:t>
              </w:r>
            </w:ins>
          </w:p>
        </w:tc>
        <w:tc>
          <w:tcPr>
            <w:tcW w:w="454" w:type="dxa"/>
            <w:vAlign w:val="center"/>
            <w:tcPrChange w:id="4936" w:author="Maribel" w:date="2018-05-28T20:07:00Z">
              <w:tcPr>
                <w:tcW w:w="3117" w:type="dxa"/>
              </w:tcPr>
            </w:tcPrChange>
          </w:tcPr>
          <w:p w14:paraId="73C88F4A" w14:textId="7B139263" w:rsidR="00076304" w:rsidRDefault="00076304">
            <w:pPr>
              <w:jc w:val="center"/>
              <w:rPr>
                <w:ins w:id="4937" w:author="Maribel" w:date="2018-05-28T20:04:00Z"/>
                <w:lang w:val="es-ES"/>
              </w:rPr>
              <w:pPrChange w:id="4938" w:author="Maribel" w:date="2018-05-28T20:07:00Z">
                <w:pPr/>
              </w:pPrChange>
            </w:pPr>
            <w:ins w:id="4939" w:author="Maribel" w:date="2018-05-28T20:06:00Z">
              <w:r>
                <w:rPr>
                  <w:lang w:val="es-ES"/>
                </w:rPr>
                <w:t>1</w:t>
              </w:r>
            </w:ins>
          </w:p>
        </w:tc>
      </w:tr>
      <w:tr w:rsidR="00076304" w14:paraId="53D27396" w14:textId="77777777" w:rsidTr="00076304">
        <w:trPr>
          <w:trHeight w:val="454"/>
          <w:ins w:id="4940" w:author="Maribel" w:date="2018-05-28T20:04:00Z"/>
        </w:trPr>
        <w:tc>
          <w:tcPr>
            <w:tcW w:w="454" w:type="dxa"/>
            <w:vAlign w:val="center"/>
            <w:tcPrChange w:id="4941" w:author="Maribel" w:date="2018-05-28T20:07:00Z">
              <w:tcPr>
                <w:tcW w:w="3116" w:type="dxa"/>
              </w:tcPr>
            </w:tcPrChange>
          </w:tcPr>
          <w:p w14:paraId="327951FA" w14:textId="09805987" w:rsidR="00076304" w:rsidRDefault="00076304">
            <w:pPr>
              <w:jc w:val="center"/>
              <w:rPr>
                <w:ins w:id="4942" w:author="Maribel" w:date="2018-05-28T20:04:00Z"/>
                <w:lang w:val="es-ES"/>
              </w:rPr>
              <w:pPrChange w:id="4943" w:author="Maribel" w:date="2018-05-28T20:07:00Z">
                <w:pPr/>
              </w:pPrChange>
            </w:pPr>
            <w:ins w:id="4944" w:author="Maribel" w:date="2018-05-28T20:05:00Z">
              <w:r>
                <w:rPr>
                  <w:lang w:val="es-ES"/>
                </w:rPr>
                <w:t>1</w:t>
              </w:r>
            </w:ins>
          </w:p>
        </w:tc>
        <w:tc>
          <w:tcPr>
            <w:tcW w:w="454" w:type="dxa"/>
            <w:vAlign w:val="center"/>
            <w:tcPrChange w:id="4945" w:author="Maribel" w:date="2018-05-28T20:07:00Z">
              <w:tcPr>
                <w:tcW w:w="3117" w:type="dxa"/>
              </w:tcPr>
            </w:tcPrChange>
          </w:tcPr>
          <w:p w14:paraId="734AB843" w14:textId="38E3D05C" w:rsidR="00076304" w:rsidRDefault="00076304">
            <w:pPr>
              <w:jc w:val="center"/>
              <w:rPr>
                <w:ins w:id="4946" w:author="Maribel" w:date="2018-05-28T20:04:00Z"/>
                <w:lang w:val="es-ES"/>
              </w:rPr>
              <w:pPrChange w:id="4947" w:author="Maribel" w:date="2018-05-28T20:07:00Z">
                <w:pPr/>
              </w:pPrChange>
            </w:pPr>
            <w:ins w:id="4948" w:author="Maribel" w:date="2018-05-28T20:06:00Z">
              <w:r>
                <w:rPr>
                  <w:lang w:val="es-ES"/>
                </w:rPr>
                <w:t>1</w:t>
              </w:r>
            </w:ins>
          </w:p>
        </w:tc>
        <w:tc>
          <w:tcPr>
            <w:tcW w:w="454" w:type="dxa"/>
            <w:vAlign w:val="center"/>
            <w:tcPrChange w:id="4949" w:author="Maribel" w:date="2018-05-28T20:07:00Z">
              <w:tcPr>
                <w:tcW w:w="3117" w:type="dxa"/>
              </w:tcPr>
            </w:tcPrChange>
          </w:tcPr>
          <w:p w14:paraId="148BD761" w14:textId="704B06B4" w:rsidR="00076304" w:rsidRDefault="00076304">
            <w:pPr>
              <w:jc w:val="center"/>
              <w:rPr>
                <w:ins w:id="4950" w:author="Maribel" w:date="2018-05-28T20:04:00Z"/>
                <w:lang w:val="es-ES"/>
              </w:rPr>
              <w:pPrChange w:id="4951" w:author="Maribel" w:date="2018-05-28T20:07:00Z">
                <w:pPr/>
              </w:pPrChange>
            </w:pPr>
            <w:ins w:id="4952" w:author="Maribel" w:date="2018-05-28T20:06:00Z">
              <w:r>
                <w:rPr>
                  <w:lang w:val="es-ES"/>
                </w:rPr>
                <w:t>10</w:t>
              </w:r>
            </w:ins>
          </w:p>
        </w:tc>
      </w:tr>
    </w:tbl>
    <w:p w14:paraId="7DD8C8F5" w14:textId="1F7E2295" w:rsidR="00076304" w:rsidRDefault="00076304" w:rsidP="00A32E5B">
      <w:pPr>
        <w:rPr>
          <w:ins w:id="4953" w:author="Maribel" w:date="2018-05-28T20:06:00Z"/>
          <w:lang w:val="es-ES"/>
        </w:rPr>
      </w:pPr>
    </w:p>
    <w:p w14:paraId="45016068" w14:textId="08396867" w:rsidR="00076304" w:rsidRDefault="00076304" w:rsidP="00A32E5B">
      <w:pPr>
        <w:rPr>
          <w:ins w:id="4954" w:author="Maribel" w:date="2018-05-28T20:06:00Z"/>
          <w:lang w:val="es-ES"/>
        </w:rPr>
      </w:pPr>
      <w:ins w:id="4955" w:author="Maribel" w:date="2018-05-28T20:06:00Z">
        <w:r>
          <w:rPr>
            <w:lang w:val="es-ES"/>
          </w:rPr>
          <w:t>Si reescribimos la tabla con ceros delante:</w:t>
        </w:r>
      </w:ins>
    </w:p>
    <w:tbl>
      <w:tblPr>
        <w:tblStyle w:val="Tablaconcuadrcula"/>
        <w:tblW w:w="0" w:type="auto"/>
        <w:tblLook w:val="04A0" w:firstRow="1" w:lastRow="0" w:firstColumn="1" w:lastColumn="0" w:noHBand="0" w:noVBand="1"/>
      </w:tblPr>
      <w:tblGrid>
        <w:gridCol w:w="454"/>
        <w:gridCol w:w="454"/>
        <w:gridCol w:w="454"/>
      </w:tblGrid>
      <w:tr w:rsidR="00076304" w14:paraId="5C63203D" w14:textId="77777777" w:rsidTr="00C70DDB">
        <w:trPr>
          <w:trHeight w:val="454"/>
          <w:ins w:id="4956" w:author="Maribel" w:date="2018-05-28T20:07:00Z"/>
        </w:trPr>
        <w:tc>
          <w:tcPr>
            <w:tcW w:w="454" w:type="dxa"/>
            <w:vAlign w:val="center"/>
          </w:tcPr>
          <w:p w14:paraId="20E989D7" w14:textId="77777777" w:rsidR="00076304" w:rsidRDefault="00076304" w:rsidP="00C70DDB">
            <w:pPr>
              <w:jc w:val="center"/>
              <w:rPr>
                <w:ins w:id="4957" w:author="Maribel" w:date="2018-05-28T20:07:00Z"/>
                <w:lang w:val="es-ES"/>
              </w:rPr>
            </w:pPr>
            <w:ins w:id="4958" w:author="Maribel" w:date="2018-05-28T20:07:00Z">
              <w:r>
                <w:rPr>
                  <w:lang w:val="es-ES"/>
                </w:rPr>
                <w:t>+</w:t>
              </w:r>
            </w:ins>
          </w:p>
        </w:tc>
        <w:tc>
          <w:tcPr>
            <w:tcW w:w="454" w:type="dxa"/>
            <w:vAlign w:val="center"/>
          </w:tcPr>
          <w:p w14:paraId="3A59B261" w14:textId="77777777" w:rsidR="00076304" w:rsidRDefault="00076304" w:rsidP="00C70DDB">
            <w:pPr>
              <w:jc w:val="center"/>
              <w:rPr>
                <w:ins w:id="4959" w:author="Maribel" w:date="2018-05-28T20:07:00Z"/>
                <w:lang w:val="es-ES"/>
              </w:rPr>
            </w:pPr>
            <w:ins w:id="4960" w:author="Maribel" w:date="2018-05-28T20:07:00Z">
              <w:r>
                <w:rPr>
                  <w:lang w:val="es-ES"/>
                </w:rPr>
                <w:t>0</w:t>
              </w:r>
            </w:ins>
          </w:p>
        </w:tc>
        <w:tc>
          <w:tcPr>
            <w:tcW w:w="454" w:type="dxa"/>
            <w:vAlign w:val="center"/>
          </w:tcPr>
          <w:p w14:paraId="1E1D12B3" w14:textId="77777777" w:rsidR="00076304" w:rsidRDefault="00076304" w:rsidP="00C70DDB">
            <w:pPr>
              <w:jc w:val="center"/>
              <w:rPr>
                <w:ins w:id="4961" w:author="Maribel" w:date="2018-05-28T20:07:00Z"/>
                <w:lang w:val="es-ES"/>
              </w:rPr>
            </w:pPr>
            <w:ins w:id="4962" w:author="Maribel" w:date="2018-05-28T20:07:00Z">
              <w:r>
                <w:rPr>
                  <w:lang w:val="es-ES"/>
                </w:rPr>
                <w:t>1</w:t>
              </w:r>
            </w:ins>
          </w:p>
        </w:tc>
      </w:tr>
      <w:tr w:rsidR="00076304" w14:paraId="41695A81" w14:textId="77777777" w:rsidTr="00C70DDB">
        <w:trPr>
          <w:trHeight w:val="454"/>
          <w:ins w:id="4963" w:author="Maribel" w:date="2018-05-28T20:07:00Z"/>
        </w:trPr>
        <w:tc>
          <w:tcPr>
            <w:tcW w:w="454" w:type="dxa"/>
            <w:vAlign w:val="center"/>
          </w:tcPr>
          <w:p w14:paraId="61D89B60" w14:textId="77777777" w:rsidR="00076304" w:rsidRDefault="00076304" w:rsidP="00C70DDB">
            <w:pPr>
              <w:jc w:val="center"/>
              <w:rPr>
                <w:ins w:id="4964" w:author="Maribel" w:date="2018-05-28T20:07:00Z"/>
                <w:lang w:val="es-ES"/>
              </w:rPr>
            </w:pPr>
            <w:ins w:id="4965" w:author="Maribel" w:date="2018-05-28T20:07:00Z">
              <w:r>
                <w:rPr>
                  <w:lang w:val="es-ES"/>
                </w:rPr>
                <w:t>0</w:t>
              </w:r>
            </w:ins>
          </w:p>
        </w:tc>
        <w:tc>
          <w:tcPr>
            <w:tcW w:w="454" w:type="dxa"/>
            <w:vAlign w:val="center"/>
          </w:tcPr>
          <w:p w14:paraId="4DCD9C33" w14:textId="5954D3EF" w:rsidR="00076304" w:rsidRDefault="00076304" w:rsidP="00C70DDB">
            <w:pPr>
              <w:jc w:val="center"/>
              <w:rPr>
                <w:ins w:id="4966" w:author="Maribel" w:date="2018-05-28T20:07:00Z"/>
                <w:lang w:val="es-ES"/>
              </w:rPr>
            </w:pPr>
            <w:ins w:id="4967" w:author="Maribel" w:date="2018-05-28T20:07:00Z">
              <w:r>
                <w:rPr>
                  <w:lang w:val="es-ES"/>
                </w:rPr>
                <w:t>00</w:t>
              </w:r>
            </w:ins>
          </w:p>
        </w:tc>
        <w:tc>
          <w:tcPr>
            <w:tcW w:w="454" w:type="dxa"/>
            <w:vAlign w:val="center"/>
          </w:tcPr>
          <w:p w14:paraId="63EE20B3" w14:textId="2653611A" w:rsidR="00076304" w:rsidRDefault="00076304" w:rsidP="00C70DDB">
            <w:pPr>
              <w:jc w:val="center"/>
              <w:rPr>
                <w:ins w:id="4968" w:author="Maribel" w:date="2018-05-28T20:07:00Z"/>
                <w:lang w:val="es-ES"/>
              </w:rPr>
            </w:pPr>
            <w:ins w:id="4969" w:author="Maribel" w:date="2018-05-28T20:07:00Z">
              <w:r>
                <w:rPr>
                  <w:lang w:val="es-ES"/>
                </w:rPr>
                <w:t>01</w:t>
              </w:r>
            </w:ins>
          </w:p>
        </w:tc>
      </w:tr>
      <w:tr w:rsidR="00076304" w14:paraId="76529616" w14:textId="77777777" w:rsidTr="00C70DDB">
        <w:trPr>
          <w:trHeight w:val="454"/>
          <w:ins w:id="4970" w:author="Maribel" w:date="2018-05-28T20:07:00Z"/>
        </w:trPr>
        <w:tc>
          <w:tcPr>
            <w:tcW w:w="454" w:type="dxa"/>
            <w:vAlign w:val="center"/>
          </w:tcPr>
          <w:p w14:paraId="01C1DAC9" w14:textId="77777777" w:rsidR="00076304" w:rsidRDefault="00076304" w:rsidP="00C70DDB">
            <w:pPr>
              <w:jc w:val="center"/>
              <w:rPr>
                <w:ins w:id="4971" w:author="Maribel" w:date="2018-05-28T20:07:00Z"/>
                <w:lang w:val="es-ES"/>
              </w:rPr>
            </w:pPr>
            <w:ins w:id="4972" w:author="Maribel" w:date="2018-05-28T20:07:00Z">
              <w:r>
                <w:rPr>
                  <w:lang w:val="es-ES"/>
                </w:rPr>
                <w:t>1</w:t>
              </w:r>
            </w:ins>
          </w:p>
        </w:tc>
        <w:tc>
          <w:tcPr>
            <w:tcW w:w="454" w:type="dxa"/>
            <w:vAlign w:val="center"/>
          </w:tcPr>
          <w:p w14:paraId="04F31548" w14:textId="67C0DDC9" w:rsidR="00076304" w:rsidRDefault="00076304" w:rsidP="00C70DDB">
            <w:pPr>
              <w:jc w:val="center"/>
              <w:rPr>
                <w:ins w:id="4973" w:author="Maribel" w:date="2018-05-28T20:07:00Z"/>
                <w:lang w:val="es-ES"/>
              </w:rPr>
            </w:pPr>
            <w:ins w:id="4974" w:author="Maribel" w:date="2018-05-28T20:07:00Z">
              <w:r>
                <w:rPr>
                  <w:lang w:val="es-ES"/>
                </w:rPr>
                <w:t>01</w:t>
              </w:r>
            </w:ins>
          </w:p>
        </w:tc>
        <w:tc>
          <w:tcPr>
            <w:tcW w:w="454" w:type="dxa"/>
            <w:vAlign w:val="center"/>
          </w:tcPr>
          <w:p w14:paraId="7C8430D7" w14:textId="77777777" w:rsidR="00076304" w:rsidRDefault="00076304" w:rsidP="00C70DDB">
            <w:pPr>
              <w:jc w:val="center"/>
              <w:rPr>
                <w:ins w:id="4975" w:author="Maribel" w:date="2018-05-28T20:07:00Z"/>
                <w:lang w:val="es-ES"/>
              </w:rPr>
            </w:pPr>
            <w:ins w:id="4976" w:author="Maribel" w:date="2018-05-28T20:07:00Z">
              <w:r>
                <w:rPr>
                  <w:lang w:val="es-ES"/>
                </w:rPr>
                <w:t>10</w:t>
              </w:r>
            </w:ins>
          </w:p>
        </w:tc>
      </w:tr>
    </w:tbl>
    <w:p w14:paraId="1D66EF04" w14:textId="361E17C4" w:rsidR="00076304" w:rsidRDefault="00076304" w:rsidP="00A32E5B">
      <w:pPr>
        <w:rPr>
          <w:ins w:id="4977" w:author="Maribel" w:date="2018-05-28T20:07:00Z"/>
          <w:lang w:val="es-ES"/>
        </w:rPr>
      </w:pPr>
    </w:p>
    <w:p w14:paraId="3B828A01" w14:textId="2AC5BF68" w:rsidR="001F1F2A" w:rsidRDefault="001F1F2A" w:rsidP="00A32E5B">
      <w:pPr>
        <w:rPr>
          <w:ins w:id="4978" w:author="Maribel" w:date="2018-05-28T20:09:00Z"/>
          <w:lang w:val="es-ES"/>
        </w:rPr>
      </w:pPr>
      <w:ins w:id="4979" w:author="Maribel" w:date="2018-05-28T20:07:00Z">
        <w:r>
          <w:rPr>
            <w:lang w:val="es-ES"/>
          </w:rPr>
          <w:t xml:space="preserve">Viéndolo así, el resultado de sumar un par de números binarios </w:t>
        </w:r>
      </w:ins>
      <w:ins w:id="4980" w:author="Maribel" w:date="2018-05-28T20:08:00Z">
        <w:r>
          <w:rPr>
            <w:lang w:val="es-ES"/>
          </w:rPr>
          <w:t>es 2 bits, llamados</w:t>
        </w:r>
        <w:r w:rsidR="0066756F">
          <w:rPr>
            <w:lang w:val="es-ES"/>
          </w:rPr>
          <w:t xml:space="preserve"> bit de suma (</w:t>
        </w:r>
        <w:r>
          <w:rPr>
            <w:lang w:val="es-ES"/>
          </w:rPr>
          <w:t>sum bit</w:t>
        </w:r>
      </w:ins>
      <w:ins w:id="4981" w:author="Maribel" w:date="2018-05-28T20:09:00Z">
        <w:r w:rsidR="0066756F">
          <w:rPr>
            <w:lang w:val="es-ES"/>
          </w:rPr>
          <w:t>)</w:t>
        </w:r>
      </w:ins>
      <w:ins w:id="4982" w:author="Maribel" w:date="2018-05-28T20:08:00Z">
        <w:r>
          <w:rPr>
            <w:lang w:val="es-ES"/>
          </w:rPr>
          <w:t xml:space="preserve"> y </w:t>
        </w:r>
      </w:ins>
      <w:ins w:id="4983" w:author="Maribel" w:date="2018-05-28T20:09:00Z">
        <w:r w:rsidR="0066756F">
          <w:rPr>
            <w:lang w:val="es-ES"/>
          </w:rPr>
          <w:t>bit de acarreo (</w:t>
        </w:r>
      </w:ins>
      <w:proofErr w:type="spellStart"/>
      <w:ins w:id="4984" w:author="Maribel" w:date="2018-05-28T20:08:00Z">
        <w:r>
          <w:rPr>
            <w:lang w:val="es-ES"/>
          </w:rPr>
          <w:t>carry</w:t>
        </w:r>
      </w:ins>
      <w:proofErr w:type="spellEnd"/>
      <w:ins w:id="4985" w:author="Maribel" w:date="2018-05-28T20:09:00Z">
        <w:r w:rsidR="0066756F">
          <w:rPr>
            <w:lang w:val="es-ES"/>
          </w:rPr>
          <w:t xml:space="preserve"> </w:t>
        </w:r>
      </w:ins>
      <w:ins w:id="4986" w:author="Maribel" w:date="2018-05-28T20:08:00Z">
        <w:r>
          <w:rPr>
            <w:lang w:val="es-ES"/>
          </w:rPr>
          <w:t>bit</w:t>
        </w:r>
      </w:ins>
      <w:ins w:id="4987" w:author="Maribel" w:date="2018-05-28T20:09:00Z">
        <w:r w:rsidR="0066756F">
          <w:rPr>
            <w:lang w:val="es-ES"/>
          </w:rPr>
          <w:t>)</w:t>
        </w:r>
      </w:ins>
      <w:ins w:id="4988" w:author="Maribel" w:date="2018-05-28T20:08:00Z">
        <w:r>
          <w:rPr>
            <w:lang w:val="es-ES"/>
          </w:rPr>
          <w:t>. Ahora podemos dividir la tabla de suma binaria en dos tablas, la primera para el bit de suma y la segunda para el bit de acarreo: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89" w:author="Maribel" w:date="2018-05-28T20:10:00Z">
          <w:tblPr>
            <w:tblStyle w:val="Tablaconcuadrcula"/>
            <w:tblW w:w="0" w:type="auto"/>
            <w:tblLook w:val="04A0" w:firstRow="1" w:lastRow="0" w:firstColumn="1" w:lastColumn="0" w:noHBand="0" w:noVBand="1"/>
          </w:tblPr>
        </w:tblPrChange>
      </w:tblPr>
      <w:tblGrid>
        <w:gridCol w:w="4675"/>
        <w:gridCol w:w="4675"/>
        <w:tblGridChange w:id="4990">
          <w:tblGrid>
            <w:gridCol w:w="4675"/>
            <w:gridCol w:w="4675"/>
          </w:tblGrid>
        </w:tblGridChange>
      </w:tblGrid>
      <w:tr w:rsidR="004A29FB" w14:paraId="0E20D746" w14:textId="77777777" w:rsidTr="004A29FB">
        <w:trPr>
          <w:ins w:id="4991" w:author="Maribel" w:date="2018-05-28T20:09:00Z"/>
        </w:trPr>
        <w:tc>
          <w:tcPr>
            <w:tcW w:w="4675" w:type="dxa"/>
            <w:tcPrChange w:id="4992" w:author="Maribel" w:date="2018-05-28T20:10:00Z">
              <w:tcPr>
                <w:tcW w:w="4675" w:type="dxa"/>
              </w:tcPr>
            </w:tcPrChange>
          </w:tcPr>
          <w:tbl>
            <w:tblPr>
              <w:tblStyle w:val="Tablaconcuadrcula"/>
              <w:tblW w:w="0" w:type="auto"/>
              <w:jc w:val="center"/>
              <w:tblLook w:val="04A0" w:firstRow="1" w:lastRow="0" w:firstColumn="1" w:lastColumn="0" w:noHBand="0" w:noVBand="1"/>
              <w:tblPrChange w:id="4993" w:author="Maribel" w:date="2018-05-28T20:10:00Z">
                <w:tblPr>
                  <w:tblStyle w:val="Tablaconcuadrcula"/>
                  <w:tblW w:w="0" w:type="auto"/>
                  <w:tblLook w:val="04A0" w:firstRow="1" w:lastRow="0" w:firstColumn="1" w:lastColumn="0" w:noHBand="0" w:noVBand="1"/>
                </w:tblPr>
              </w:tblPrChange>
            </w:tblPr>
            <w:tblGrid>
              <w:gridCol w:w="727"/>
              <w:gridCol w:w="454"/>
              <w:gridCol w:w="454"/>
              <w:tblGridChange w:id="4994">
                <w:tblGrid>
                  <w:gridCol w:w="454"/>
                  <w:gridCol w:w="454"/>
                  <w:gridCol w:w="454"/>
                </w:tblGrid>
              </w:tblGridChange>
            </w:tblGrid>
            <w:tr w:rsidR="004A29FB" w14:paraId="487E4F68" w14:textId="77777777" w:rsidTr="004A29FB">
              <w:trPr>
                <w:trHeight w:val="454"/>
                <w:jc w:val="center"/>
                <w:ins w:id="4995" w:author="Maribel" w:date="2018-05-28T20:09:00Z"/>
                <w:trPrChange w:id="4996" w:author="Maribel" w:date="2018-05-28T20:10:00Z">
                  <w:trPr>
                    <w:trHeight w:val="454"/>
                  </w:trPr>
                </w:trPrChange>
              </w:trPr>
              <w:tc>
                <w:tcPr>
                  <w:tcW w:w="454" w:type="dxa"/>
                  <w:vAlign w:val="center"/>
                  <w:tcPrChange w:id="4997" w:author="Maribel" w:date="2018-05-28T20:10:00Z">
                    <w:tcPr>
                      <w:tcW w:w="454" w:type="dxa"/>
                      <w:vAlign w:val="center"/>
                    </w:tcPr>
                  </w:tcPrChange>
                </w:tcPr>
                <w:p w14:paraId="1CEF4324" w14:textId="3326FC81" w:rsidR="004A29FB" w:rsidRDefault="004A29FB" w:rsidP="004A29FB">
                  <w:pPr>
                    <w:jc w:val="center"/>
                    <w:rPr>
                      <w:ins w:id="4998" w:author="Maribel" w:date="2018-05-28T20:09:00Z"/>
                      <w:lang w:val="es-ES"/>
                    </w:rPr>
                  </w:pPr>
                  <w:ins w:id="4999" w:author="Maribel" w:date="2018-05-28T20:11:00Z">
                    <w:r>
                      <w:rPr>
                        <w:lang w:val="es-ES"/>
                      </w:rPr>
                      <w:t>+ (sum)</w:t>
                    </w:r>
                  </w:ins>
                </w:p>
              </w:tc>
              <w:tc>
                <w:tcPr>
                  <w:tcW w:w="454" w:type="dxa"/>
                  <w:vAlign w:val="center"/>
                  <w:tcPrChange w:id="5000" w:author="Maribel" w:date="2018-05-28T20:10:00Z">
                    <w:tcPr>
                      <w:tcW w:w="454" w:type="dxa"/>
                      <w:vAlign w:val="center"/>
                    </w:tcPr>
                  </w:tcPrChange>
                </w:tcPr>
                <w:p w14:paraId="21EF8416" w14:textId="77777777" w:rsidR="004A29FB" w:rsidRDefault="004A29FB" w:rsidP="004A29FB">
                  <w:pPr>
                    <w:jc w:val="center"/>
                    <w:rPr>
                      <w:ins w:id="5001" w:author="Maribel" w:date="2018-05-28T20:09:00Z"/>
                      <w:lang w:val="es-ES"/>
                    </w:rPr>
                  </w:pPr>
                  <w:ins w:id="5002" w:author="Maribel" w:date="2018-05-28T20:09:00Z">
                    <w:r>
                      <w:rPr>
                        <w:lang w:val="es-ES"/>
                      </w:rPr>
                      <w:t>0</w:t>
                    </w:r>
                  </w:ins>
                </w:p>
              </w:tc>
              <w:tc>
                <w:tcPr>
                  <w:tcW w:w="454" w:type="dxa"/>
                  <w:vAlign w:val="center"/>
                  <w:tcPrChange w:id="5003" w:author="Maribel" w:date="2018-05-28T20:10:00Z">
                    <w:tcPr>
                      <w:tcW w:w="454" w:type="dxa"/>
                      <w:vAlign w:val="center"/>
                    </w:tcPr>
                  </w:tcPrChange>
                </w:tcPr>
                <w:p w14:paraId="7CAB08D2" w14:textId="77777777" w:rsidR="004A29FB" w:rsidRDefault="004A29FB" w:rsidP="004A29FB">
                  <w:pPr>
                    <w:jc w:val="center"/>
                    <w:rPr>
                      <w:ins w:id="5004" w:author="Maribel" w:date="2018-05-28T20:09:00Z"/>
                      <w:lang w:val="es-ES"/>
                    </w:rPr>
                  </w:pPr>
                  <w:ins w:id="5005" w:author="Maribel" w:date="2018-05-28T20:09:00Z">
                    <w:r>
                      <w:rPr>
                        <w:lang w:val="es-ES"/>
                      </w:rPr>
                      <w:t>1</w:t>
                    </w:r>
                  </w:ins>
                </w:p>
              </w:tc>
            </w:tr>
            <w:tr w:rsidR="004A29FB" w14:paraId="632047A3" w14:textId="77777777" w:rsidTr="004A29FB">
              <w:trPr>
                <w:trHeight w:val="454"/>
                <w:jc w:val="center"/>
                <w:ins w:id="5006" w:author="Maribel" w:date="2018-05-28T20:09:00Z"/>
                <w:trPrChange w:id="5007" w:author="Maribel" w:date="2018-05-28T20:10:00Z">
                  <w:trPr>
                    <w:trHeight w:val="454"/>
                  </w:trPr>
                </w:trPrChange>
              </w:trPr>
              <w:tc>
                <w:tcPr>
                  <w:tcW w:w="454" w:type="dxa"/>
                  <w:vAlign w:val="center"/>
                  <w:tcPrChange w:id="5008" w:author="Maribel" w:date="2018-05-28T20:10:00Z">
                    <w:tcPr>
                      <w:tcW w:w="454" w:type="dxa"/>
                      <w:vAlign w:val="center"/>
                    </w:tcPr>
                  </w:tcPrChange>
                </w:tcPr>
                <w:p w14:paraId="30B93102" w14:textId="77777777" w:rsidR="004A29FB" w:rsidRDefault="004A29FB" w:rsidP="004A29FB">
                  <w:pPr>
                    <w:jc w:val="center"/>
                    <w:rPr>
                      <w:ins w:id="5009" w:author="Maribel" w:date="2018-05-28T20:09:00Z"/>
                      <w:lang w:val="es-ES"/>
                    </w:rPr>
                  </w:pPr>
                  <w:ins w:id="5010" w:author="Maribel" w:date="2018-05-28T20:09:00Z">
                    <w:r>
                      <w:rPr>
                        <w:lang w:val="es-ES"/>
                      </w:rPr>
                      <w:t>0</w:t>
                    </w:r>
                  </w:ins>
                </w:p>
              </w:tc>
              <w:tc>
                <w:tcPr>
                  <w:tcW w:w="454" w:type="dxa"/>
                  <w:vAlign w:val="center"/>
                  <w:tcPrChange w:id="5011" w:author="Maribel" w:date="2018-05-28T20:10:00Z">
                    <w:tcPr>
                      <w:tcW w:w="454" w:type="dxa"/>
                      <w:vAlign w:val="center"/>
                    </w:tcPr>
                  </w:tcPrChange>
                </w:tcPr>
                <w:p w14:paraId="4B99E69A" w14:textId="77777777" w:rsidR="004A29FB" w:rsidRDefault="004A29FB" w:rsidP="004A29FB">
                  <w:pPr>
                    <w:jc w:val="center"/>
                    <w:rPr>
                      <w:ins w:id="5012" w:author="Maribel" w:date="2018-05-28T20:09:00Z"/>
                      <w:lang w:val="es-ES"/>
                    </w:rPr>
                  </w:pPr>
                  <w:ins w:id="5013" w:author="Maribel" w:date="2018-05-28T20:09:00Z">
                    <w:r>
                      <w:rPr>
                        <w:lang w:val="es-ES"/>
                      </w:rPr>
                      <w:t>0</w:t>
                    </w:r>
                  </w:ins>
                </w:p>
              </w:tc>
              <w:tc>
                <w:tcPr>
                  <w:tcW w:w="454" w:type="dxa"/>
                  <w:vAlign w:val="center"/>
                  <w:tcPrChange w:id="5014" w:author="Maribel" w:date="2018-05-28T20:10:00Z">
                    <w:tcPr>
                      <w:tcW w:w="454" w:type="dxa"/>
                      <w:vAlign w:val="center"/>
                    </w:tcPr>
                  </w:tcPrChange>
                </w:tcPr>
                <w:p w14:paraId="6A3089B8" w14:textId="77777777" w:rsidR="004A29FB" w:rsidRDefault="004A29FB" w:rsidP="004A29FB">
                  <w:pPr>
                    <w:jc w:val="center"/>
                    <w:rPr>
                      <w:ins w:id="5015" w:author="Maribel" w:date="2018-05-28T20:09:00Z"/>
                      <w:lang w:val="es-ES"/>
                    </w:rPr>
                  </w:pPr>
                  <w:ins w:id="5016" w:author="Maribel" w:date="2018-05-28T20:09:00Z">
                    <w:r>
                      <w:rPr>
                        <w:lang w:val="es-ES"/>
                      </w:rPr>
                      <w:t>1</w:t>
                    </w:r>
                  </w:ins>
                </w:p>
              </w:tc>
            </w:tr>
            <w:tr w:rsidR="004A29FB" w14:paraId="0D10C6B0" w14:textId="77777777" w:rsidTr="004A29FB">
              <w:trPr>
                <w:trHeight w:val="454"/>
                <w:jc w:val="center"/>
                <w:ins w:id="5017" w:author="Maribel" w:date="2018-05-28T20:09:00Z"/>
                <w:trPrChange w:id="5018" w:author="Maribel" w:date="2018-05-28T20:10:00Z">
                  <w:trPr>
                    <w:trHeight w:val="454"/>
                  </w:trPr>
                </w:trPrChange>
              </w:trPr>
              <w:tc>
                <w:tcPr>
                  <w:tcW w:w="454" w:type="dxa"/>
                  <w:vAlign w:val="center"/>
                  <w:tcPrChange w:id="5019" w:author="Maribel" w:date="2018-05-28T20:10:00Z">
                    <w:tcPr>
                      <w:tcW w:w="454" w:type="dxa"/>
                      <w:vAlign w:val="center"/>
                    </w:tcPr>
                  </w:tcPrChange>
                </w:tcPr>
                <w:p w14:paraId="6869125A" w14:textId="77777777" w:rsidR="004A29FB" w:rsidRDefault="004A29FB" w:rsidP="004A29FB">
                  <w:pPr>
                    <w:jc w:val="center"/>
                    <w:rPr>
                      <w:ins w:id="5020" w:author="Maribel" w:date="2018-05-28T20:09:00Z"/>
                      <w:lang w:val="es-ES"/>
                    </w:rPr>
                  </w:pPr>
                  <w:ins w:id="5021" w:author="Maribel" w:date="2018-05-28T20:09:00Z">
                    <w:r>
                      <w:rPr>
                        <w:lang w:val="es-ES"/>
                      </w:rPr>
                      <w:t>1</w:t>
                    </w:r>
                  </w:ins>
                </w:p>
              </w:tc>
              <w:tc>
                <w:tcPr>
                  <w:tcW w:w="454" w:type="dxa"/>
                  <w:vAlign w:val="center"/>
                  <w:tcPrChange w:id="5022" w:author="Maribel" w:date="2018-05-28T20:10:00Z">
                    <w:tcPr>
                      <w:tcW w:w="454" w:type="dxa"/>
                      <w:vAlign w:val="center"/>
                    </w:tcPr>
                  </w:tcPrChange>
                </w:tcPr>
                <w:p w14:paraId="21F1F43E" w14:textId="77777777" w:rsidR="004A29FB" w:rsidRDefault="004A29FB" w:rsidP="004A29FB">
                  <w:pPr>
                    <w:jc w:val="center"/>
                    <w:rPr>
                      <w:ins w:id="5023" w:author="Maribel" w:date="2018-05-28T20:09:00Z"/>
                      <w:lang w:val="es-ES"/>
                    </w:rPr>
                  </w:pPr>
                  <w:ins w:id="5024" w:author="Maribel" w:date="2018-05-28T20:09:00Z">
                    <w:r>
                      <w:rPr>
                        <w:lang w:val="es-ES"/>
                      </w:rPr>
                      <w:t>1</w:t>
                    </w:r>
                  </w:ins>
                </w:p>
              </w:tc>
              <w:tc>
                <w:tcPr>
                  <w:tcW w:w="454" w:type="dxa"/>
                  <w:vAlign w:val="center"/>
                  <w:tcPrChange w:id="5025" w:author="Maribel" w:date="2018-05-28T20:10:00Z">
                    <w:tcPr>
                      <w:tcW w:w="454" w:type="dxa"/>
                      <w:vAlign w:val="center"/>
                    </w:tcPr>
                  </w:tcPrChange>
                </w:tcPr>
                <w:p w14:paraId="5A33B76D" w14:textId="2AB4B499" w:rsidR="004A29FB" w:rsidRDefault="004A29FB" w:rsidP="004A29FB">
                  <w:pPr>
                    <w:jc w:val="center"/>
                    <w:rPr>
                      <w:ins w:id="5026" w:author="Maribel" w:date="2018-05-28T20:09:00Z"/>
                      <w:lang w:val="es-ES"/>
                    </w:rPr>
                  </w:pPr>
                  <w:ins w:id="5027" w:author="Maribel" w:date="2018-05-28T20:09:00Z">
                    <w:r>
                      <w:rPr>
                        <w:lang w:val="es-ES"/>
                      </w:rPr>
                      <w:t>0</w:t>
                    </w:r>
                  </w:ins>
                </w:p>
              </w:tc>
            </w:tr>
          </w:tbl>
          <w:p w14:paraId="7D83545A" w14:textId="77777777" w:rsidR="004A29FB" w:rsidRDefault="004A29FB" w:rsidP="00A32E5B">
            <w:pPr>
              <w:rPr>
                <w:ins w:id="5028" w:author="Maribel" w:date="2018-05-28T20:09:00Z"/>
                <w:lang w:val="es-ES"/>
              </w:rPr>
            </w:pPr>
          </w:p>
        </w:tc>
        <w:tc>
          <w:tcPr>
            <w:tcW w:w="4675" w:type="dxa"/>
            <w:tcPrChange w:id="5029" w:author="Maribel" w:date="2018-05-28T20:10:00Z">
              <w:tcPr>
                <w:tcW w:w="4675" w:type="dxa"/>
              </w:tcPr>
            </w:tcPrChange>
          </w:tcPr>
          <w:tbl>
            <w:tblPr>
              <w:tblStyle w:val="Tablaconcuadrcula"/>
              <w:tblW w:w="0" w:type="auto"/>
              <w:jc w:val="center"/>
              <w:tblLook w:val="04A0" w:firstRow="1" w:lastRow="0" w:firstColumn="1" w:lastColumn="0" w:noHBand="0" w:noVBand="1"/>
              <w:tblPrChange w:id="5030" w:author="Maribel" w:date="2018-05-28T20:10:00Z">
                <w:tblPr>
                  <w:tblStyle w:val="Tablaconcuadrcula"/>
                  <w:tblW w:w="0" w:type="auto"/>
                  <w:tblLook w:val="04A0" w:firstRow="1" w:lastRow="0" w:firstColumn="1" w:lastColumn="0" w:noHBand="0" w:noVBand="1"/>
                </w:tblPr>
              </w:tblPrChange>
            </w:tblPr>
            <w:tblGrid>
              <w:gridCol w:w="801"/>
              <w:gridCol w:w="454"/>
              <w:gridCol w:w="454"/>
              <w:tblGridChange w:id="5031">
                <w:tblGrid>
                  <w:gridCol w:w="454"/>
                  <w:gridCol w:w="454"/>
                  <w:gridCol w:w="454"/>
                </w:tblGrid>
              </w:tblGridChange>
            </w:tblGrid>
            <w:tr w:rsidR="004A29FB" w14:paraId="485FAE3F" w14:textId="77777777" w:rsidTr="004A29FB">
              <w:trPr>
                <w:trHeight w:val="454"/>
                <w:jc w:val="center"/>
                <w:ins w:id="5032" w:author="Maribel" w:date="2018-05-28T20:09:00Z"/>
                <w:trPrChange w:id="5033" w:author="Maribel" w:date="2018-05-28T20:10:00Z">
                  <w:trPr>
                    <w:trHeight w:val="454"/>
                  </w:trPr>
                </w:trPrChange>
              </w:trPr>
              <w:tc>
                <w:tcPr>
                  <w:tcW w:w="454" w:type="dxa"/>
                  <w:vAlign w:val="center"/>
                  <w:tcPrChange w:id="5034" w:author="Maribel" w:date="2018-05-28T20:10:00Z">
                    <w:tcPr>
                      <w:tcW w:w="454" w:type="dxa"/>
                      <w:vAlign w:val="center"/>
                    </w:tcPr>
                  </w:tcPrChange>
                </w:tcPr>
                <w:p w14:paraId="57A30B9A" w14:textId="31126B8C" w:rsidR="004A29FB" w:rsidRDefault="004A29FB" w:rsidP="004A29FB">
                  <w:pPr>
                    <w:jc w:val="center"/>
                    <w:rPr>
                      <w:ins w:id="5035" w:author="Maribel" w:date="2018-05-28T20:09:00Z"/>
                      <w:lang w:val="es-ES"/>
                    </w:rPr>
                  </w:pPr>
                  <w:ins w:id="5036" w:author="Maribel" w:date="2018-05-28T20:11:00Z">
                    <w:r>
                      <w:rPr>
                        <w:lang w:val="es-ES"/>
                      </w:rPr>
                      <w:t>+ (</w:t>
                    </w:r>
                    <w:proofErr w:type="spellStart"/>
                    <w:r>
                      <w:rPr>
                        <w:lang w:val="es-ES"/>
                      </w:rPr>
                      <w:t>carry</w:t>
                    </w:r>
                    <w:proofErr w:type="spellEnd"/>
                    <w:r>
                      <w:rPr>
                        <w:lang w:val="es-ES"/>
                      </w:rPr>
                      <w:t>)</w:t>
                    </w:r>
                  </w:ins>
                </w:p>
              </w:tc>
              <w:tc>
                <w:tcPr>
                  <w:tcW w:w="454" w:type="dxa"/>
                  <w:vAlign w:val="center"/>
                  <w:tcPrChange w:id="5037" w:author="Maribel" w:date="2018-05-28T20:10:00Z">
                    <w:tcPr>
                      <w:tcW w:w="454" w:type="dxa"/>
                      <w:vAlign w:val="center"/>
                    </w:tcPr>
                  </w:tcPrChange>
                </w:tcPr>
                <w:p w14:paraId="2500FF98" w14:textId="77777777" w:rsidR="004A29FB" w:rsidRDefault="004A29FB" w:rsidP="004A29FB">
                  <w:pPr>
                    <w:jc w:val="center"/>
                    <w:rPr>
                      <w:ins w:id="5038" w:author="Maribel" w:date="2018-05-28T20:09:00Z"/>
                      <w:lang w:val="es-ES"/>
                    </w:rPr>
                  </w:pPr>
                  <w:ins w:id="5039" w:author="Maribel" w:date="2018-05-28T20:09:00Z">
                    <w:r>
                      <w:rPr>
                        <w:lang w:val="es-ES"/>
                      </w:rPr>
                      <w:t>0</w:t>
                    </w:r>
                  </w:ins>
                </w:p>
              </w:tc>
              <w:tc>
                <w:tcPr>
                  <w:tcW w:w="454" w:type="dxa"/>
                  <w:vAlign w:val="center"/>
                  <w:tcPrChange w:id="5040" w:author="Maribel" w:date="2018-05-28T20:10:00Z">
                    <w:tcPr>
                      <w:tcW w:w="454" w:type="dxa"/>
                      <w:vAlign w:val="center"/>
                    </w:tcPr>
                  </w:tcPrChange>
                </w:tcPr>
                <w:p w14:paraId="325A2C3B" w14:textId="77777777" w:rsidR="004A29FB" w:rsidRDefault="004A29FB" w:rsidP="004A29FB">
                  <w:pPr>
                    <w:jc w:val="center"/>
                    <w:rPr>
                      <w:ins w:id="5041" w:author="Maribel" w:date="2018-05-28T20:09:00Z"/>
                      <w:lang w:val="es-ES"/>
                    </w:rPr>
                  </w:pPr>
                  <w:ins w:id="5042" w:author="Maribel" w:date="2018-05-28T20:09:00Z">
                    <w:r>
                      <w:rPr>
                        <w:lang w:val="es-ES"/>
                      </w:rPr>
                      <w:t>1</w:t>
                    </w:r>
                  </w:ins>
                </w:p>
              </w:tc>
            </w:tr>
            <w:tr w:rsidR="004A29FB" w14:paraId="6712DEA4" w14:textId="77777777" w:rsidTr="004A29FB">
              <w:trPr>
                <w:trHeight w:val="454"/>
                <w:jc w:val="center"/>
                <w:ins w:id="5043" w:author="Maribel" w:date="2018-05-28T20:09:00Z"/>
                <w:trPrChange w:id="5044" w:author="Maribel" w:date="2018-05-28T20:10:00Z">
                  <w:trPr>
                    <w:trHeight w:val="454"/>
                  </w:trPr>
                </w:trPrChange>
              </w:trPr>
              <w:tc>
                <w:tcPr>
                  <w:tcW w:w="454" w:type="dxa"/>
                  <w:vAlign w:val="center"/>
                  <w:tcPrChange w:id="5045" w:author="Maribel" w:date="2018-05-28T20:10:00Z">
                    <w:tcPr>
                      <w:tcW w:w="454" w:type="dxa"/>
                      <w:vAlign w:val="center"/>
                    </w:tcPr>
                  </w:tcPrChange>
                </w:tcPr>
                <w:p w14:paraId="19AC866C" w14:textId="77777777" w:rsidR="004A29FB" w:rsidRDefault="004A29FB" w:rsidP="004A29FB">
                  <w:pPr>
                    <w:jc w:val="center"/>
                    <w:rPr>
                      <w:ins w:id="5046" w:author="Maribel" w:date="2018-05-28T20:09:00Z"/>
                      <w:lang w:val="es-ES"/>
                    </w:rPr>
                  </w:pPr>
                  <w:ins w:id="5047" w:author="Maribel" w:date="2018-05-28T20:09:00Z">
                    <w:r>
                      <w:rPr>
                        <w:lang w:val="es-ES"/>
                      </w:rPr>
                      <w:t>0</w:t>
                    </w:r>
                  </w:ins>
                </w:p>
              </w:tc>
              <w:tc>
                <w:tcPr>
                  <w:tcW w:w="454" w:type="dxa"/>
                  <w:vAlign w:val="center"/>
                  <w:tcPrChange w:id="5048" w:author="Maribel" w:date="2018-05-28T20:10:00Z">
                    <w:tcPr>
                      <w:tcW w:w="454" w:type="dxa"/>
                      <w:vAlign w:val="center"/>
                    </w:tcPr>
                  </w:tcPrChange>
                </w:tcPr>
                <w:p w14:paraId="0AADA76B" w14:textId="77777777" w:rsidR="004A29FB" w:rsidRDefault="004A29FB" w:rsidP="004A29FB">
                  <w:pPr>
                    <w:jc w:val="center"/>
                    <w:rPr>
                      <w:ins w:id="5049" w:author="Maribel" w:date="2018-05-28T20:09:00Z"/>
                      <w:lang w:val="es-ES"/>
                    </w:rPr>
                  </w:pPr>
                  <w:ins w:id="5050" w:author="Maribel" w:date="2018-05-28T20:09:00Z">
                    <w:r>
                      <w:rPr>
                        <w:lang w:val="es-ES"/>
                      </w:rPr>
                      <w:t>0</w:t>
                    </w:r>
                  </w:ins>
                </w:p>
              </w:tc>
              <w:tc>
                <w:tcPr>
                  <w:tcW w:w="454" w:type="dxa"/>
                  <w:vAlign w:val="center"/>
                  <w:tcPrChange w:id="5051" w:author="Maribel" w:date="2018-05-28T20:10:00Z">
                    <w:tcPr>
                      <w:tcW w:w="454" w:type="dxa"/>
                      <w:vAlign w:val="center"/>
                    </w:tcPr>
                  </w:tcPrChange>
                </w:tcPr>
                <w:p w14:paraId="42FC609A" w14:textId="0035589C" w:rsidR="004A29FB" w:rsidRDefault="004A29FB" w:rsidP="004A29FB">
                  <w:pPr>
                    <w:jc w:val="center"/>
                    <w:rPr>
                      <w:ins w:id="5052" w:author="Maribel" w:date="2018-05-28T20:09:00Z"/>
                      <w:lang w:val="es-ES"/>
                    </w:rPr>
                  </w:pPr>
                  <w:ins w:id="5053" w:author="Maribel" w:date="2018-05-28T20:12:00Z">
                    <w:r>
                      <w:rPr>
                        <w:lang w:val="es-ES"/>
                      </w:rPr>
                      <w:t>0</w:t>
                    </w:r>
                  </w:ins>
                </w:p>
              </w:tc>
            </w:tr>
            <w:tr w:rsidR="004A29FB" w14:paraId="207778D2" w14:textId="77777777" w:rsidTr="004A29FB">
              <w:trPr>
                <w:trHeight w:val="454"/>
                <w:jc w:val="center"/>
                <w:ins w:id="5054" w:author="Maribel" w:date="2018-05-28T20:09:00Z"/>
                <w:trPrChange w:id="5055" w:author="Maribel" w:date="2018-05-28T20:10:00Z">
                  <w:trPr>
                    <w:trHeight w:val="454"/>
                  </w:trPr>
                </w:trPrChange>
              </w:trPr>
              <w:tc>
                <w:tcPr>
                  <w:tcW w:w="454" w:type="dxa"/>
                  <w:vAlign w:val="center"/>
                  <w:tcPrChange w:id="5056" w:author="Maribel" w:date="2018-05-28T20:10:00Z">
                    <w:tcPr>
                      <w:tcW w:w="454" w:type="dxa"/>
                      <w:vAlign w:val="center"/>
                    </w:tcPr>
                  </w:tcPrChange>
                </w:tcPr>
                <w:p w14:paraId="59F42C97" w14:textId="77777777" w:rsidR="004A29FB" w:rsidRDefault="004A29FB" w:rsidP="004A29FB">
                  <w:pPr>
                    <w:jc w:val="center"/>
                    <w:rPr>
                      <w:ins w:id="5057" w:author="Maribel" w:date="2018-05-28T20:09:00Z"/>
                      <w:lang w:val="es-ES"/>
                    </w:rPr>
                  </w:pPr>
                  <w:ins w:id="5058" w:author="Maribel" w:date="2018-05-28T20:09:00Z">
                    <w:r>
                      <w:rPr>
                        <w:lang w:val="es-ES"/>
                      </w:rPr>
                      <w:t>1</w:t>
                    </w:r>
                  </w:ins>
                </w:p>
              </w:tc>
              <w:tc>
                <w:tcPr>
                  <w:tcW w:w="454" w:type="dxa"/>
                  <w:vAlign w:val="center"/>
                  <w:tcPrChange w:id="5059" w:author="Maribel" w:date="2018-05-28T20:10:00Z">
                    <w:tcPr>
                      <w:tcW w:w="454" w:type="dxa"/>
                      <w:vAlign w:val="center"/>
                    </w:tcPr>
                  </w:tcPrChange>
                </w:tcPr>
                <w:p w14:paraId="075F9618" w14:textId="0459697D" w:rsidR="004A29FB" w:rsidRDefault="004A29FB" w:rsidP="004A29FB">
                  <w:pPr>
                    <w:jc w:val="center"/>
                    <w:rPr>
                      <w:ins w:id="5060" w:author="Maribel" w:date="2018-05-28T20:09:00Z"/>
                      <w:lang w:val="es-ES"/>
                    </w:rPr>
                  </w:pPr>
                  <w:ins w:id="5061" w:author="Maribel" w:date="2018-05-28T20:12:00Z">
                    <w:r>
                      <w:rPr>
                        <w:lang w:val="es-ES"/>
                      </w:rPr>
                      <w:t>0</w:t>
                    </w:r>
                  </w:ins>
                </w:p>
              </w:tc>
              <w:tc>
                <w:tcPr>
                  <w:tcW w:w="454" w:type="dxa"/>
                  <w:vAlign w:val="center"/>
                  <w:tcPrChange w:id="5062" w:author="Maribel" w:date="2018-05-28T20:10:00Z">
                    <w:tcPr>
                      <w:tcW w:w="454" w:type="dxa"/>
                      <w:vAlign w:val="center"/>
                    </w:tcPr>
                  </w:tcPrChange>
                </w:tcPr>
                <w:p w14:paraId="790DC625" w14:textId="71812A25" w:rsidR="004A29FB" w:rsidRDefault="004A29FB" w:rsidP="004A29FB">
                  <w:pPr>
                    <w:jc w:val="center"/>
                    <w:rPr>
                      <w:ins w:id="5063" w:author="Maribel" w:date="2018-05-28T20:09:00Z"/>
                      <w:lang w:val="es-ES"/>
                    </w:rPr>
                  </w:pPr>
                  <w:ins w:id="5064" w:author="Maribel" w:date="2018-05-28T20:09:00Z">
                    <w:r>
                      <w:rPr>
                        <w:lang w:val="es-ES"/>
                      </w:rPr>
                      <w:t>1</w:t>
                    </w:r>
                  </w:ins>
                </w:p>
              </w:tc>
            </w:tr>
          </w:tbl>
          <w:p w14:paraId="3247F8CE" w14:textId="77777777" w:rsidR="004A29FB" w:rsidRDefault="004A29FB" w:rsidP="00A32E5B">
            <w:pPr>
              <w:rPr>
                <w:ins w:id="5065" w:author="Maribel" w:date="2018-05-28T20:09:00Z"/>
                <w:lang w:val="es-ES"/>
              </w:rPr>
            </w:pPr>
          </w:p>
        </w:tc>
      </w:tr>
    </w:tbl>
    <w:p w14:paraId="06E0FE67" w14:textId="77777777" w:rsidR="00472196" w:rsidRDefault="00472196" w:rsidP="00472196">
      <w:pPr>
        <w:rPr>
          <w:ins w:id="5066" w:author="Maribel" w:date="2018-05-28T20:32:00Z"/>
          <w:lang w:val="es-ES"/>
        </w:rPr>
      </w:pPr>
      <w:ins w:id="5067" w:author="Maribel" w:date="2018-05-28T20:32:00Z">
        <w:r>
          <w:rPr>
            <w:lang w:val="es-ES"/>
          </w:rPr>
          <w:t>Si nos fijamos, el bit de suma puede implementarse como una puerta XOR:</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2196" w14:paraId="5AAB9BE0" w14:textId="77777777" w:rsidTr="00C70DDB">
        <w:trPr>
          <w:ins w:id="5068" w:author="Maribel" w:date="2018-05-28T20:32:00Z"/>
        </w:trPr>
        <w:tc>
          <w:tcPr>
            <w:tcW w:w="4675" w:type="dxa"/>
          </w:tcPr>
          <w:tbl>
            <w:tblPr>
              <w:tblStyle w:val="Tablaconcuadrcula"/>
              <w:tblW w:w="0" w:type="auto"/>
              <w:jc w:val="center"/>
              <w:tblLook w:val="04A0" w:firstRow="1" w:lastRow="0" w:firstColumn="1" w:lastColumn="0" w:noHBand="0" w:noVBand="1"/>
            </w:tblPr>
            <w:tblGrid>
              <w:gridCol w:w="801"/>
              <w:gridCol w:w="454"/>
              <w:gridCol w:w="454"/>
            </w:tblGrid>
            <w:tr w:rsidR="00472196" w14:paraId="653CDE64" w14:textId="77777777" w:rsidTr="00C70DDB">
              <w:trPr>
                <w:trHeight w:val="454"/>
                <w:jc w:val="center"/>
                <w:ins w:id="5069" w:author="Maribel" w:date="2018-05-28T20:32:00Z"/>
              </w:trPr>
              <w:tc>
                <w:tcPr>
                  <w:tcW w:w="801" w:type="dxa"/>
                  <w:vAlign w:val="center"/>
                </w:tcPr>
                <w:p w14:paraId="008C6407" w14:textId="77777777" w:rsidR="00472196" w:rsidRDefault="00472196" w:rsidP="00C70DDB">
                  <w:pPr>
                    <w:jc w:val="center"/>
                    <w:rPr>
                      <w:ins w:id="5070" w:author="Maribel" w:date="2018-05-28T20:32:00Z"/>
                      <w:lang w:val="es-ES"/>
                    </w:rPr>
                  </w:pPr>
                  <w:ins w:id="5071" w:author="Maribel" w:date="2018-05-28T20:32:00Z">
                    <w:r>
                      <w:rPr>
                        <w:lang w:val="es-ES"/>
                      </w:rPr>
                      <w:t>+ (sum)</w:t>
                    </w:r>
                  </w:ins>
                </w:p>
              </w:tc>
              <w:tc>
                <w:tcPr>
                  <w:tcW w:w="454" w:type="dxa"/>
                  <w:vAlign w:val="center"/>
                </w:tcPr>
                <w:p w14:paraId="24E61345" w14:textId="77777777" w:rsidR="00472196" w:rsidRDefault="00472196" w:rsidP="00C70DDB">
                  <w:pPr>
                    <w:jc w:val="center"/>
                    <w:rPr>
                      <w:ins w:id="5072" w:author="Maribel" w:date="2018-05-28T20:32:00Z"/>
                      <w:lang w:val="es-ES"/>
                    </w:rPr>
                  </w:pPr>
                  <w:ins w:id="5073" w:author="Maribel" w:date="2018-05-28T20:32:00Z">
                    <w:r>
                      <w:rPr>
                        <w:lang w:val="es-ES"/>
                      </w:rPr>
                      <w:t>0</w:t>
                    </w:r>
                  </w:ins>
                </w:p>
              </w:tc>
              <w:tc>
                <w:tcPr>
                  <w:tcW w:w="454" w:type="dxa"/>
                  <w:vAlign w:val="center"/>
                </w:tcPr>
                <w:p w14:paraId="297E16C9" w14:textId="77777777" w:rsidR="00472196" w:rsidRDefault="00472196" w:rsidP="00C70DDB">
                  <w:pPr>
                    <w:jc w:val="center"/>
                    <w:rPr>
                      <w:ins w:id="5074" w:author="Maribel" w:date="2018-05-28T20:32:00Z"/>
                      <w:lang w:val="es-ES"/>
                    </w:rPr>
                  </w:pPr>
                  <w:ins w:id="5075" w:author="Maribel" w:date="2018-05-28T20:32:00Z">
                    <w:r>
                      <w:rPr>
                        <w:lang w:val="es-ES"/>
                      </w:rPr>
                      <w:t>1</w:t>
                    </w:r>
                  </w:ins>
                </w:p>
              </w:tc>
            </w:tr>
            <w:tr w:rsidR="00472196" w14:paraId="0CAC3921" w14:textId="77777777" w:rsidTr="00C70DDB">
              <w:trPr>
                <w:trHeight w:val="454"/>
                <w:jc w:val="center"/>
                <w:ins w:id="5076" w:author="Maribel" w:date="2018-05-28T20:32:00Z"/>
              </w:trPr>
              <w:tc>
                <w:tcPr>
                  <w:tcW w:w="801" w:type="dxa"/>
                  <w:vAlign w:val="center"/>
                </w:tcPr>
                <w:p w14:paraId="6B2CA1D1" w14:textId="77777777" w:rsidR="00472196" w:rsidRDefault="00472196" w:rsidP="00C70DDB">
                  <w:pPr>
                    <w:jc w:val="center"/>
                    <w:rPr>
                      <w:ins w:id="5077" w:author="Maribel" w:date="2018-05-28T20:32:00Z"/>
                      <w:lang w:val="es-ES"/>
                    </w:rPr>
                  </w:pPr>
                  <w:ins w:id="5078" w:author="Maribel" w:date="2018-05-28T20:32:00Z">
                    <w:r>
                      <w:rPr>
                        <w:lang w:val="es-ES"/>
                      </w:rPr>
                      <w:t>0</w:t>
                    </w:r>
                  </w:ins>
                </w:p>
              </w:tc>
              <w:tc>
                <w:tcPr>
                  <w:tcW w:w="454" w:type="dxa"/>
                  <w:vAlign w:val="center"/>
                </w:tcPr>
                <w:p w14:paraId="2A48BE45" w14:textId="77777777" w:rsidR="00472196" w:rsidRDefault="00472196" w:rsidP="00C70DDB">
                  <w:pPr>
                    <w:jc w:val="center"/>
                    <w:rPr>
                      <w:ins w:id="5079" w:author="Maribel" w:date="2018-05-28T20:32:00Z"/>
                      <w:lang w:val="es-ES"/>
                    </w:rPr>
                  </w:pPr>
                  <w:ins w:id="5080" w:author="Maribel" w:date="2018-05-28T20:32:00Z">
                    <w:r>
                      <w:rPr>
                        <w:lang w:val="es-ES"/>
                      </w:rPr>
                      <w:t>0</w:t>
                    </w:r>
                  </w:ins>
                </w:p>
              </w:tc>
              <w:tc>
                <w:tcPr>
                  <w:tcW w:w="454" w:type="dxa"/>
                  <w:vAlign w:val="center"/>
                </w:tcPr>
                <w:p w14:paraId="43B833E9" w14:textId="77777777" w:rsidR="00472196" w:rsidRDefault="00472196" w:rsidP="00C70DDB">
                  <w:pPr>
                    <w:jc w:val="center"/>
                    <w:rPr>
                      <w:ins w:id="5081" w:author="Maribel" w:date="2018-05-28T20:32:00Z"/>
                      <w:lang w:val="es-ES"/>
                    </w:rPr>
                  </w:pPr>
                  <w:ins w:id="5082" w:author="Maribel" w:date="2018-05-28T20:32:00Z">
                    <w:r>
                      <w:rPr>
                        <w:lang w:val="es-ES"/>
                      </w:rPr>
                      <w:t>1</w:t>
                    </w:r>
                  </w:ins>
                </w:p>
              </w:tc>
            </w:tr>
            <w:tr w:rsidR="00472196" w14:paraId="40EEB587" w14:textId="77777777" w:rsidTr="00C70DDB">
              <w:trPr>
                <w:trHeight w:val="454"/>
                <w:jc w:val="center"/>
                <w:ins w:id="5083" w:author="Maribel" w:date="2018-05-28T20:32:00Z"/>
              </w:trPr>
              <w:tc>
                <w:tcPr>
                  <w:tcW w:w="801" w:type="dxa"/>
                  <w:vAlign w:val="center"/>
                </w:tcPr>
                <w:p w14:paraId="46186567" w14:textId="77777777" w:rsidR="00472196" w:rsidRDefault="00472196" w:rsidP="00C70DDB">
                  <w:pPr>
                    <w:jc w:val="center"/>
                    <w:rPr>
                      <w:ins w:id="5084" w:author="Maribel" w:date="2018-05-28T20:32:00Z"/>
                      <w:lang w:val="es-ES"/>
                    </w:rPr>
                  </w:pPr>
                  <w:ins w:id="5085" w:author="Maribel" w:date="2018-05-28T20:32:00Z">
                    <w:r>
                      <w:rPr>
                        <w:lang w:val="es-ES"/>
                      </w:rPr>
                      <w:t>1</w:t>
                    </w:r>
                  </w:ins>
                </w:p>
              </w:tc>
              <w:tc>
                <w:tcPr>
                  <w:tcW w:w="454" w:type="dxa"/>
                  <w:vAlign w:val="center"/>
                </w:tcPr>
                <w:p w14:paraId="30F70606" w14:textId="77777777" w:rsidR="00472196" w:rsidRDefault="00472196" w:rsidP="00C70DDB">
                  <w:pPr>
                    <w:jc w:val="center"/>
                    <w:rPr>
                      <w:ins w:id="5086" w:author="Maribel" w:date="2018-05-28T20:32:00Z"/>
                      <w:lang w:val="es-ES"/>
                    </w:rPr>
                  </w:pPr>
                  <w:ins w:id="5087" w:author="Maribel" w:date="2018-05-28T20:32:00Z">
                    <w:r>
                      <w:rPr>
                        <w:lang w:val="es-ES"/>
                      </w:rPr>
                      <w:t>1</w:t>
                    </w:r>
                  </w:ins>
                </w:p>
              </w:tc>
              <w:tc>
                <w:tcPr>
                  <w:tcW w:w="454" w:type="dxa"/>
                  <w:vAlign w:val="center"/>
                </w:tcPr>
                <w:p w14:paraId="0FAED359" w14:textId="77777777" w:rsidR="00472196" w:rsidRDefault="00472196" w:rsidP="00C70DDB">
                  <w:pPr>
                    <w:jc w:val="center"/>
                    <w:rPr>
                      <w:ins w:id="5088" w:author="Maribel" w:date="2018-05-28T20:32:00Z"/>
                      <w:lang w:val="es-ES"/>
                    </w:rPr>
                  </w:pPr>
                  <w:ins w:id="5089" w:author="Maribel" w:date="2018-05-28T20:32:00Z">
                    <w:r>
                      <w:rPr>
                        <w:lang w:val="es-ES"/>
                      </w:rPr>
                      <w:t>0</w:t>
                    </w:r>
                  </w:ins>
                </w:p>
              </w:tc>
            </w:tr>
          </w:tbl>
          <w:p w14:paraId="20B6DEBA" w14:textId="77777777" w:rsidR="00472196" w:rsidRDefault="00472196" w:rsidP="00C70DDB">
            <w:pPr>
              <w:rPr>
                <w:ins w:id="5090" w:author="Maribel" w:date="2018-05-28T20:32:00Z"/>
                <w:lang w:val="es-ES"/>
              </w:rPr>
            </w:pPr>
            <w:ins w:id="5091" w:author="Maribel" w:date="2018-05-28T20:32:00Z">
              <w:r>
                <w:rPr>
                  <w:noProof/>
                  <w:lang w:val="es-ES"/>
                </w:rPr>
                <mc:AlternateContent>
                  <mc:Choice Requires="wps">
                    <w:drawing>
                      <wp:anchor distT="0" distB="0" distL="114300" distR="114300" simplePos="0" relativeHeight="251662336" behindDoc="0" locked="0" layoutInCell="1" allowOverlap="1" wp14:anchorId="0487D4E4" wp14:editId="69FEF39C">
                        <wp:simplePos x="0" y="0"/>
                        <wp:positionH relativeFrom="column">
                          <wp:posOffset>2133014</wp:posOffset>
                        </wp:positionH>
                        <wp:positionV relativeFrom="paragraph">
                          <wp:posOffset>-454562</wp:posOffset>
                        </wp:positionV>
                        <wp:extent cx="604911" cy="0"/>
                        <wp:effectExtent l="0" t="76200" r="24130" b="95250"/>
                        <wp:wrapNone/>
                        <wp:docPr id="125" name="Conector recto de flecha 125"/>
                        <wp:cNvGraphicFramePr/>
                        <a:graphic xmlns:a="http://schemas.openxmlformats.org/drawingml/2006/main">
                          <a:graphicData uri="http://schemas.microsoft.com/office/word/2010/wordprocessingShape">
                            <wps:wsp>
                              <wps:cNvCnPr/>
                              <wps:spPr>
                                <a:xfrm>
                                  <a:off x="0" y="0"/>
                                  <a:ext cx="6049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A0D2D" id="_x0000_t32" coordsize="21600,21600" o:spt="32" o:oned="t" path="m,l21600,21600e" filled="f">
                        <v:path arrowok="t" fillok="f" o:connecttype="none"/>
                        <o:lock v:ext="edit" shapetype="t"/>
                      </v:shapetype>
                      <v:shape id="Conector recto de flecha 125" o:spid="_x0000_s1026" type="#_x0000_t32" style="position:absolute;margin-left:167.95pt;margin-top:-35.8pt;width:47.6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" strokecolor="#4472c4 [3204]" strokeweight=".5pt">
                        <v:stroke endarrow="block" joinstyle="miter"/>
                      </v:shape>
                    </w:pict>
                  </mc:Fallback>
                </mc:AlternateContent>
              </w:r>
            </w:ins>
          </w:p>
        </w:tc>
        <w:tc>
          <w:tcPr>
            <w:tcW w:w="4675" w:type="dxa"/>
          </w:tcPr>
          <w:tbl>
            <w:tblPr>
              <w:tblStyle w:val="Tablaconcuadrcula"/>
              <w:tblW w:w="0" w:type="auto"/>
              <w:tblLook w:val="04A0" w:firstRow="1" w:lastRow="0" w:firstColumn="1" w:lastColumn="0" w:noHBand="0" w:noVBand="1"/>
            </w:tblPr>
            <w:tblGrid>
              <w:gridCol w:w="596"/>
              <w:gridCol w:w="454"/>
              <w:gridCol w:w="454"/>
            </w:tblGrid>
            <w:tr w:rsidR="00472196" w14:paraId="510A1FBF" w14:textId="77777777" w:rsidTr="00C70DDB">
              <w:trPr>
                <w:trHeight w:val="454"/>
                <w:ins w:id="5092" w:author="Maribel" w:date="2018-05-28T20:32:00Z"/>
              </w:trPr>
              <w:tc>
                <w:tcPr>
                  <w:tcW w:w="596" w:type="dxa"/>
                  <w:vAlign w:val="center"/>
                </w:tcPr>
                <w:p w14:paraId="228B4184" w14:textId="77777777" w:rsidR="00472196" w:rsidRDefault="00472196" w:rsidP="00C70DDB">
                  <w:pPr>
                    <w:rPr>
                      <w:ins w:id="5093" w:author="Maribel" w:date="2018-05-28T20:32:00Z"/>
                      <w:lang w:val="es-ES"/>
                    </w:rPr>
                  </w:pPr>
                  <w:ins w:id="5094" w:author="Maribel" w:date="2018-05-28T20:32:00Z">
                    <w:r>
                      <w:rPr>
                        <w:lang w:val="es-ES"/>
                      </w:rPr>
                      <w:t>XOR</w:t>
                    </w:r>
                  </w:ins>
                </w:p>
              </w:tc>
              <w:tc>
                <w:tcPr>
                  <w:tcW w:w="454" w:type="dxa"/>
                  <w:vAlign w:val="center"/>
                </w:tcPr>
                <w:p w14:paraId="535D246B" w14:textId="77777777" w:rsidR="00472196" w:rsidRDefault="00472196" w:rsidP="00C70DDB">
                  <w:pPr>
                    <w:jc w:val="center"/>
                    <w:rPr>
                      <w:ins w:id="5095" w:author="Maribel" w:date="2018-05-28T20:32:00Z"/>
                      <w:lang w:val="es-ES"/>
                    </w:rPr>
                  </w:pPr>
                  <w:ins w:id="5096" w:author="Maribel" w:date="2018-05-28T20:32:00Z">
                    <w:r>
                      <w:rPr>
                        <w:lang w:val="es-ES"/>
                      </w:rPr>
                      <w:t>0</w:t>
                    </w:r>
                  </w:ins>
                </w:p>
              </w:tc>
              <w:tc>
                <w:tcPr>
                  <w:tcW w:w="454" w:type="dxa"/>
                  <w:vAlign w:val="center"/>
                </w:tcPr>
                <w:p w14:paraId="374AF0F1" w14:textId="77777777" w:rsidR="00472196" w:rsidRDefault="00472196" w:rsidP="00C70DDB">
                  <w:pPr>
                    <w:jc w:val="center"/>
                    <w:rPr>
                      <w:ins w:id="5097" w:author="Maribel" w:date="2018-05-28T20:32:00Z"/>
                      <w:lang w:val="es-ES"/>
                    </w:rPr>
                  </w:pPr>
                  <w:ins w:id="5098" w:author="Maribel" w:date="2018-05-28T20:32:00Z">
                    <w:r>
                      <w:rPr>
                        <w:lang w:val="es-ES"/>
                      </w:rPr>
                      <w:t>1</w:t>
                    </w:r>
                  </w:ins>
                </w:p>
              </w:tc>
            </w:tr>
            <w:tr w:rsidR="00472196" w14:paraId="39E1E3B4" w14:textId="77777777" w:rsidTr="00C70DDB">
              <w:trPr>
                <w:trHeight w:val="454"/>
                <w:ins w:id="5099" w:author="Maribel" w:date="2018-05-28T20:32:00Z"/>
              </w:trPr>
              <w:tc>
                <w:tcPr>
                  <w:tcW w:w="596" w:type="dxa"/>
                  <w:vAlign w:val="center"/>
                </w:tcPr>
                <w:p w14:paraId="0C70C632" w14:textId="77777777" w:rsidR="00472196" w:rsidRDefault="00472196" w:rsidP="00C70DDB">
                  <w:pPr>
                    <w:jc w:val="center"/>
                    <w:rPr>
                      <w:ins w:id="5100" w:author="Maribel" w:date="2018-05-28T20:32:00Z"/>
                      <w:lang w:val="es-ES"/>
                    </w:rPr>
                  </w:pPr>
                  <w:ins w:id="5101" w:author="Maribel" w:date="2018-05-28T20:32:00Z">
                    <w:r>
                      <w:rPr>
                        <w:lang w:val="es-ES"/>
                      </w:rPr>
                      <w:t>0</w:t>
                    </w:r>
                  </w:ins>
                </w:p>
              </w:tc>
              <w:tc>
                <w:tcPr>
                  <w:tcW w:w="454" w:type="dxa"/>
                  <w:vAlign w:val="center"/>
                </w:tcPr>
                <w:p w14:paraId="5D701D8A" w14:textId="77777777" w:rsidR="00472196" w:rsidRDefault="00472196" w:rsidP="00C70DDB">
                  <w:pPr>
                    <w:jc w:val="center"/>
                    <w:rPr>
                      <w:ins w:id="5102" w:author="Maribel" w:date="2018-05-28T20:32:00Z"/>
                      <w:lang w:val="es-ES"/>
                    </w:rPr>
                  </w:pPr>
                  <w:ins w:id="5103" w:author="Maribel" w:date="2018-05-28T20:32:00Z">
                    <w:r>
                      <w:rPr>
                        <w:lang w:val="es-ES"/>
                      </w:rPr>
                      <w:t>0</w:t>
                    </w:r>
                  </w:ins>
                </w:p>
              </w:tc>
              <w:tc>
                <w:tcPr>
                  <w:tcW w:w="454" w:type="dxa"/>
                  <w:vAlign w:val="center"/>
                </w:tcPr>
                <w:p w14:paraId="312A2BDF" w14:textId="77777777" w:rsidR="00472196" w:rsidRDefault="00472196" w:rsidP="00C70DDB">
                  <w:pPr>
                    <w:jc w:val="center"/>
                    <w:rPr>
                      <w:ins w:id="5104" w:author="Maribel" w:date="2018-05-28T20:32:00Z"/>
                      <w:lang w:val="es-ES"/>
                    </w:rPr>
                  </w:pPr>
                  <w:ins w:id="5105" w:author="Maribel" w:date="2018-05-28T20:32:00Z">
                    <w:r>
                      <w:rPr>
                        <w:lang w:val="es-ES"/>
                      </w:rPr>
                      <w:t>1</w:t>
                    </w:r>
                  </w:ins>
                </w:p>
              </w:tc>
            </w:tr>
            <w:tr w:rsidR="00472196" w14:paraId="0F6A5B17" w14:textId="77777777" w:rsidTr="00C70DDB">
              <w:trPr>
                <w:trHeight w:val="454"/>
                <w:ins w:id="5106" w:author="Maribel" w:date="2018-05-28T20:32:00Z"/>
              </w:trPr>
              <w:tc>
                <w:tcPr>
                  <w:tcW w:w="596" w:type="dxa"/>
                  <w:vAlign w:val="center"/>
                </w:tcPr>
                <w:p w14:paraId="29E93421" w14:textId="77777777" w:rsidR="00472196" w:rsidRDefault="00472196" w:rsidP="00C70DDB">
                  <w:pPr>
                    <w:jc w:val="center"/>
                    <w:rPr>
                      <w:ins w:id="5107" w:author="Maribel" w:date="2018-05-28T20:32:00Z"/>
                      <w:lang w:val="es-ES"/>
                    </w:rPr>
                  </w:pPr>
                  <w:ins w:id="5108" w:author="Maribel" w:date="2018-05-28T20:32:00Z">
                    <w:r>
                      <w:rPr>
                        <w:lang w:val="es-ES"/>
                      </w:rPr>
                      <w:t>1</w:t>
                    </w:r>
                  </w:ins>
                </w:p>
              </w:tc>
              <w:tc>
                <w:tcPr>
                  <w:tcW w:w="454" w:type="dxa"/>
                  <w:vAlign w:val="center"/>
                </w:tcPr>
                <w:p w14:paraId="72819141" w14:textId="77777777" w:rsidR="00472196" w:rsidRDefault="00472196" w:rsidP="00C70DDB">
                  <w:pPr>
                    <w:jc w:val="center"/>
                    <w:rPr>
                      <w:ins w:id="5109" w:author="Maribel" w:date="2018-05-28T20:32:00Z"/>
                      <w:lang w:val="es-ES"/>
                    </w:rPr>
                  </w:pPr>
                  <w:ins w:id="5110" w:author="Maribel" w:date="2018-05-28T20:32:00Z">
                    <w:r>
                      <w:rPr>
                        <w:lang w:val="es-ES"/>
                      </w:rPr>
                      <w:t>1</w:t>
                    </w:r>
                  </w:ins>
                </w:p>
              </w:tc>
              <w:tc>
                <w:tcPr>
                  <w:tcW w:w="454" w:type="dxa"/>
                  <w:vAlign w:val="center"/>
                </w:tcPr>
                <w:p w14:paraId="6FAE5E73" w14:textId="77777777" w:rsidR="00472196" w:rsidRDefault="00472196" w:rsidP="00C70DDB">
                  <w:pPr>
                    <w:jc w:val="center"/>
                    <w:rPr>
                      <w:ins w:id="5111" w:author="Maribel" w:date="2018-05-28T20:32:00Z"/>
                      <w:lang w:val="es-ES"/>
                    </w:rPr>
                  </w:pPr>
                  <w:ins w:id="5112" w:author="Maribel" w:date="2018-05-28T20:32:00Z">
                    <w:r>
                      <w:rPr>
                        <w:lang w:val="es-ES"/>
                      </w:rPr>
                      <w:t>0</w:t>
                    </w:r>
                  </w:ins>
                </w:p>
              </w:tc>
            </w:tr>
          </w:tbl>
          <w:p w14:paraId="7E3537D3" w14:textId="77777777" w:rsidR="00472196" w:rsidRDefault="00472196" w:rsidP="00C70DDB">
            <w:pPr>
              <w:rPr>
                <w:ins w:id="5113" w:author="Maribel" w:date="2018-05-28T20:32:00Z"/>
                <w:lang w:val="es-ES"/>
              </w:rPr>
            </w:pPr>
          </w:p>
        </w:tc>
      </w:tr>
    </w:tbl>
    <w:p w14:paraId="5508A892" w14:textId="179DE294" w:rsidR="001F1F2A" w:rsidRDefault="004A29FB" w:rsidP="00A32E5B">
      <w:pPr>
        <w:rPr>
          <w:ins w:id="5114" w:author="Maribel" w:date="2018-05-28T20:12:00Z"/>
          <w:lang w:val="es-ES"/>
        </w:rPr>
      </w:pPr>
      <w:ins w:id="5115" w:author="Maribel" w:date="2018-05-28T20:12:00Z">
        <w:r>
          <w:rPr>
            <w:lang w:val="es-ES"/>
          </w:rPr>
          <w:t xml:space="preserve">Si nos fijamos, el </w:t>
        </w:r>
        <w:proofErr w:type="spellStart"/>
        <w:r>
          <w:rPr>
            <w:lang w:val="es-ES"/>
          </w:rPr>
          <w:t>carry</w:t>
        </w:r>
        <w:proofErr w:type="spellEnd"/>
        <w:r>
          <w:rPr>
            <w:lang w:val="es-ES"/>
          </w:rPr>
          <w:t xml:space="preserve"> puede implementarse como una puerta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7D4" w14:paraId="744F32DC" w14:textId="77777777" w:rsidTr="00C70DDB">
        <w:trPr>
          <w:ins w:id="5116" w:author="Maribel" w:date="2018-05-28T20:18:00Z"/>
        </w:trPr>
        <w:tc>
          <w:tcPr>
            <w:tcW w:w="4675" w:type="dxa"/>
          </w:tcPr>
          <w:tbl>
            <w:tblPr>
              <w:tblStyle w:val="Tablaconcuadrcula"/>
              <w:tblW w:w="0" w:type="auto"/>
              <w:jc w:val="center"/>
              <w:tblLook w:val="04A0" w:firstRow="1" w:lastRow="0" w:firstColumn="1" w:lastColumn="0" w:noHBand="0" w:noVBand="1"/>
            </w:tblPr>
            <w:tblGrid>
              <w:gridCol w:w="801"/>
              <w:gridCol w:w="454"/>
              <w:gridCol w:w="454"/>
            </w:tblGrid>
            <w:tr w:rsidR="004077D4" w14:paraId="5841FA0B" w14:textId="77777777" w:rsidTr="00C70DDB">
              <w:trPr>
                <w:trHeight w:val="454"/>
                <w:jc w:val="center"/>
                <w:ins w:id="5117" w:author="Maribel" w:date="2018-05-28T20:18:00Z"/>
              </w:trPr>
              <w:tc>
                <w:tcPr>
                  <w:tcW w:w="454" w:type="dxa"/>
                  <w:vAlign w:val="center"/>
                </w:tcPr>
                <w:p w14:paraId="66CD3FA7" w14:textId="77777777" w:rsidR="004077D4" w:rsidRDefault="004077D4" w:rsidP="004077D4">
                  <w:pPr>
                    <w:jc w:val="center"/>
                    <w:rPr>
                      <w:ins w:id="5118" w:author="Maribel" w:date="2018-05-28T20:18:00Z"/>
                      <w:lang w:val="es-ES"/>
                    </w:rPr>
                  </w:pPr>
                  <w:ins w:id="5119" w:author="Maribel" w:date="2018-05-28T20:18:00Z">
                    <w:r>
                      <w:rPr>
                        <w:lang w:val="es-ES"/>
                      </w:rPr>
                      <w:t>+ (</w:t>
                    </w:r>
                    <w:proofErr w:type="spellStart"/>
                    <w:r>
                      <w:rPr>
                        <w:lang w:val="es-ES"/>
                      </w:rPr>
                      <w:t>carry</w:t>
                    </w:r>
                    <w:proofErr w:type="spellEnd"/>
                    <w:r>
                      <w:rPr>
                        <w:lang w:val="es-ES"/>
                      </w:rPr>
                      <w:t>)</w:t>
                    </w:r>
                  </w:ins>
                </w:p>
              </w:tc>
              <w:tc>
                <w:tcPr>
                  <w:tcW w:w="454" w:type="dxa"/>
                  <w:vAlign w:val="center"/>
                </w:tcPr>
                <w:p w14:paraId="6B0FDD94" w14:textId="77777777" w:rsidR="004077D4" w:rsidRDefault="004077D4" w:rsidP="004077D4">
                  <w:pPr>
                    <w:jc w:val="center"/>
                    <w:rPr>
                      <w:ins w:id="5120" w:author="Maribel" w:date="2018-05-28T20:18:00Z"/>
                      <w:lang w:val="es-ES"/>
                    </w:rPr>
                  </w:pPr>
                  <w:ins w:id="5121" w:author="Maribel" w:date="2018-05-28T20:18:00Z">
                    <w:r>
                      <w:rPr>
                        <w:lang w:val="es-ES"/>
                      </w:rPr>
                      <w:t>0</w:t>
                    </w:r>
                  </w:ins>
                </w:p>
              </w:tc>
              <w:tc>
                <w:tcPr>
                  <w:tcW w:w="454" w:type="dxa"/>
                  <w:vAlign w:val="center"/>
                </w:tcPr>
                <w:p w14:paraId="5AB476E4" w14:textId="77777777" w:rsidR="004077D4" w:rsidRDefault="004077D4" w:rsidP="004077D4">
                  <w:pPr>
                    <w:jc w:val="center"/>
                    <w:rPr>
                      <w:ins w:id="5122" w:author="Maribel" w:date="2018-05-28T20:18:00Z"/>
                      <w:lang w:val="es-ES"/>
                    </w:rPr>
                  </w:pPr>
                  <w:ins w:id="5123" w:author="Maribel" w:date="2018-05-28T20:18:00Z">
                    <w:r>
                      <w:rPr>
                        <w:lang w:val="es-ES"/>
                      </w:rPr>
                      <w:t>1</w:t>
                    </w:r>
                  </w:ins>
                </w:p>
              </w:tc>
            </w:tr>
            <w:tr w:rsidR="004077D4" w14:paraId="773A844C" w14:textId="77777777" w:rsidTr="00C70DDB">
              <w:trPr>
                <w:trHeight w:val="454"/>
                <w:jc w:val="center"/>
                <w:ins w:id="5124" w:author="Maribel" w:date="2018-05-28T20:18:00Z"/>
              </w:trPr>
              <w:tc>
                <w:tcPr>
                  <w:tcW w:w="454" w:type="dxa"/>
                  <w:vAlign w:val="center"/>
                </w:tcPr>
                <w:p w14:paraId="76226371" w14:textId="77777777" w:rsidR="004077D4" w:rsidRDefault="004077D4" w:rsidP="004077D4">
                  <w:pPr>
                    <w:jc w:val="center"/>
                    <w:rPr>
                      <w:ins w:id="5125" w:author="Maribel" w:date="2018-05-28T20:18:00Z"/>
                      <w:lang w:val="es-ES"/>
                    </w:rPr>
                  </w:pPr>
                  <w:ins w:id="5126" w:author="Maribel" w:date="2018-05-28T20:18:00Z">
                    <w:r>
                      <w:rPr>
                        <w:lang w:val="es-ES"/>
                      </w:rPr>
                      <w:t>0</w:t>
                    </w:r>
                  </w:ins>
                </w:p>
              </w:tc>
              <w:tc>
                <w:tcPr>
                  <w:tcW w:w="454" w:type="dxa"/>
                  <w:vAlign w:val="center"/>
                </w:tcPr>
                <w:p w14:paraId="204DD206" w14:textId="77777777" w:rsidR="004077D4" w:rsidRDefault="004077D4" w:rsidP="004077D4">
                  <w:pPr>
                    <w:jc w:val="center"/>
                    <w:rPr>
                      <w:ins w:id="5127" w:author="Maribel" w:date="2018-05-28T20:18:00Z"/>
                      <w:lang w:val="es-ES"/>
                    </w:rPr>
                  </w:pPr>
                  <w:ins w:id="5128" w:author="Maribel" w:date="2018-05-28T20:18:00Z">
                    <w:r>
                      <w:rPr>
                        <w:lang w:val="es-ES"/>
                      </w:rPr>
                      <w:t>0</w:t>
                    </w:r>
                  </w:ins>
                </w:p>
              </w:tc>
              <w:tc>
                <w:tcPr>
                  <w:tcW w:w="454" w:type="dxa"/>
                  <w:vAlign w:val="center"/>
                </w:tcPr>
                <w:p w14:paraId="647F0047" w14:textId="77777777" w:rsidR="004077D4" w:rsidRDefault="004077D4" w:rsidP="004077D4">
                  <w:pPr>
                    <w:jc w:val="center"/>
                    <w:rPr>
                      <w:ins w:id="5129" w:author="Maribel" w:date="2018-05-28T20:18:00Z"/>
                      <w:lang w:val="es-ES"/>
                    </w:rPr>
                  </w:pPr>
                  <w:ins w:id="5130" w:author="Maribel" w:date="2018-05-28T20:18:00Z">
                    <w:r>
                      <w:rPr>
                        <w:lang w:val="es-ES"/>
                      </w:rPr>
                      <w:t>0</w:t>
                    </w:r>
                  </w:ins>
                </w:p>
              </w:tc>
            </w:tr>
            <w:tr w:rsidR="004077D4" w14:paraId="711257AF" w14:textId="77777777" w:rsidTr="00C70DDB">
              <w:trPr>
                <w:trHeight w:val="454"/>
                <w:jc w:val="center"/>
                <w:ins w:id="5131" w:author="Maribel" w:date="2018-05-28T20:18:00Z"/>
              </w:trPr>
              <w:tc>
                <w:tcPr>
                  <w:tcW w:w="454" w:type="dxa"/>
                  <w:vAlign w:val="center"/>
                </w:tcPr>
                <w:p w14:paraId="1AF25604" w14:textId="77777777" w:rsidR="004077D4" w:rsidRDefault="004077D4" w:rsidP="004077D4">
                  <w:pPr>
                    <w:jc w:val="center"/>
                    <w:rPr>
                      <w:ins w:id="5132" w:author="Maribel" w:date="2018-05-28T20:18:00Z"/>
                      <w:lang w:val="es-ES"/>
                    </w:rPr>
                  </w:pPr>
                  <w:ins w:id="5133" w:author="Maribel" w:date="2018-05-28T20:18:00Z">
                    <w:r>
                      <w:rPr>
                        <w:lang w:val="es-ES"/>
                      </w:rPr>
                      <w:t>1</w:t>
                    </w:r>
                  </w:ins>
                </w:p>
              </w:tc>
              <w:tc>
                <w:tcPr>
                  <w:tcW w:w="454" w:type="dxa"/>
                  <w:vAlign w:val="center"/>
                </w:tcPr>
                <w:p w14:paraId="5DDA9B69" w14:textId="77777777" w:rsidR="004077D4" w:rsidRDefault="004077D4" w:rsidP="004077D4">
                  <w:pPr>
                    <w:jc w:val="center"/>
                    <w:rPr>
                      <w:ins w:id="5134" w:author="Maribel" w:date="2018-05-28T20:18:00Z"/>
                      <w:lang w:val="es-ES"/>
                    </w:rPr>
                  </w:pPr>
                  <w:ins w:id="5135" w:author="Maribel" w:date="2018-05-28T20:18:00Z">
                    <w:r>
                      <w:rPr>
                        <w:lang w:val="es-ES"/>
                      </w:rPr>
                      <w:t>0</w:t>
                    </w:r>
                  </w:ins>
                </w:p>
              </w:tc>
              <w:tc>
                <w:tcPr>
                  <w:tcW w:w="454" w:type="dxa"/>
                  <w:vAlign w:val="center"/>
                </w:tcPr>
                <w:p w14:paraId="268901AF" w14:textId="77777777" w:rsidR="004077D4" w:rsidRDefault="004077D4" w:rsidP="004077D4">
                  <w:pPr>
                    <w:jc w:val="center"/>
                    <w:rPr>
                      <w:ins w:id="5136" w:author="Maribel" w:date="2018-05-28T20:18:00Z"/>
                      <w:lang w:val="es-ES"/>
                    </w:rPr>
                  </w:pPr>
                  <w:ins w:id="5137" w:author="Maribel" w:date="2018-05-28T20:18:00Z">
                    <w:r>
                      <w:rPr>
                        <w:lang w:val="es-ES"/>
                      </w:rPr>
                      <w:t>1</w:t>
                    </w:r>
                  </w:ins>
                </w:p>
              </w:tc>
            </w:tr>
          </w:tbl>
          <w:p w14:paraId="3580353F" w14:textId="465E150F" w:rsidR="004077D4" w:rsidRDefault="002A3EA7" w:rsidP="00C70DDB">
            <w:pPr>
              <w:rPr>
                <w:ins w:id="5138" w:author="Maribel" w:date="2018-05-28T20:18:00Z"/>
                <w:lang w:val="es-ES"/>
              </w:rPr>
            </w:pPr>
            <w:ins w:id="5139" w:author="Maribel" w:date="2018-05-28T20:20:00Z">
              <w:r>
                <w:rPr>
                  <w:noProof/>
                  <w:lang w:val="es-ES"/>
                </w:rPr>
                <mc:AlternateContent>
                  <mc:Choice Requires="wps">
                    <w:drawing>
                      <wp:anchor distT="0" distB="0" distL="114300" distR="114300" simplePos="0" relativeHeight="251660288" behindDoc="0" locked="0" layoutInCell="1" allowOverlap="1" wp14:anchorId="225ABBDD" wp14:editId="16CBD5DD">
                        <wp:simplePos x="0" y="0"/>
                        <wp:positionH relativeFrom="column">
                          <wp:posOffset>2133014</wp:posOffset>
                        </wp:positionH>
                        <wp:positionV relativeFrom="paragraph">
                          <wp:posOffset>-454562</wp:posOffset>
                        </wp:positionV>
                        <wp:extent cx="604911" cy="0"/>
                        <wp:effectExtent l="0" t="76200" r="24130" b="95250"/>
                        <wp:wrapNone/>
                        <wp:docPr id="62" name="Conector recto de flecha 62"/>
                        <wp:cNvGraphicFramePr/>
                        <a:graphic xmlns:a="http://schemas.openxmlformats.org/drawingml/2006/main">
                          <a:graphicData uri="http://schemas.microsoft.com/office/word/2010/wordprocessingShape">
                            <wps:wsp>
                              <wps:cNvCnPr/>
                              <wps:spPr>
                                <a:xfrm>
                                  <a:off x="0" y="0"/>
                                  <a:ext cx="6049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D1CC256" id="Conector recto de flecha 62" o:spid="_x0000_s1026" type="#_x0000_t32" style="position:absolute;margin-left:167.95pt;margin-top:-35.8pt;width:47.6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" strokecolor="#4472c4 [3204]" strokeweight=".5pt">
                        <v:stroke endarrow="block" joinstyle="miter"/>
                      </v:shape>
                    </w:pict>
                  </mc:Fallback>
                </mc:AlternateContent>
              </w:r>
            </w:ins>
          </w:p>
        </w:tc>
        <w:tc>
          <w:tcPr>
            <w:tcW w:w="4675" w:type="dxa"/>
          </w:tcPr>
          <w:tbl>
            <w:tblPr>
              <w:tblStyle w:val="Tablaconcuadrcula"/>
              <w:tblW w:w="0" w:type="auto"/>
              <w:tblLook w:val="04A0" w:firstRow="1" w:lastRow="0" w:firstColumn="1" w:lastColumn="0" w:noHBand="0" w:noVBand="1"/>
            </w:tblPr>
            <w:tblGrid>
              <w:gridCol w:w="621"/>
              <w:gridCol w:w="454"/>
              <w:gridCol w:w="454"/>
            </w:tblGrid>
            <w:tr w:rsidR="004077D4" w14:paraId="1AFCAD13" w14:textId="77777777" w:rsidTr="00C70DDB">
              <w:trPr>
                <w:trHeight w:val="454"/>
                <w:ins w:id="5140" w:author="Maribel" w:date="2018-05-28T20:18:00Z"/>
              </w:trPr>
              <w:tc>
                <w:tcPr>
                  <w:tcW w:w="454" w:type="dxa"/>
                  <w:vAlign w:val="center"/>
                </w:tcPr>
                <w:p w14:paraId="1C115772" w14:textId="77777777" w:rsidR="004077D4" w:rsidRDefault="004077D4" w:rsidP="004077D4">
                  <w:pPr>
                    <w:rPr>
                      <w:ins w:id="5141" w:author="Maribel" w:date="2018-05-28T20:18:00Z"/>
                      <w:lang w:val="es-ES"/>
                    </w:rPr>
                  </w:pPr>
                  <w:ins w:id="5142" w:author="Maribel" w:date="2018-05-28T20:18:00Z">
                    <w:r>
                      <w:rPr>
                        <w:lang w:val="es-ES"/>
                      </w:rPr>
                      <w:t>AND</w:t>
                    </w:r>
                  </w:ins>
                </w:p>
              </w:tc>
              <w:tc>
                <w:tcPr>
                  <w:tcW w:w="454" w:type="dxa"/>
                  <w:vAlign w:val="center"/>
                </w:tcPr>
                <w:p w14:paraId="605479B1" w14:textId="77777777" w:rsidR="004077D4" w:rsidRDefault="004077D4" w:rsidP="004077D4">
                  <w:pPr>
                    <w:jc w:val="center"/>
                    <w:rPr>
                      <w:ins w:id="5143" w:author="Maribel" w:date="2018-05-28T20:18:00Z"/>
                      <w:lang w:val="es-ES"/>
                    </w:rPr>
                  </w:pPr>
                  <w:ins w:id="5144" w:author="Maribel" w:date="2018-05-28T20:18:00Z">
                    <w:r>
                      <w:rPr>
                        <w:lang w:val="es-ES"/>
                      </w:rPr>
                      <w:t>0</w:t>
                    </w:r>
                  </w:ins>
                </w:p>
              </w:tc>
              <w:tc>
                <w:tcPr>
                  <w:tcW w:w="454" w:type="dxa"/>
                  <w:vAlign w:val="center"/>
                </w:tcPr>
                <w:p w14:paraId="23CD6DDE" w14:textId="77777777" w:rsidR="004077D4" w:rsidRDefault="004077D4" w:rsidP="004077D4">
                  <w:pPr>
                    <w:jc w:val="center"/>
                    <w:rPr>
                      <w:ins w:id="5145" w:author="Maribel" w:date="2018-05-28T20:18:00Z"/>
                      <w:lang w:val="es-ES"/>
                    </w:rPr>
                  </w:pPr>
                  <w:ins w:id="5146" w:author="Maribel" w:date="2018-05-28T20:18:00Z">
                    <w:r>
                      <w:rPr>
                        <w:lang w:val="es-ES"/>
                      </w:rPr>
                      <w:t>1</w:t>
                    </w:r>
                  </w:ins>
                </w:p>
              </w:tc>
            </w:tr>
            <w:tr w:rsidR="004077D4" w14:paraId="23447676" w14:textId="77777777" w:rsidTr="00C70DDB">
              <w:trPr>
                <w:trHeight w:val="454"/>
                <w:ins w:id="5147" w:author="Maribel" w:date="2018-05-28T20:18:00Z"/>
              </w:trPr>
              <w:tc>
                <w:tcPr>
                  <w:tcW w:w="454" w:type="dxa"/>
                  <w:vAlign w:val="center"/>
                </w:tcPr>
                <w:p w14:paraId="6A887A0E" w14:textId="77777777" w:rsidR="004077D4" w:rsidRDefault="004077D4" w:rsidP="004077D4">
                  <w:pPr>
                    <w:jc w:val="center"/>
                    <w:rPr>
                      <w:ins w:id="5148" w:author="Maribel" w:date="2018-05-28T20:18:00Z"/>
                      <w:lang w:val="es-ES"/>
                    </w:rPr>
                  </w:pPr>
                  <w:ins w:id="5149" w:author="Maribel" w:date="2018-05-28T20:18:00Z">
                    <w:r>
                      <w:rPr>
                        <w:lang w:val="es-ES"/>
                      </w:rPr>
                      <w:t>0</w:t>
                    </w:r>
                  </w:ins>
                </w:p>
              </w:tc>
              <w:tc>
                <w:tcPr>
                  <w:tcW w:w="454" w:type="dxa"/>
                  <w:vAlign w:val="center"/>
                </w:tcPr>
                <w:p w14:paraId="10BF6838" w14:textId="77777777" w:rsidR="004077D4" w:rsidRDefault="004077D4" w:rsidP="004077D4">
                  <w:pPr>
                    <w:jc w:val="center"/>
                    <w:rPr>
                      <w:ins w:id="5150" w:author="Maribel" w:date="2018-05-28T20:18:00Z"/>
                      <w:lang w:val="es-ES"/>
                    </w:rPr>
                  </w:pPr>
                  <w:ins w:id="5151" w:author="Maribel" w:date="2018-05-28T20:18:00Z">
                    <w:r>
                      <w:rPr>
                        <w:lang w:val="es-ES"/>
                      </w:rPr>
                      <w:t>0</w:t>
                    </w:r>
                  </w:ins>
                </w:p>
              </w:tc>
              <w:tc>
                <w:tcPr>
                  <w:tcW w:w="454" w:type="dxa"/>
                  <w:vAlign w:val="center"/>
                </w:tcPr>
                <w:p w14:paraId="1A0DECDC" w14:textId="77777777" w:rsidR="004077D4" w:rsidRDefault="004077D4" w:rsidP="004077D4">
                  <w:pPr>
                    <w:jc w:val="center"/>
                    <w:rPr>
                      <w:ins w:id="5152" w:author="Maribel" w:date="2018-05-28T20:18:00Z"/>
                      <w:lang w:val="es-ES"/>
                    </w:rPr>
                  </w:pPr>
                  <w:ins w:id="5153" w:author="Maribel" w:date="2018-05-28T20:18:00Z">
                    <w:r>
                      <w:rPr>
                        <w:lang w:val="es-ES"/>
                      </w:rPr>
                      <w:t>0</w:t>
                    </w:r>
                  </w:ins>
                </w:p>
              </w:tc>
            </w:tr>
            <w:tr w:rsidR="004077D4" w14:paraId="54CFDC23" w14:textId="77777777" w:rsidTr="00C70DDB">
              <w:trPr>
                <w:trHeight w:val="454"/>
                <w:ins w:id="5154" w:author="Maribel" w:date="2018-05-28T20:18:00Z"/>
              </w:trPr>
              <w:tc>
                <w:tcPr>
                  <w:tcW w:w="454" w:type="dxa"/>
                  <w:vAlign w:val="center"/>
                </w:tcPr>
                <w:p w14:paraId="14814BBC" w14:textId="77777777" w:rsidR="004077D4" w:rsidRDefault="004077D4" w:rsidP="004077D4">
                  <w:pPr>
                    <w:jc w:val="center"/>
                    <w:rPr>
                      <w:ins w:id="5155" w:author="Maribel" w:date="2018-05-28T20:18:00Z"/>
                      <w:lang w:val="es-ES"/>
                    </w:rPr>
                  </w:pPr>
                  <w:ins w:id="5156" w:author="Maribel" w:date="2018-05-28T20:18:00Z">
                    <w:r>
                      <w:rPr>
                        <w:lang w:val="es-ES"/>
                      </w:rPr>
                      <w:t>1</w:t>
                    </w:r>
                  </w:ins>
                </w:p>
              </w:tc>
              <w:tc>
                <w:tcPr>
                  <w:tcW w:w="454" w:type="dxa"/>
                  <w:vAlign w:val="center"/>
                </w:tcPr>
                <w:p w14:paraId="3F432DFC" w14:textId="77777777" w:rsidR="004077D4" w:rsidRDefault="004077D4" w:rsidP="004077D4">
                  <w:pPr>
                    <w:jc w:val="center"/>
                    <w:rPr>
                      <w:ins w:id="5157" w:author="Maribel" w:date="2018-05-28T20:18:00Z"/>
                      <w:lang w:val="es-ES"/>
                    </w:rPr>
                  </w:pPr>
                  <w:ins w:id="5158" w:author="Maribel" w:date="2018-05-28T20:18:00Z">
                    <w:r>
                      <w:rPr>
                        <w:lang w:val="es-ES"/>
                      </w:rPr>
                      <w:t>0</w:t>
                    </w:r>
                  </w:ins>
                </w:p>
              </w:tc>
              <w:tc>
                <w:tcPr>
                  <w:tcW w:w="454" w:type="dxa"/>
                  <w:vAlign w:val="center"/>
                </w:tcPr>
                <w:p w14:paraId="0F47E95A" w14:textId="77777777" w:rsidR="004077D4" w:rsidRDefault="004077D4" w:rsidP="004077D4">
                  <w:pPr>
                    <w:jc w:val="center"/>
                    <w:rPr>
                      <w:ins w:id="5159" w:author="Maribel" w:date="2018-05-28T20:18:00Z"/>
                      <w:lang w:val="es-ES"/>
                    </w:rPr>
                  </w:pPr>
                  <w:ins w:id="5160" w:author="Maribel" w:date="2018-05-28T20:18:00Z">
                    <w:r>
                      <w:rPr>
                        <w:lang w:val="es-ES"/>
                      </w:rPr>
                      <w:t>1</w:t>
                    </w:r>
                  </w:ins>
                </w:p>
              </w:tc>
            </w:tr>
          </w:tbl>
          <w:p w14:paraId="70472479" w14:textId="77777777" w:rsidR="004077D4" w:rsidRDefault="004077D4" w:rsidP="00C70DDB">
            <w:pPr>
              <w:rPr>
                <w:ins w:id="5161" w:author="Maribel" w:date="2018-05-28T20:18:00Z"/>
                <w:lang w:val="es-ES"/>
              </w:rPr>
            </w:pPr>
          </w:p>
        </w:tc>
      </w:tr>
    </w:tbl>
    <w:p w14:paraId="2131DF17" w14:textId="587A6733" w:rsidR="002A2F0A" w:rsidRDefault="008C7D28" w:rsidP="00A32E5B">
      <w:pPr>
        <w:rPr>
          <w:lang w:val="es-ES"/>
        </w:rPr>
      </w:pPr>
      <w:ins w:id="5162" w:author="Maribel" w:date="2018-05-28T20:32:00Z">
        <w:r>
          <w:rPr>
            <w:lang w:val="es-ES"/>
          </w:rPr>
          <w:lastRenderedPageBreak/>
          <w:t>Por lo tanto, ya tenemos un sumador de 1 bit</w:t>
        </w:r>
      </w:ins>
      <w:ins w:id="5163" w:author="Maribel" w:date="2018-05-28T20:40:00Z">
        <w:r w:rsidR="00DA1F2D">
          <w:rPr>
            <w:lang w:val="es-ES"/>
          </w:rPr>
          <w:t xml:space="preserve">, lo que se llama un </w:t>
        </w:r>
        <w:proofErr w:type="spellStart"/>
        <w:r w:rsidR="00DA1F2D">
          <w:rPr>
            <w:lang w:val="es-ES"/>
          </w:rPr>
          <w:t>Half</w:t>
        </w:r>
        <w:proofErr w:type="spellEnd"/>
        <w:r w:rsidR="00DA1F2D">
          <w:rPr>
            <w:lang w:val="es-ES"/>
          </w:rPr>
          <w:t xml:space="preserve"> </w:t>
        </w:r>
        <w:proofErr w:type="spellStart"/>
        <w:r w:rsidR="00DA1F2D">
          <w:rPr>
            <w:lang w:val="es-ES"/>
          </w:rPr>
          <w:t>Adder</w:t>
        </w:r>
      </w:ins>
      <w:proofErr w:type="spellEnd"/>
      <w:ins w:id="5164" w:author="Maribel" w:date="2018-05-28T20:32:00Z">
        <w:r>
          <w:rPr>
            <w:lang w:val="es-ES"/>
          </w:rPr>
          <w:t>. Si no queremos dibujar una y otra vez el ci</w:t>
        </w:r>
      </w:ins>
      <w:ins w:id="5165" w:author="Maribel" w:date="2018-05-28T20:33:00Z">
        <w:r>
          <w:rPr>
            <w:lang w:val="es-ES"/>
          </w:rPr>
          <w:t>rcuito, podemos usar un gráfico (un caja), como se muestra a continuación</w:t>
        </w:r>
        <w:r w:rsidR="00A00C85">
          <w:rPr>
            <w:lang w:val="es-ES"/>
          </w:rPr>
          <w:t xml:space="preserve"> (*** poner </w:t>
        </w:r>
      </w:ins>
      <w:ins w:id="5166" w:author="Maribel" w:date="2018-05-28T20:37:00Z">
        <w:r w:rsidR="002565BA">
          <w:rPr>
            <w:lang w:val="es-ES"/>
          </w:rPr>
          <w:t>dibujo</w:t>
        </w:r>
      </w:ins>
      <w:ins w:id="5167" w:author="Maribel" w:date="2018-05-28T20:33:00Z">
        <w:r w:rsidR="00A00C85">
          <w:rPr>
            <w:lang w:val="es-ES"/>
          </w:rPr>
          <w:t>)</w:t>
        </w:r>
        <w:r>
          <w:rPr>
            <w:lang w:val="es-ES"/>
          </w:rPr>
          <w:t>:</w:t>
        </w:r>
      </w:ins>
      <w:del w:id="5168" w:author="Maribel" w:date="2018-05-28T20:32:00Z">
        <w:r w:rsidR="002A2F0A" w:rsidDel="008C7D28">
          <w:rPr>
            <w:lang w:val="es-ES"/>
          </w:rPr>
          <w:delText xml:space="preserve">(*** ver Code) </w:delText>
        </w:r>
      </w:del>
      <w:del w:id="5169" w:author="Maribel" w:date="2018-05-28T20:33:00Z">
        <w:r w:rsidR="002A2F0A" w:rsidDel="0064638B">
          <w:rPr>
            <w:lang w:val="es-ES"/>
          </w:rPr>
          <w:delText>Para realizar el sumador, vamos a descomponerlo en unidades más pequeñas, half-adders de 1 bit. Con dos half-adders de 1 bit tenemos un full-adder de 1 bit, que nos permite tener una entrada de acarreo (sobre todo útil cuando vamos a sumar números de más de 1 bit)</w:delText>
        </w:r>
        <w:r w:rsidR="00D80F28" w:rsidDel="0064638B">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14:paraId="185BE4AA" w14:textId="77777777" w:rsidTr="00D80F28">
        <w:tc>
          <w:tcPr>
            <w:tcW w:w="9350" w:type="dxa"/>
          </w:tcPr>
          <w:p w14:paraId="524DFFEA" w14:textId="77777777" w:rsidR="0064638B" w:rsidRDefault="0064638B" w:rsidP="00D80F28">
            <w:pPr>
              <w:jc w:val="center"/>
              <w:rPr>
                <w:ins w:id="5170" w:author="Maribel" w:date="2018-05-28T20:33:00Z"/>
                <w:lang w:val="es-ES"/>
              </w:rPr>
            </w:pPr>
          </w:p>
          <w:p w14:paraId="1148290F" w14:textId="7FA40483" w:rsidR="00D80F28" w:rsidRDefault="00D80F28" w:rsidP="00D80F28">
            <w:pPr>
              <w:jc w:val="center"/>
              <w:rPr>
                <w:lang w:val="es-ES"/>
              </w:rPr>
            </w:pPr>
            <w:r>
              <w:rPr>
                <w:noProof/>
              </w:rPr>
              <w:drawing>
                <wp:inline distT="0" distB="0" distL="0" distR="0" wp14:anchorId="3441B541" wp14:editId="57D33DED">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17447" cy="1239394"/>
                          </a:xfrm>
                          <a:prstGeom prst="rect">
                            <a:avLst/>
                          </a:prstGeom>
                        </pic:spPr>
                      </pic:pic>
                    </a:graphicData>
                  </a:graphic>
                </wp:inline>
              </w:drawing>
            </w:r>
          </w:p>
        </w:tc>
      </w:tr>
      <w:tr w:rsidR="00D80F28" w14:paraId="39F0605F" w14:textId="77777777" w:rsidTr="00D80F28">
        <w:tc>
          <w:tcPr>
            <w:tcW w:w="9350" w:type="dxa"/>
          </w:tcPr>
          <w:p w14:paraId="18601AC9" w14:textId="77777777" w:rsidR="00D80F28" w:rsidRDefault="00D80F28" w:rsidP="00D80F28">
            <w:pPr>
              <w:jc w:val="center"/>
              <w:rPr>
                <w:lang w:val="es-ES"/>
              </w:rPr>
            </w:pPr>
            <w:r>
              <w:rPr>
                <w:lang w:val="es-ES"/>
              </w:rPr>
              <w:t xml:space="preserve">1-Bit </w:t>
            </w:r>
            <w:proofErr w:type="spellStart"/>
            <w:r>
              <w:rPr>
                <w:lang w:val="es-ES"/>
              </w:rPr>
              <w:t>Half</w:t>
            </w:r>
            <w:proofErr w:type="spellEnd"/>
            <w:r>
              <w:rPr>
                <w:lang w:val="es-ES"/>
              </w:rPr>
              <w:t xml:space="preserve"> </w:t>
            </w:r>
            <w:proofErr w:type="spellStart"/>
            <w:r>
              <w:rPr>
                <w:lang w:val="es-ES"/>
              </w:rPr>
              <w:t>Adder</w:t>
            </w:r>
            <w:proofErr w:type="spellEnd"/>
          </w:p>
        </w:tc>
      </w:tr>
    </w:tbl>
    <w:p w14:paraId="55ADDDB3" w14:textId="1145DA3D" w:rsidR="00D80F28" w:rsidRDefault="00D80F28" w:rsidP="00A32E5B">
      <w:pPr>
        <w:rPr>
          <w:ins w:id="5171" w:author="Maribel" w:date="2018-05-28T20:34:00Z"/>
          <w:lang w:val="es-ES"/>
        </w:rPr>
      </w:pPr>
    </w:p>
    <w:p w14:paraId="3FD21852" w14:textId="60FE54FE" w:rsidR="00B456A0" w:rsidRDefault="00B456A0" w:rsidP="00A32E5B">
      <w:pPr>
        <w:rPr>
          <w:lang w:val="es-ES"/>
        </w:rPr>
      </w:pPr>
      <w:ins w:id="5172" w:author="Maribel" w:date="2018-05-28T20:34:00Z">
        <w:r>
          <w:rPr>
            <w:lang w:val="es-ES"/>
          </w:rPr>
          <w:t xml:space="preserve">Se llama </w:t>
        </w:r>
        <w:proofErr w:type="spellStart"/>
        <w:r>
          <w:rPr>
            <w:lang w:val="es-ES"/>
          </w:rPr>
          <w:t>Half</w:t>
        </w:r>
        <w:proofErr w:type="spellEnd"/>
        <w:r>
          <w:rPr>
            <w:lang w:val="es-ES"/>
          </w:rPr>
          <w:t xml:space="preserve"> </w:t>
        </w:r>
        <w:proofErr w:type="spellStart"/>
        <w:r>
          <w:rPr>
            <w:lang w:val="es-ES"/>
          </w:rPr>
          <w:t>Adder</w:t>
        </w:r>
        <w:proofErr w:type="spellEnd"/>
        <w:r>
          <w:rPr>
            <w:lang w:val="es-ES"/>
          </w:rPr>
          <w:t xml:space="preserve"> por una razón. Efectivamente, </w:t>
        </w:r>
        <w:r w:rsidR="00A408EF">
          <w:rPr>
            <w:lang w:val="es-ES"/>
          </w:rPr>
          <w:t xml:space="preserve">es capaz de sumar un par de bits y de darte su correspondiente bit de suma y el de acarreo. </w:t>
        </w:r>
      </w:ins>
      <w:ins w:id="5173" w:author="Maribel" w:date="2018-05-28T20:35:00Z">
        <w:r w:rsidR="00A408EF">
          <w:rPr>
            <w:lang w:val="es-ES"/>
          </w:rPr>
          <w:t>Pero donde falla es al sumar un posible bit de acarreo proveniente de una suma previa (el tradicional bit que nos “llevamos”). Es decir, no es capaz de sumar tres bits. Para sumar tres bits podemos usar un</w:t>
        </w:r>
      </w:ins>
      <w:ins w:id="5174" w:author="Maribel" w:date="2018-05-28T20:36:00Z">
        <w:r w:rsidR="00A408EF">
          <w:rPr>
            <w:lang w:val="es-ES"/>
          </w:rPr>
          <w:t xml:space="preserve"> </w:t>
        </w:r>
        <w:proofErr w:type="spellStart"/>
        <w:r w:rsidR="00A408EF">
          <w:rPr>
            <w:lang w:val="es-ES"/>
          </w:rPr>
          <w:t>Half</w:t>
        </w:r>
        <w:proofErr w:type="spellEnd"/>
        <w:r w:rsidR="00A408EF">
          <w:rPr>
            <w:lang w:val="es-ES"/>
          </w:rPr>
          <w:t xml:space="preserve"> </w:t>
        </w:r>
        <w:proofErr w:type="spellStart"/>
        <w:r w:rsidR="00A408EF">
          <w:rPr>
            <w:lang w:val="es-ES"/>
          </w:rPr>
          <w:t>Adder</w:t>
        </w:r>
        <w:proofErr w:type="spellEnd"/>
        <w:r w:rsidR="00A408EF">
          <w:rPr>
            <w:lang w:val="es-ES"/>
          </w:rPr>
          <w:t xml:space="preserve"> y una puerta OR, </w:t>
        </w:r>
      </w:ins>
      <w:ins w:id="5175" w:author="Maribel" w:date="2018-05-28T20:40:00Z">
        <w:r w:rsidR="00DA1F2D">
          <w:rPr>
            <w:lang w:val="es-ES"/>
          </w:rPr>
          <w:t xml:space="preserve">obteniendo lo que se llama un Full </w:t>
        </w:r>
        <w:proofErr w:type="spellStart"/>
        <w:r w:rsidR="00DA1F2D">
          <w:rPr>
            <w:lang w:val="es-ES"/>
          </w:rPr>
          <w:t>Adder</w:t>
        </w:r>
        <w:proofErr w:type="spellEnd"/>
        <w:r w:rsidR="00DA1F2D">
          <w:rPr>
            <w:lang w:val="es-ES"/>
          </w:rPr>
          <w:t xml:space="preserve">, </w:t>
        </w:r>
      </w:ins>
      <w:ins w:id="5176" w:author="Maribel" w:date="2018-05-28T20:36:00Z">
        <w:r w:rsidR="00A408EF">
          <w:rPr>
            <w:lang w:val="es-ES"/>
          </w:rPr>
          <w:t>como se muestra en la siguiente figura: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14:paraId="60F35582" w14:textId="77777777" w:rsidTr="00202733">
        <w:tc>
          <w:tcPr>
            <w:tcW w:w="9350" w:type="dxa"/>
          </w:tcPr>
          <w:p w14:paraId="0A1EF6EB" w14:textId="77777777" w:rsidR="00D604DE" w:rsidRDefault="00D604DE" w:rsidP="00D604DE">
            <w:pPr>
              <w:jc w:val="center"/>
              <w:rPr>
                <w:lang w:val="es-ES"/>
              </w:rPr>
            </w:pPr>
            <w:r>
              <w:rPr>
                <w:noProof/>
              </w:rPr>
              <w:drawing>
                <wp:inline distT="0" distB="0" distL="0" distR="0" wp14:anchorId="5DFB9998" wp14:editId="184036A9">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36279" cy="1704604"/>
                          </a:xfrm>
                          <a:prstGeom prst="rect">
                            <a:avLst/>
                          </a:prstGeom>
                        </pic:spPr>
                      </pic:pic>
                    </a:graphicData>
                  </a:graphic>
                </wp:inline>
              </w:drawing>
            </w:r>
          </w:p>
        </w:tc>
      </w:tr>
      <w:tr w:rsidR="00D604DE" w14:paraId="7503DBC6" w14:textId="77777777" w:rsidTr="00202733">
        <w:tc>
          <w:tcPr>
            <w:tcW w:w="9350" w:type="dxa"/>
          </w:tcPr>
          <w:p w14:paraId="722448A5" w14:textId="77777777" w:rsidR="00D604DE" w:rsidRDefault="00D604DE" w:rsidP="00D604DE">
            <w:pPr>
              <w:jc w:val="center"/>
              <w:rPr>
                <w:lang w:val="es-ES"/>
              </w:rPr>
            </w:pPr>
            <w:r>
              <w:rPr>
                <w:lang w:val="es-ES"/>
              </w:rPr>
              <w:t xml:space="preserve">1-Bit Full </w:t>
            </w:r>
            <w:proofErr w:type="spellStart"/>
            <w:r>
              <w:rPr>
                <w:lang w:val="es-ES"/>
              </w:rPr>
              <w:t>Adder</w:t>
            </w:r>
            <w:proofErr w:type="spellEnd"/>
          </w:p>
        </w:tc>
      </w:tr>
    </w:tbl>
    <w:p w14:paraId="30132242" w14:textId="77777777" w:rsidR="00D604DE" w:rsidRDefault="00D604DE" w:rsidP="00A32E5B">
      <w:pPr>
        <w:rPr>
          <w:lang w:val="es-ES"/>
        </w:rPr>
      </w:pPr>
    </w:p>
    <w:p w14:paraId="4B97A0B3" w14:textId="0F647EF0" w:rsidR="005E583B" w:rsidRDefault="00A53538" w:rsidP="007705BB">
      <w:pPr>
        <w:rPr>
          <w:ins w:id="5177" w:author="Maribel" w:date="2018-05-28T20:37:00Z"/>
          <w:lang w:val="es-ES"/>
        </w:rPr>
      </w:pPr>
      <w:ins w:id="5178" w:author="Maribel" w:date="2018-05-28T20:37:00Z">
        <w:r>
          <w:rPr>
            <w:lang w:val="es-ES"/>
          </w:rPr>
          <w:t>Y en vez de volver a dibujar el circuito cada vez que lo queramos usar, podemos representarlo con un gráfico.</w:t>
        </w:r>
        <w:r w:rsidR="005E583B">
          <w:rPr>
            <w:lang w:val="es-ES"/>
          </w:rPr>
          <w:t xml:space="preserve"> Así (*** poner </w:t>
        </w:r>
        <w:r w:rsidR="002565BA">
          <w:rPr>
            <w:lang w:val="es-ES"/>
          </w:rPr>
          <w:t>dibujo</w:t>
        </w:r>
        <w:r w:rsidR="005E583B">
          <w:rPr>
            <w:lang w:val="es-ES"/>
          </w:rPr>
          <w:t>):</w:t>
        </w:r>
      </w:ins>
    </w:p>
    <w:p w14:paraId="1522E295" w14:textId="77777777" w:rsidR="00DA1F2D" w:rsidRDefault="00DA1F2D" w:rsidP="007705BB">
      <w:pPr>
        <w:rPr>
          <w:ins w:id="5179" w:author="Maribel" w:date="2018-05-28T20:39:00Z"/>
          <w:lang w:val="es-ES"/>
        </w:rPr>
      </w:pPr>
      <w:ins w:id="5180" w:author="Maribel" w:date="2018-05-28T20:39:00Z">
        <w:r>
          <w:rPr>
            <w:lang w:val="es-ES"/>
          </w:rPr>
          <w:t>Imaginemos que queremos realizar la siguiente suma:</w:t>
        </w:r>
      </w:ins>
    </w:p>
    <w:p w14:paraId="39858AD8" w14:textId="3AD9EC67" w:rsidR="00DA1F2D" w:rsidRDefault="00DA1F2D" w:rsidP="007705BB">
      <w:pPr>
        <w:rPr>
          <w:ins w:id="5181" w:author="Maribel" w:date="2018-05-28T20:39:00Z"/>
          <w:lang w:val="es-ES"/>
        </w:rPr>
      </w:pPr>
      <w:ins w:id="5182" w:author="Maribel" w:date="2018-05-28T20:39:00Z">
        <w:r>
          <w:rPr>
            <w:lang w:val="es-ES"/>
          </w:rPr>
          <w:t>0010</w:t>
        </w:r>
      </w:ins>
    </w:p>
    <w:p w14:paraId="554F09AD" w14:textId="6563C674" w:rsidR="00DA1F2D" w:rsidRDefault="00DA1F2D" w:rsidP="007705BB">
      <w:pPr>
        <w:rPr>
          <w:ins w:id="5183" w:author="Maribel" w:date="2018-05-28T20:39:00Z"/>
          <w:lang w:val="es-ES"/>
        </w:rPr>
      </w:pPr>
      <w:ins w:id="5184" w:author="Maribel" w:date="2018-05-28T20:39:00Z">
        <w:r>
          <w:rPr>
            <w:lang w:val="es-ES"/>
          </w:rPr>
          <w:t>+</w:t>
        </w:r>
      </w:ins>
    </w:p>
    <w:p w14:paraId="3FC14D7F" w14:textId="08589081" w:rsidR="00DA1F2D" w:rsidRDefault="00DA1F2D" w:rsidP="007705BB">
      <w:pPr>
        <w:pBdr>
          <w:bottom w:val="single" w:sz="12" w:space="1" w:color="auto"/>
        </w:pBdr>
        <w:rPr>
          <w:ins w:id="5185" w:author="Maribel" w:date="2018-05-28T20:39:00Z"/>
          <w:lang w:val="es-ES"/>
        </w:rPr>
      </w:pPr>
      <w:ins w:id="5186" w:author="Maribel" w:date="2018-05-28T20:39:00Z">
        <w:r>
          <w:rPr>
            <w:lang w:val="es-ES"/>
          </w:rPr>
          <w:t>0101</w:t>
        </w:r>
      </w:ins>
    </w:p>
    <w:p w14:paraId="69160408" w14:textId="488C0986" w:rsidR="00D80F28" w:rsidRDefault="00DA1F2D" w:rsidP="007705BB">
      <w:pPr>
        <w:rPr>
          <w:lang w:val="es-ES"/>
        </w:rPr>
      </w:pPr>
      <w:ins w:id="5187" w:author="Maribel" w:date="2018-05-28T20:39:00Z">
        <w:r>
          <w:rPr>
            <w:lang w:val="es-ES"/>
          </w:rPr>
          <w:t xml:space="preserve">Podemos combinar </w:t>
        </w:r>
      </w:ins>
      <w:ins w:id="5188" w:author="Maribel" w:date="2018-05-28T20:40:00Z">
        <w:r w:rsidR="004F7D26">
          <w:rPr>
            <w:lang w:val="es-ES"/>
          </w:rPr>
          <w:t xml:space="preserve">4 Full </w:t>
        </w:r>
        <w:proofErr w:type="spellStart"/>
        <w:r w:rsidR="004F7D26">
          <w:rPr>
            <w:lang w:val="es-ES"/>
          </w:rPr>
          <w:t>Adders</w:t>
        </w:r>
        <w:proofErr w:type="spellEnd"/>
        <w:r w:rsidR="004F7D26">
          <w:rPr>
            <w:lang w:val="es-ES"/>
          </w:rPr>
          <w:t xml:space="preserve"> para </w:t>
        </w:r>
      </w:ins>
      <w:ins w:id="5189" w:author="Maribel" w:date="2018-05-28T20:41:00Z">
        <w:r w:rsidR="004F7D26">
          <w:rPr>
            <w:lang w:val="es-ES"/>
          </w:rPr>
          <w:t>sumar números de 4 cifras binarias. La primera columna (la de las unidades, si estuviéramos en el sistema decimal) no recibe bit de acarreo, por lo q</w:t>
        </w:r>
      </w:ins>
      <w:ins w:id="5190" w:author="Maribel" w:date="2018-05-28T20:42:00Z">
        <w:r w:rsidR="004F7D26">
          <w:rPr>
            <w:lang w:val="es-ES"/>
          </w:rPr>
          <w:t xml:space="preserve">ue la conectamos a tierra o le introducimos un bit a 0. Para la siguiente columna, el bit de acarreo de salida del primer Full </w:t>
        </w:r>
        <w:proofErr w:type="spellStart"/>
        <w:r w:rsidR="004F7D26">
          <w:rPr>
            <w:lang w:val="es-ES"/>
          </w:rPr>
          <w:lastRenderedPageBreak/>
          <w:t>Adder</w:t>
        </w:r>
      </w:ins>
      <w:proofErr w:type="spellEnd"/>
      <w:ins w:id="5191" w:author="Maribel" w:date="2018-05-28T20:43:00Z">
        <w:r w:rsidR="004F7D26">
          <w:rPr>
            <w:lang w:val="es-ES"/>
          </w:rPr>
          <w:t xml:space="preserve"> se conecta como bit de acarreo de entrada al siguiente Full </w:t>
        </w:r>
        <w:proofErr w:type="spellStart"/>
        <w:r w:rsidR="004F7D26">
          <w:rPr>
            <w:lang w:val="es-ES"/>
          </w:rPr>
          <w:t>Adder</w:t>
        </w:r>
        <w:proofErr w:type="spellEnd"/>
        <w:r w:rsidR="004F7D26">
          <w:rPr>
            <w:lang w:val="es-ES"/>
          </w:rPr>
          <w:t>. Y así con todas las demás. Finalmente, el último bit de acarreo de salida se conecta a la salida (un LED, por ejemplo).</w:t>
        </w:r>
      </w:ins>
      <w:del w:id="5192" w:author="Maribel" w:date="2018-05-28T20:41:00Z">
        <w:r w:rsidR="007705BB" w:rsidRPr="007705BB" w:rsidDel="004F7D26">
          <w:rPr>
            <w:lang w:val="es-ES"/>
          </w:rPr>
          <w:delText>Con 4 Full Adders de 1 bit temenos un Full Adder de 4 bits, con el q</w:delText>
        </w:r>
        <w:r w:rsidR="007705BB" w:rsidDel="004F7D26">
          <w:rPr>
            <w:lang w:val="es-ES"/>
          </w:rPr>
          <w:delText>ue podremos sumar números de 4 bits: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14:paraId="491459D6" w14:textId="77777777" w:rsidTr="002850A0">
        <w:tc>
          <w:tcPr>
            <w:tcW w:w="9350" w:type="dxa"/>
          </w:tcPr>
          <w:p w14:paraId="0CA5A0BE" w14:textId="77777777" w:rsidR="00EE0F24" w:rsidRDefault="002850A0" w:rsidP="002850A0">
            <w:pPr>
              <w:jc w:val="center"/>
              <w:rPr>
                <w:lang w:val="es-ES"/>
              </w:rPr>
            </w:pPr>
            <w:r>
              <w:rPr>
                <w:noProof/>
              </w:rPr>
              <w:drawing>
                <wp:inline distT="0" distB="0" distL="0" distR="0" wp14:anchorId="727DAE15" wp14:editId="5A8C60C6">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44231" cy="3794177"/>
                          </a:xfrm>
                          <a:prstGeom prst="rect">
                            <a:avLst/>
                          </a:prstGeom>
                        </pic:spPr>
                      </pic:pic>
                    </a:graphicData>
                  </a:graphic>
                </wp:inline>
              </w:drawing>
            </w:r>
          </w:p>
        </w:tc>
      </w:tr>
      <w:tr w:rsidR="00EE0F24" w14:paraId="73B4BDE9" w14:textId="77777777" w:rsidTr="002850A0">
        <w:tc>
          <w:tcPr>
            <w:tcW w:w="9350" w:type="dxa"/>
          </w:tcPr>
          <w:p w14:paraId="2CC74527" w14:textId="77777777" w:rsidR="00EE0F24" w:rsidRDefault="002850A0" w:rsidP="002850A0">
            <w:pPr>
              <w:jc w:val="center"/>
              <w:rPr>
                <w:lang w:val="es-ES"/>
              </w:rPr>
            </w:pPr>
            <w:r>
              <w:rPr>
                <w:lang w:val="es-ES"/>
              </w:rPr>
              <w:t xml:space="preserve">4-Bit Full </w:t>
            </w:r>
            <w:proofErr w:type="spellStart"/>
            <w:r>
              <w:rPr>
                <w:lang w:val="es-ES"/>
              </w:rPr>
              <w:t>Adder</w:t>
            </w:r>
            <w:proofErr w:type="spellEnd"/>
          </w:p>
        </w:tc>
      </w:tr>
    </w:tbl>
    <w:p w14:paraId="78DB3122" w14:textId="77777777" w:rsidR="004F57F0" w:rsidRDefault="004F57F0" w:rsidP="007705BB">
      <w:pPr>
        <w:rPr>
          <w:ins w:id="5193" w:author="Maribel" w:date="2018-05-29T02:02:00Z"/>
          <w:lang w:val="es-ES"/>
        </w:rPr>
      </w:pPr>
    </w:p>
    <w:p w14:paraId="77E67E31" w14:textId="428EBC50" w:rsidR="00EE0F24" w:rsidRDefault="00E04953" w:rsidP="007705BB">
      <w:pPr>
        <w:rPr>
          <w:ins w:id="5194" w:author="Maribel" w:date="2018-05-28T20:45:00Z"/>
          <w:lang w:val="es-ES"/>
        </w:rPr>
      </w:pPr>
      <w:ins w:id="5195" w:author="Maribel" w:date="2018-05-28T20:44:00Z">
        <w:r>
          <w:rPr>
            <w:lang w:val="es-ES"/>
          </w:rPr>
          <w:t xml:space="preserve">Otra manera de representar este Full </w:t>
        </w:r>
        <w:proofErr w:type="spellStart"/>
        <w:r>
          <w:rPr>
            <w:lang w:val="es-ES"/>
          </w:rPr>
          <w:t>Adder</w:t>
        </w:r>
        <w:proofErr w:type="spellEnd"/>
        <w:r>
          <w:rPr>
            <w:lang w:val="es-ES"/>
          </w:rPr>
          <w:t xml:space="preserve"> de 4 bits sería la siguiente. Además, así es como representaremos nuestra función de suma en el circuito general de nuestra AL</w:t>
        </w:r>
      </w:ins>
      <w:ins w:id="5196" w:author="Maribel" w:date="2018-05-28T20:45:00Z">
        <w:r>
          <w:rPr>
            <w:lang w:val="es-ES"/>
          </w:rPr>
          <w:t>U (*** poner dibujo)</w:t>
        </w:r>
      </w:ins>
      <w:ins w:id="5197" w:author="Maribel" w:date="2018-05-28T20:44:00Z">
        <w:r>
          <w:rPr>
            <w:lang w:val="es-ES"/>
          </w:rPr>
          <w:t>:</w:t>
        </w:r>
      </w:ins>
    </w:p>
    <w:p w14:paraId="7DF66712" w14:textId="77777777" w:rsidR="00ED1E77" w:rsidRPr="007705BB" w:rsidRDefault="00ED1E77" w:rsidP="007705BB">
      <w:pPr>
        <w:rPr>
          <w:lang w:val="es-ES"/>
        </w:rPr>
      </w:pPr>
    </w:p>
    <w:p w14:paraId="60840307" w14:textId="77777777" w:rsidR="003E71DA" w:rsidRPr="00920B1D" w:rsidRDefault="00C25E36">
      <w:pPr>
        <w:pStyle w:val="Prrafodelista"/>
        <w:numPr>
          <w:ilvl w:val="3"/>
          <w:numId w:val="5"/>
        </w:numPr>
        <w:rPr>
          <w:b/>
          <w:lang w:val="es-ES"/>
        </w:rPr>
        <w:pPrChange w:id="5198" w:author="Maribel" w:date="2018-05-27T23:43:00Z">
          <w:pPr>
            <w:pStyle w:val="Prrafodelista"/>
            <w:numPr>
              <w:ilvl w:val="1"/>
              <w:numId w:val="1"/>
            </w:numPr>
            <w:ind w:left="1800" w:hanging="360"/>
          </w:pPr>
        </w:pPrChange>
      </w:pPr>
      <w:r w:rsidRPr="004F5B4C">
        <w:rPr>
          <w:b/>
          <w:sz w:val="28"/>
          <w:lang w:val="es-ES"/>
          <w:rPrChange w:id="5199" w:author="Maribel" w:date="2018-05-13T19:42:00Z">
            <w:rPr>
              <w:b/>
              <w:lang w:val="es-ES"/>
            </w:rPr>
          </w:rPrChange>
        </w:rPr>
        <w:t xml:space="preserve">Restador de 4 bits (4-Bit </w:t>
      </w:r>
      <w:proofErr w:type="spellStart"/>
      <w:r w:rsidRPr="004F5B4C">
        <w:rPr>
          <w:b/>
          <w:sz w:val="28"/>
          <w:lang w:val="es-ES"/>
          <w:rPrChange w:id="5200" w:author="Maribel" w:date="2018-05-13T19:42:00Z">
            <w:rPr>
              <w:b/>
              <w:lang w:val="es-ES"/>
            </w:rPr>
          </w:rPrChange>
        </w:rPr>
        <w:t>Subtractor</w:t>
      </w:r>
      <w:proofErr w:type="spellEnd"/>
      <w:r w:rsidRPr="004F5B4C">
        <w:rPr>
          <w:b/>
          <w:sz w:val="28"/>
          <w:lang w:val="es-ES"/>
          <w:rPrChange w:id="5201" w:author="Maribel" w:date="2018-05-13T19:42:00Z">
            <w:rPr>
              <w:b/>
              <w:lang w:val="es-ES"/>
            </w:rPr>
          </w:rPrChange>
        </w:rPr>
        <w:t>)</w:t>
      </w:r>
    </w:p>
    <w:p w14:paraId="43750CAB" w14:textId="155142C6" w:rsidR="00C25E36" w:rsidRDefault="00C25E36" w:rsidP="00C25E36">
      <w:pPr>
        <w:rPr>
          <w:ins w:id="5202" w:author="Maribel" w:date="2018-05-29T02:03:00Z"/>
          <w:lang w:val="es-ES"/>
        </w:rPr>
      </w:pPr>
      <w:r>
        <w:rPr>
          <w:lang w:val="es-ES"/>
        </w:rPr>
        <w:t xml:space="preserve">Para hacer el restador, usamos el Full </w:t>
      </w:r>
      <w:proofErr w:type="spellStart"/>
      <w:r>
        <w:rPr>
          <w:lang w:val="es-ES"/>
        </w:rPr>
        <w:t>Adder</w:t>
      </w:r>
      <w:proofErr w:type="spellEnd"/>
      <w:r>
        <w:rPr>
          <w:lang w:val="es-ES"/>
        </w:rPr>
        <w:t xml:space="preserve"> anterior con dos diferencias: la entrada </w:t>
      </w:r>
      <w:proofErr w:type="spellStart"/>
      <w:r>
        <w:rPr>
          <w:lang w:val="es-ES"/>
        </w:rPr>
        <w:t>Carry</w:t>
      </w:r>
      <w:proofErr w:type="spellEnd"/>
      <w:r>
        <w:rPr>
          <w:lang w:val="es-ES"/>
        </w:rPr>
        <w:t xml:space="preserve"> In está a 1 (veremos por qué) y la entrada B es invertida. Esto es porque utilizamos el concepto del complemento a dos: si queremos </w:t>
      </w:r>
      <w:r w:rsidR="009D45DE">
        <w:rPr>
          <w:lang w:val="es-ES"/>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 (*** buscar más sobre el complemento a dos)</w:t>
      </w:r>
    </w:p>
    <w:p w14:paraId="697B756D" w14:textId="51041B84" w:rsidR="00823886" w:rsidRDefault="00823886" w:rsidP="00C25E36">
      <w:pPr>
        <w:rPr>
          <w:ins w:id="5203" w:author="Maribel" w:date="2018-05-29T02:03:00Z"/>
          <w:lang w:val="es-ES"/>
        </w:rPr>
      </w:pPr>
      <w:ins w:id="5204" w:author="Maribel" w:date="2018-05-29T02:03:00Z">
        <w:r>
          <w:rPr>
            <w:lang w:val="es-ES"/>
          </w:rPr>
          <w:t xml:space="preserve">Por ejemplo (*** </w:t>
        </w:r>
        <w:proofErr w:type="spellStart"/>
        <w:r>
          <w:rPr>
            <w:lang w:val="es-ES"/>
          </w:rPr>
          <w:t>Latex</w:t>
        </w:r>
        <w:proofErr w:type="spellEnd"/>
        <w:r>
          <w:rPr>
            <w:lang w:val="es-ES"/>
          </w:rPr>
          <w:t>?):</w:t>
        </w:r>
      </w:ins>
    </w:p>
    <w:p w14:paraId="26B09B0E" w14:textId="4C690B45" w:rsidR="00823886" w:rsidRDefault="00823886" w:rsidP="00C25E36">
      <w:pPr>
        <w:rPr>
          <w:ins w:id="5205" w:author="Maribel" w:date="2018-05-29T02:04:00Z"/>
          <w:lang w:val="es-ES"/>
        </w:rPr>
      </w:pPr>
      <w:ins w:id="5206" w:author="Maribel" w:date="2018-05-29T02:03:00Z">
        <w:r>
          <w:rPr>
            <w:lang w:val="es-ES"/>
          </w:rPr>
          <w:t>Si qu</w:t>
        </w:r>
      </w:ins>
      <w:ins w:id="5207" w:author="Maribel" w:date="2018-05-29T02:04:00Z">
        <w:r>
          <w:rPr>
            <w:lang w:val="es-ES"/>
          </w:rPr>
          <w:t>isiéramos restar dos números decimales, haríamos:</w:t>
        </w:r>
      </w:ins>
    </w:p>
    <w:p w14:paraId="74E221D1" w14:textId="61372625" w:rsidR="00823886" w:rsidRDefault="00823886" w:rsidP="00C25E36">
      <w:pPr>
        <w:rPr>
          <w:ins w:id="5208" w:author="Maribel" w:date="2018-05-29T02:04:00Z"/>
          <w:lang w:val="es-ES"/>
        </w:rPr>
      </w:pPr>
      <w:ins w:id="5209" w:author="Maribel" w:date="2018-05-29T02:04:00Z">
        <w:r>
          <w:rPr>
            <w:lang w:val="es-ES"/>
          </w:rPr>
          <w:t>Minuendo – Sustraendo = Diferencia</w:t>
        </w:r>
      </w:ins>
    </w:p>
    <w:p w14:paraId="1BBF3DFF" w14:textId="22B4CD87" w:rsidR="00823886" w:rsidRDefault="00823886" w:rsidP="00C25E36">
      <w:pPr>
        <w:rPr>
          <w:ins w:id="5210" w:author="Maribel" w:date="2018-05-29T02:05:00Z"/>
          <w:lang w:val="es-ES"/>
        </w:rPr>
      </w:pPr>
      <w:ins w:id="5211" w:author="Maribel" w:date="2018-05-29T02:04:00Z">
        <w:r>
          <w:rPr>
            <w:lang w:val="es-ES"/>
          </w:rPr>
          <w:t>Si estamos ante una operación en la que no es necesario “prestar”: 253 – 176 = 77</w:t>
        </w:r>
      </w:ins>
      <w:ins w:id="5212" w:author="Maribel" w:date="2018-05-29T02:05:00Z">
        <w:r>
          <w:rPr>
            <w:lang w:val="es-ES"/>
          </w:rPr>
          <w:t>:</w:t>
        </w:r>
      </w:ins>
    </w:p>
    <w:p w14:paraId="0D3D808C" w14:textId="0D61931D" w:rsidR="00823886" w:rsidRDefault="00823886" w:rsidP="00C25E36">
      <w:pPr>
        <w:rPr>
          <w:ins w:id="5213" w:author="Maribel" w:date="2018-05-29T02:06:00Z"/>
          <w:lang w:val="es-ES"/>
        </w:rPr>
      </w:pPr>
      <w:ins w:id="5214" w:author="Maribel" w:date="2018-05-29T02:05:00Z">
        <w:r>
          <w:rPr>
            <w:lang w:val="es-ES"/>
          </w:rPr>
          <w:lastRenderedPageBreak/>
          <w:t>Primero</w:t>
        </w:r>
      </w:ins>
      <w:ins w:id="5215" w:author="Maribel" w:date="2018-05-29T02:10:00Z">
        <w:r w:rsidR="003C5F46">
          <w:rPr>
            <w:lang w:val="es-ES"/>
          </w:rPr>
          <w:t>,</w:t>
        </w:r>
      </w:ins>
      <w:ins w:id="5216" w:author="Maribel" w:date="2018-05-29T02:05:00Z">
        <w:r>
          <w:rPr>
            <w:lang w:val="es-ES"/>
          </w:rPr>
          <w:t xml:space="preserve"> restamos el sustraendo a 999: 999 – 176 = 823. Esto sería el “complemento a 9”</w:t>
        </w:r>
      </w:ins>
      <w:ins w:id="5217" w:author="Maribel" w:date="2018-05-29T02:06:00Z">
        <w:r>
          <w:rPr>
            <w:lang w:val="es-ES"/>
          </w:rPr>
          <w:t>.</w:t>
        </w:r>
      </w:ins>
    </w:p>
    <w:p w14:paraId="39C2BA1A" w14:textId="1EC5467F" w:rsidR="00823886" w:rsidRDefault="00823886" w:rsidP="00C25E36">
      <w:pPr>
        <w:rPr>
          <w:ins w:id="5218" w:author="Maribel" w:date="2018-05-29T02:06:00Z"/>
          <w:lang w:val="es-ES"/>
        </w:rPr>
      </w:pPr>
      <w:ins w:id="5219" w:author="Maribel" w:date="2018-05-29T02:06:00Z">
        <w:r>
          <w:rPr>
            <w:lang w:val="es-ES"/>
          </w:rPr>
          <w:t>Después, sumamos al minuendo original el resultado que acabamos de obtener: 253 + 823 = 1076</w:t>
        </w:r>
      </w:ins>
    </w:p>
    <w:p w14:paraId="112E31C8" w14:textId="73374AFB" w:rsidR="00823886" w:rsidRDefault="00823886" w:rsidP="00C25E36">
      <w:pPr>
        <w:rPr>
          <w:ins w:id="5220" w:author="Maribel" w:date="2018-05-29T02:06:00Z"/>
          <w:lang w:val="es-ES"/>
        </w:rPr>
      </w:pPr>
      <w:ins w:id="5221" w:author="Maribel" w:date="2018-05-29T02:06:00Z">
        <w:r>
          <w:rPr>
            <w:lang w:val="es-ES"/>
          </w:rPr>
          <w:t>Sumamos 1: 1076 + 1 = 1077</w:t>
        </w:r>
      </w:ins>
    </w:p>
    <w:p w14:paraId="2B446803" w14:textId="073C9073" w:rsidR="00823886" w:rsidRDefault="00823886" w:rsidP="00C25E36">
      <w:pPr>
        <w:rPr>
          <w:ins w:id="5222" w:author="Maribel" w:date="2018-05-29T02:07:00Z"/>
          <w:lang w:val="es-ES"/>
        </w:rPr>
      </w:pPr>
      <w:ins w:id="5223" w:author="Maribel" w:date="2018-05-29T02:06:00Z">
        <w:r>
          <w:rPr>
            <w:lang w:val="es-ES"/>
          </w:rPr>
          <w:t>Restamos 1000: 10</w:t>
        </w:r>
      </w:ins>
      <w:ins w:id="5224" w:author="Maribel" w:date="2018-05-29T02:07:00Z">
        <w:r>
          <w:rPr>
            <w:lang w:val="es-ES"/>
          </w:rPr>
          <w:t>77 – 1000 = 77</w:t>
        </w:r>
      </w:ins>
    </w:p>
    <w:p w14:paraId="397E501D" w14:textId="09A29F5A" w:rsidR="00823886" w:rsidRDefault="00823886" w:rsidP="00C25E36">
      <w:pPr>
        <w:rPr>
          <w:ins w:id="5225" w:author="Maribel" w:date="2018-05-29T02:07:00Z"/>
          <w:lang w:val="es-ES"/>
        </w:rPr>
      </w:pPr>
      <w:proofErr w:type="gramStart"/>
      <w:ins w:id="5226" w:author="Maribel" w:date="2018-05-29T02:07:00Z">
        <w:r>
          <w:rPr>
            <w:lang w:val="es-ES"/>
          </w:rPr>
          <w:t>Pero,</w:t>
        </w:r>
        <w:proofErr w:type="gramEnd"/>
        <w:r>
          <w:rPr>
            <w:lang w:val="es-ES"/>
          </w:rPr>
          <w:t xml:space="preserve"> ¿y si estamos ante una operación en la que tenemos que prestar?: 176 – 253 = -77</w:t>
        </w:r>
        <w:r w:rsidR="009D145A">
          <w:rPr>
            <w:lang w:val="es-ES"/>
          </w:rPr>
          <w:t>:</w:t>
        </w:r>
      </w:ins>
    </w:p>
    <w:p w14:paraId="3EC8072D" w14:textId="441B65C9" w:rsidR="009D145A" w:rsidRDefault="009D145A" w:rsidP="00C25E36">
      <w:pPr>
        <w:rPr>
          <w:ins w:id="5227" w:author="Maribel" w:date="2018-05-29T02:08:00Z"/>
          <w:lang w:val="es-ES"/>
        </w:rPr>
      </w:pPr>
      <w:ins w:id="5228" w:author="Maribel" w:date="2018-05-29T02:08:00Z">
        <w:r>
          <w:rPr>
            <w:lang w:val="es-ES"/>
          </w:rPr>
          <w:t>Primero restamos el sustraendo a 999: 999 – 253 = 746.</w:t>
        </w:r>
      </w:ins>
    </w:p>
    <w:p w14:paraId="6A1CB133" w14:textId="5BEBF37D" w:rsidR="009D145A" w:rsidRDefault="009D145A" w:rsidP="00C25E36">
      <w:pPr>
        <w:rPr>
          <w:ins w:id="5229" w:author="Maribel" w:date="2018-05-29T02:08:00Z"/>
          <w:lang w:val="es-ES"/>
        </w:rPr>
      </w:pPr>
      <w:proofErr w:type="spellStart"/>
      <w:ins w:id="5230" w:author="Maribel" w:date="2018-05-29T02:08:00Z">
        <w:r>
          <w:rPr>
            <w:lang w:val="es-ES"/>
          </w:rPr>
          <w:t>Despues</w:t>
        </w:r>
        <w:proofErr w:type="spellEnd"/>
        <w:r>
          <w:rPr>
            <w:lang w:val="es-ES"/>
          </w:rPr>
          <w:t>, sumamos al minuendo original el resultado que acabamos de obtener: 176 + 746 = 922.</w:t>
        </w:r>
      </w:ins>
    </w:p>
    <w:p w14:paraId="05E8E9AA" w14:textId="37D7768E" w:rsidR="009D145A" w:rsidRDefault="009D145A" w:rsidP="00C25E36">
      <w:pPr>
        <w:rPr>
          <w:ins w:id="5231" w:author="Maribel" w:date="2018-05-29T02:10:00Z"/>
          <w:lang w:val="es-ES"/>
        </w:rPr>
      </w:pPr>
      <w:ins w:id="5232" w:author="Maribel" w:date="2018-05-29T02:08:00Z">
        <w:r>
          <w:rPr>
            <w:lang w:val="es-ES"/>
          </w:rPr>
          <w:t xml:space="preserve">Restamos </w:t>
        </w:r>
      </w:ins>
      <w:ins w:id="5233" w:author="Maribel" w:date="2018-05-29T02:09:00Z">
        <w:r>
          <w:rPr>
            <w:lang w:val="es-ES"/>
          </w:rPr>
          <w:t xml:space="preserve">999: 922 – 999. Como es mayor, le damos la vuelta a los operandos y </w:t>
        </w:r>
        <w:r w:rsidRPr="009D145A">
          <w:rPr>
            <w:b/>
            <w:lang w:val="es-ES"/>
            <w:rPrChange w:id="5234" w:author="Maribel" w:date="2018-05-29T02:10:00Z">
              <w:rPr>
                <w:lang w:val="es-ES"/>
              </w:rPr>
            </w:rPrChange>
          </w:rPr>
          <w:t>recordamos</w:t>
        </w:r>
        <w:r>
          <w:rPr>
            <w:lang w:val="es-ES"/>
          </w:rPr>
          <w:t xml:space="preserve"> que el resultado </w:t>
        </w:r>
      </w:ins>
      <w:ins w:id="5235" w:author="Maribel" w:date="2018-05-29T02:10:00Z">
        <w:r>
          <w:rPr>
            <w:lang w:val="es-ES"/>
          </w:rPr>
          <w:t>es negativo (*** no me convence, porque podría haber hecho esto desde el principio).</w:t>
        </w:r>
      </w:ins>
    </w:p>
    <w:p w14:paraId="5FEC06EB" w14:textId="2174EDD6" w:rsidR="003C5F46" w:rsidRDefault="003C5F46" w:rsidP="00C25E36">
      <w:pPr>
        <w:rPr>
          <w:ins w:id="5236" w:author="Maribel" w:date="2018-05-29T02:10:00Z"/>
          <w:lang w:val="es-ES"/>
        </w:rPr>
      </w:pPr>
      <w:ins w:id="5237" w:author="Maribel" w:date="2018-05-29T02:10:00Z">
        <w:r>
          <w:rPr>
            <w:lang w:val="es-ES"/>
          </w:rPr>
          <w:t>Con números binarios:</w:t>
        </w:r>
      </w:ins>
    </w:p>
    <w:p w14:paraId="1DD4F17A" w14:textId="5ADC8166" w:rsidR="003C5F46" w:rsidRDefault="003C5F46" w:rsidP="00C25E36">
      <w:pPr>
        <w:rPr>
          <w:ins w:id="5238" w:author="Maribel" w:date="2018-05-29T02:11:00Z"/>
          <w:lang w:val="es-ES"/>
        </w:rPr>
      </w:pPr>
      <w:ins w:id="5239" w:author="Maribel" w:date="2018-05-29T02:10:00Z">
        <w:r>
          <w:rPr>
            <w:lang w:val="es-ES"/>
          </w:rPr>
          <w:t>Primero, restamos el sustraendo a 11111111</w:t>
        </w:r>
      </w:ins>
      <w:ins w:id="5240" w:author="Maribel" w:date="2018-05-29T02:11:00Z">
        <w:r>
          <w:rPr>
            <w:lang w:val="es-ES"/>
          </w:rPr>
          <w:t>, obteniendo lo que se llama el “complemento a 1"</w:t>
        </w:r>
        <w:r w:rsidR="007B0F7B">
          <w:rPr>
            <w:lang w:val="es-ES"/>
          </w:rPr>
          <w:t xml:space="preserve">: 11111111 – 10110000 </w:t>
        </w:r>
        <w:proofErr w:type="gramStart"/>
        <w:r w:rsidR="007B0F7B">
          <w:rPr>
            <w:lang w:val="es-ES"/>
          </w:rPr>
          <w:t>= ?</w:t>
        </w:r>
        <w:proofErr w:type="gramEnd"/>
        <w:r w:rsidR="007B0F7B">
          <w:rPr>
            <w:lang w:val="es-ES"/>
          </w:rPr>
          <w:t>.</w:t>
        </w:r>
      </w:ins>
    </w:p>
    <w:p w14:paraId="585D1BEA" w14:textId="75136575" w:rsidR="007B0F7B" w:rsidRDefault="007B0F7B" w:rsidP="00C25E36">
      <w:pPr>
        <w:rPr>
          <w:ins w:id="5241" w:author="Maribel" w:date="2018-05-29T02:12:00Z"/>
          <w:lang w:val="es-ES"/>
        </w:rPr>
      </w:pPr>
      <w:ins w:id="5242" w:author="Maribel" w:date="2018-05-29T02:11:00Z">
        <w:r>
          <w:rPr>
            <w:lang w:val="es-ES"/>
          </w:rPr>
          <w:t>Después, sumamos al minuendo original el resultado que acabamos de obtener: 1</w:t>
        </w:r>
      </w:ins>
      <w:ins w:id="5243" w:author="Maribel" w:date="2018-05-29T02:12:00Z">
        <w:r>
          <w:rPr>
            <w:lang w:val="es-ES"/>
          </w:rPr>
          <w:t>1111101 + 01001111 = 101001100.</w:t>
        </w:r>
      </w:ins>
    </w:p>
    <w:p w14:paraId="53E93886" w14:textId="09CEC8CC" w:rsidR="007B0F7B" w:rsidRDefault="007B0F7B" w:rsidP="00C25E36">
      <w:pPr>
        <w:rPr>
          <w:ins w:id="5244" w:author="Maribel" w:date="2018-05-29T02:12:00Z"/>
          <w:lang w:val="es-ES"/>
        </w:rPr>
      </w:pPr>
      <w:ins w:id="5245" w:author="Maribel" w:date="2018-05-29T02:12:00Z">
        <w:r>
          <w:rPr>
            <w:lang w:val="es-ES"/>
          </w:rPr>
          <w:t>Sumamos 1: 101001100 + 1 = 1010001101</w:t>
        </w:r>
      </w:ins>
    </w:p>
    <w:p w14:paraId="5CF9F347" w14:textId="75E5E328" w:rsidR="007B0F7B" w:rsidRDefault="007B0F7B" w:rsidP="00C25E36">
      <w:pPr>
        <w:rPr>
          <w:ins w:id="5246" w:author="Maribel" w:date="2018-05-29T02:13:00Z"/>
          <w:lang w:val="es-ES"/>
        </w:rPr>
      </w:pPr>
      <w:ins w:id="5247" w:author="Maribel" w:date="2018-05-29T02:12:00Z">
        <w:r>
          <w:rPr>
            <w:lang w:val="es-ES"/>
          </w:rPr>
          <w:t>Restamos 100000000</w:t>
        </w:r>
      </w:ins>
      <w:ins w:id="5248" w:author="Maribel" w:date="2018-05-29T02:13:00Z">
        <w:r>
          <w:rPr>
            <w:lang w:val="es-ES"/>
          </w:rPr>
          <w:t xml:space="preserve"> (en decimal, 256): 1010001101 – 100000000 = 001001101 (en decimal, 77)</w:t>
        </w:r>
      </w:ins>
    </w:p>
    <w:p w14:paraId="0F486BB2" w14:textId="4F5A34C6" w:rsidR="007B0F7B" w:rsidRDefault="007B0F7B" w:rsidP="00C25E36">
      <w:pPr>
        <w:rPr>
          <w:ins w:id="5249" w:author="Maribel" w:date="2018-05-29T02:13:00Z"/>
          <w:lang w:val="es-ES"/>
        </w:rPr>
      </w:pPr>
    </w:p>
    <w:p w14:paraId="52A770E3" w14:textId="19577CD6" w:rsidR="007B0F7B" w:rsidRDefault="007B0F7B" w:rsidP="00C25E36">
      <w:pPr>
        <w:rPr>
          <w:ins w:id="5250" w:author="Maribel" w:date="2018-05-29T02:13:00Z"/>
          <w:lang w:val="es-ES"/>
        </w:rPr>
      </w:pPr>
      <w:ins w:id="5251" w:author="Maribel" w:date="2018-05-29T02:13:00Z">
        <w:r>
          <w:rPr>
            <w:lang w:val="es-ES"/>
          </w:rPr>
          <w:t>El segundo caso sería similar:</w:t>
        </w:r>
      </w:ins>
    </w:p>
    <w:p w14:paraId="4C5CE659" w14:textId="5AEC8272" w:rsidR="007B0F7B" w:rsidRDefault="007B0F7B" w:rsidP="00C25E36">
      <w:pPr>
        <w:rPr>
          <w:ins w:id="5252" w:author="Maribel" w:date="2018-05-29T02:14:00Z"/>
          <w:lang w:val="es-ES"/>
        </w:rPr>
      </w:pPr>
      <w:ins w:id="5253" w:author="Maribel" w:date="2018-05-29T02:13:00Z">
        <w:r>
          <w:rPr>
            <w:lang w:val="es-ES"/>
          </w:rPr>
          <w:t>Primero, restamo</w:t>
        </w:r>
      </w:ins>
      <w:ins w:id="5254" w:author="Maribel" w:date="2018-05-29T02:14:00Z">
        <w:r>
          <w:rPr>
            <w:lang w:val="es-ES"/>
          </w:rPr>
          <w:t>s el sustraendo a 11111111: 11111111 – 11111101 = 00000010.</w:t>
        </w:r>
      </w:ins>
    </w:p>
    <w:p w14:paraId="4EE7FAC7" w14:textId="6D45553B" w:rsidR="007B0F7B" w:rsidRDefault="007B0F7B" w:rsidP="00C25E36">
      <w:pPr>
        <w:rPr>
          <w:ins w:id="5255" w:author="Maribel" w:date="2018-05-29T02:15:00Z"/>
          <w:lang w:val="es-ES"/>
        </w:rPr>
      </w:pPr>
      <w:ins w:id="5256" w:author="Maribel" w:date="2018-05-29T02:14:00Z">
        <w:r>
          <w:rPr>
            <w:lang w:val="es-ES"/>
          </w:rPr>
          <w:t xml:space="preserve">Después, sumamos al minuendo original el resultado que acabamos de obtener: </w:t>
        </w:r>
      </w:ins>
      <w:ins w:id="5257" w:author="Maribel" w:date="2018-05-29T02:15:00Z">
        <w:r>
          <w:rPr>
            <w:lang w:val="es-ES"/>
          </w:rPr>
          <w:t>10110000 + 00000010 = 10110010.</w:t>
        </w:r>
      </w:ins>
    </w:p>
    <w:p w14:paraId="17E3A54F" w14:textId="6CA64928" w:rsidR="007B0F7B" w:rsidRDefault="007B0F7B" w:rsidP="00C25E36">
      <w:pPr>
        <w:rPr>
          <w:ins w:id="5258" w:author="Maribel" w:date="2018-05-29T02:18:00Z"/>
          <w:lang w:val="es-ES"/>
        </w:rPr>
      </w:pPr>
      <w:proofErr w:type="spellStart"/>
      <w:ins w:id="5259" w:author="Maribel" w:date="2018-05-29T02:15:00Z">
        <w:r>
          <w:rPr>
            <w:lang w:val="es-ES"/>
          </w:rPr>
          <w:t>Restamo</w:t>
        </w:r>
        <w:proofErr w:type="spellEnd"/>
        <w:r>
          <w:rPr>
            <w:lang w:val="es-ES"/>
          </w:rPr>
          <w:t xml:space="preserve"> 11111111: 11111111 – 10110010 = 01001101</w:t>
        </w:r>
      </w:ins>
      <w:ins w:id="5260" w:author="Maribel" w:date="2018-05-29T02:16:00Z">
        <w:r>
          <w:rPr>
            <w:lang w:val="es-ES"/>
          </w:rPr>
          <w:t>. Como sigue siendo mayor, le damos la vuelta y nos acordamos de que el resultado es negativo (*** no sé si es que le damos la vuelta o simplemente restamos y nos acordamos de que es</w:t>
        </w:r>
      </w:ins>
      <w:ins w:id="5261" w:author="Maribel" w:date="2018-05-29T02:17:00Z">
        <w:r>
          <w:rPr>
            <w:lang w:val="es-ES"/>
          </w:rPr>
          <w:t>tá en complemento a 2</w:t>
        </w:r>
      </w:ins>
      <w:ins w:id="5262" w:author="Maribel" w:date="2018-05-29T02:16:00Z">
        <w:r>
          <w:rPr>
            <w:lang w:val="es-ES"/>
          </w:rPr>
          <w:t>)</w:t>
        </w:r>
      </w:ins>
      <w:ins w:id="5263" w:author="Maribel" w:date="2018-05-29T02:17:00Z">
        <w:r>
          <w:rPr>
            <w:lang w:val="es-ES"/>
          </w:rPr>
          <w:t>.</w:t>
        </w:r>
      </w:ins>
    </w:p>
    <w:p w14:paraId="42516251" w14:textId="1FD58C54" w:rsidR="00F42FCC" w:rsidRDefault="00F42FCC" w:rsidP="00C25E36">
      <w:pPr>
        <w:rPr>
          <w:lang w:val="es-ES"/>
        </w:rPr>
      </w:pPr>
      <w:ins w:id="5264" w:author="Maribel" w:date="2018-05-29T02:18:00Z">
        <w:r>
          <w:rPr>
            <w:lang w:val="es-ES"/>
          </w:rPr>
          <w:t>Con lo cual, lo único que necesitamos son dos entradas: A y B. La entrada A puede permanecer inalterada, pero la entrada B la invertimos usando puertas NOT y le sumamos 1 aprovechándonos de la primera entrada de acarreo, que estará a 1 (poner circuito):</w:t>
        </w:r>
      </w:ins>
    </w:p>
    <w:p w14:paraId="7C73CFE3" w14:textId="77777777" w:rsidR="00FE17AA" w:rsidRPr="0032766E" w:rsidRDefault="00FE17AA">
      <w:pPr>
        <w:pStyle w:val="Prrafodelista"/>
        <w:numPr>
          <w:ilvl w:val="3"/>
          <w:numId w:val="5"/>
        </w:numPr>
        <w:rPr>
          <w:b/>
          <w:lang w:val="es-ES"/>
          <w:rPrChange w:id="5265" w:author="Maribel" w:date="2018-05-13T18:31:00Z">
            <w:rPr>
              <w:lang w:val="es-ES"/>
            </w:rPr>
          </w:rPrChange>
        </w:rPr>
        <w:pPrChange w:id="5266" w:author="Maribel" w:date="2018-05-27T23:43:00Z">
          <w:pPr>
            <w:pStyle w:val="Prrafodelista"/>
            <w:numPr>
              <w:ilvl w:val="1"/>
              <w:numId w:val="1"/>
            </w:numPr>
            <w:ind w:left="1800" w:hanging="360"/>
          </w:pPr>
        </w:pPrChange>
      </w:pPr>
      <w:r w:rsidRPr="004F5B4C">
        <w:rPr>
          <w:b/>
          <w:sz w:val="28"/>
          <w:lang w:val="es-ES"/>
          <w:rPrChange w:id="5267" w:author="Maribel" w:date="2018-05-13T19:42:00Z">
            <w:rPr>
              <w:lang w:val="es-ES"/>
            </w:rPr>
          </w:rPrChange>
        </w:rPr>
        <w:t xml:space="preserve">Incrementador de 4 bits (4-Bit </w:t>
      </w:r>
      <w:proofErr w:type="spellStart"/>
      <w:r w:rsidRPr="004F5B4C">
        <w:rPr>
          <w:b/>
          <w:sz w:val="28"/>
          <w:lang w:val="es-ES"/>
          <w:rPrChange w:id="5268" w:author="Maribel" w:date="2018-05-13T19:42:00Z">
            <w:rPr>
              <w:lang w:val="es-ES"/>
            </w:rPr>
          </w:rPrChange>
        </w:rPr>
        <w:t>Incrementer</w:t>
      </w:r>
      <w:proofErr w:type="spellEnd"/>
      <w:r w:rsidRPr="004F5B4C">
        <w:rPr>
          <w:b/>
          <w:sz w:val="28"/>
          <w:lang w:val="es-ES"/>
          <w:rPrChange w:id="5269" w:author="Maribel" w:date="2018-05-13T19:42:00Z">
            <w:rPr>
              <w:lang w:val="es-ES"/>
            </w:rPr>
          </w:rPrChange>
        </w:rPr>
        <w:t>)</w:t>
      </w:r>
    </w:p>
    <w:p w14:paraId="01FB3A85" w14:textId="60D1FA0A" w:rsidR="00FE17AA" w:rsidRDefault="00FE17AA" w:rsidP="00FE17AA">
      <w:pPr>
        <w:rPr>
          <w:lang w:val="es-ES"/>
        </w:rPr>
      </w:pPr>
      <w:r>
        <w:rPr>
          <w:lang w:val="es-ES"/>
        </w:rPr>
        <w:t xml:space="preserve">El incrementador está </w:t>
      </w:r>
      <w:del w:id="5270" w:author="Maribel" w:date="2018-05-29T02:21:00Z">
        <w:r w:rsidDel="009837E6">
          <w:rPr>
            <w:lang w:val="es-ES"/>
          </w:rPr>
          <w:delText xml:space="preserve">hecho </w:delText>
        </w:r>
      </w:del>
      <w:ins w:id="5271" w:author="Maribel" w:date="2018-05-29T02:21:00Z">
        <w:r w:rsidR="009837E6">
          <w:rPr>
            <w:lang w:val="es-ES"/>
          </w:rPr>
          <w:t>compuesto</w:t>
        </w:r>
      </w:ins>
      <w:del w:id="5272" w:author="Maribel" w:date="2018-05-29T02:21:00Z">
        <w:r w:rsidDel="009837E6">
          <w:rPr>
            <w:lang w:val="es-ES"/>
          </w:rPr>
          <w:delText>con</w:delText>
        </w:r>
      </w:del>
      <w:ins w:id="5273" w:author="Maribel" w:date="2018-05-29T02:21:00Z">
        <w:r w:rsidR="009837E6">
          <w:rPr>
            <w:lang w:val="es-ES"/>
          </w:rPr>
          <w:t xml:space="preserve"> de</w:t>
        </w:r>
      </w:ins>
      <w:r>
        <w:rPr>
          <w:lang w:val="es-ES"/>
        </w:rPr>
        <w:t xml:space="preserve"> </w:t>
      </w:r>
      <w:proofErr w:type="spellStart"/>
      <w:r>
        <w:rPr>
          <w:lang w:val="es-ES"/>
        </w:rPr>
        <w:t>Half</w:t>
      </w:r>
      <w:proofErr w:type="spellEnd"/>
      <w:r>
        <w:rPr>
          <w:lang w:val="es-ES"/>
        </w:rPr>
        <w:t xml:space="preserve"> </w:t>
      </w:r>
      <w:proofErr w:type="spellStart"/>
      <w:r>
        <w:rPr>
          <w:lang w:val="es-ES"/>
        </w:rPr>
        <w:t>Adders</w:t>
      </w:r>
      <w:proofErr w:type="spellEnd"/>
      <w:r>
        <w:rPr>
          <w:lang w:val="es-ES"/>
        </w:rPr>
        <w:t xml:space="preserve"> de 1 bit, y lo único especial es que</w:t>
      </w:r>
      <w:ins w:id="5274" w:author="Maribel" w:date="2018-05-29T02:20:00Z">
        <w:r w:rsidR="009837E6">
          <w:rPr>
            <w:lang w:val="es-ES"/>
          </w:rPr>
          <w:t xml:space="preserve"> la entrada B es</w:t>
        </w:r>
      </w:ins>
      <w:del w:id="5275" w:author="Maribel" w:date="2018-05-29T02:20:00Z">
        <w:r w:rsidDel="009837E6">
          <w:rPr>
            <w:lang w:val="es-ES"/>
          </w:rPr>
          <w:delText xml:space="preserve"> recibe un Carry In con valor</w:delText>
        </w:r>
      </w:del>
      <w:ins w:id="5276" w:author="Maribel" w:date="2018-05-29T02:20:00Z">
        <w:r w:rsidR="009837E6">
          <w:rPr>
            <w:lang w:val="es-ES"/>
          </w:rPr>
          <w:t xml:space="preserve"> un bit</w:t>
        </w:r>
      </w:ins>
      <w:r>
        <w:rPr>
          <w:lang w:val="es-ES"/>
        </w:rPr>
        <w:t xml:space="preserve"> a 1, ya que esa va a ser siempre su función: sumar un</w:t>
      </w:r>
      <w:del w:id="5277" w:author="Maribel" w:date="2018-05-29T02:20:00Z">
        <w:r w:rsidDel="009837E6">
          <w:rPr>
            <w:lang w:val="es-ES"/>
          </w:rPr>
          <w:delText>o</w:delText>
        </w:r>
      </w:del>
      <w:ins w:id="5278" w:author="Maribel" w:date="2018-05-29T02:20:00Z">
        <w:r w:rsidR="009837E6">
          <w:rPr>
            <w:lang w:val="es-ES"/>
          </w:rPr>
          <w:t>a unidad</w:t>
        </w:r>
      </w:ins>
      <w:r>
        <w:rPr>
          <w:lang w:val="es-ES"/>
        </w:rPr>
        <w:t xml:space="preserve">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14:paraId="1A3818DB" w14:textId="77777777" w:rsidTr="00B3340E">
        <w:tc>
          <w:tcPr>
            <w:tcW w:w="9350" w:type="dxa"/>
          </w:tcPr>
          <w:p w14:paraId="1E00A7F5" w14:textId="77777777" w:rsidR="00FE17AA" w:rsidRDefault="00FE17AA" w:rsidP="00FE17AA">
            <w:pPr>
              <w:jc w:val="center"/>
              <w:rPr>
                <w:lang w:val="es-ES"/>
              </w:rPr>
            </w:pPr>
            <w:r>
              <w:rPr>
                <w:noProof/>
              </w:rPr>
              <w:lastRenderedPageBreak/>
              <w:drawing>
                <wp:inline distT="0" distB="0" distL="0" distR="0" wp14:anchorId="56698397" wp14:editId="28EA14C5">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14451" cy="3962648"/>
                          </a:xfrm>
                          <a:prstGeom prst="rect">
                            <a:avLst/>
                          </a:prstGeom>
                        </pic:spPr>
                      </pic:pic>
                    </a:graphicData>
                  </a:graphic>
                </wp:inline>
              </w:drawing>
            </w:r>
          </w:p>
        </w:tc>
      </w:tr>
      <w:tr w:rsidR="00FE17AA" w:rsidRPr="00B937CA" w14:paraId="27514ED4" w14:textId="77777777" w:rsidTr="00B3340E">
        <w:tc>
          <w:tcPr>
            <w:tcW w:w="9350" w:type="dxa"/>
          </w:tcPr>
          <w:p w14:paraId="751E5289" w14:textId="77777777" w:rsidR="00FE17AA" w:rsidRDefault="00FE17AA" w:rsidP="00FE17AA">
            <w:pPr>
              <w:jc w:val="center"/>
              <w:rPr>
                <w:lang w:val="es-ES"/>
              </w:rPr>
            </w:pPr>
            <w:r>
              <w:rPr>
                <w:lang w:val="es-ES"/>
              </w:rPr>
              <w:t xml:space="preserve">Incrementador de 4 bits (4-Bit </w:t>
            </w:r>
            <w:proofErr w:type="spellStart"/>
            <w:r>
              <w:rPr>
                <w:lang w:val="es-ES"/>
              </w:rPr>
              <w:t>Incrementer</w:t>
            </w:r>
            <w:proofErr w:type="spellEnd"/>
            <w:r>
              <w:rPr>
                <w:lang w:val="es-ES"/>
              </w:rPr>
              <w:t>)</w:t>
            </w:r>
          </w:p>
        </w:tc>
      </w:tr>
    </w:tbl>
    <w:p w14:paraId="7549D4A2" w14:textId="77777777" w:rsidR="00FE17AA" w:rsidRDefault="00FE17AA" w:rsidP="00FE17AA">
      <w:pPr>
        <w:rPr>
          <w:lang w:val="es-ES"/>
        </w:rPr>
      </w:pPr>
    </w:p>
    <w:p w14:paraId="2C6F3ED8" w14:textId="48CB14B2" w:rsidR="00094F17" w:rsidRPr="00153FC4" w:rsidRDefault="008D66E5">
      <w:pPr>
        <w:pStyle w:val="Prrafodelista"/>
        <w:numPr>
          <w:ilvl w:val="3"/>
          <w:numId w:val="5"/>
        </w:numPr>
        <w:rPr>
          <w:b/>
          <w:lang w:val="es-ES"/>
        </w:rPr>
        <w:pPrChange w:id="5279" w:author="Maribel" w:date="2018-05-27T23:43:00Z">
          <w:pPr>
            <w:pStyle w:val="Prrafodelista"/>
            <w:numPr>
              <w:ilvl w:val="1"/>
              <w:numId w:val="1"/>
            </w:numPr>
            <w:ind w:left="1800" w:hanging="360"/>
          </w:pPr>
        </w:pPrChange>
      </w:pPr>
      <w:proofErr w:type="spellStart"/>
      <w:ins w:id="5280" w:author="Maribel" w:date="2018-05-13T19:36:00Z">
        <w:r w:rsidRPr="004F5B4C">
          <w:rPr>
            <w:b/>
            <w:sz w:val="28"/>
            <w:lang w:val="es-ES"/>
            <w:rPrChange w:id="5281" w:author="Maribel" w:date="2018-05-13T19:42:00Z">
              <w:rPr>
                <w:b/>
                <w:lang w:val="es-ES"/>
              </w:rPr>
            </w:rPrChange>
          </w:rPr>
          <w:t>D</w:t>
        </w:r>
      </w:ins>
      <w:del w:id="5282" w:author="Maribel" w:date="2018-05-13T19:36:00Z">
        <w:r w:rsidR="00094F17" w:rsidRPr="004F5B4C" w:rsidDel="008D66E5">
          <w:rPr>
            <w:b/>
            <w:sz w:val="28"/>
            <w:lang w:val="es-ES"/>
            <w:rPrChange w:id="5283" w:author="Maribel" w:date="2018-05-13T19:42:00Z">
              <w:rPr>
                <w:b/>
                <w:lang w:val="es-ES"/>
              </w:rPr>
            </w:rPrChange>
          </w:rPr>
          <w:delText>D</w:delText>
        </w:r>
      </w:del>
      <w:r w:rsidR="00094F17" w:rsidRPr="004F5B4C">
        <w:rPr>
          <w:b/>
          <w:sz w:val="28"/>
          <w:lang w:val="es-ES"/>
          <w:rPrChange w:id="5284" w:author="Maribel" w:date="2018-05-13T19:42:00Z">
            <w:rPr>
              <w:b/>
              <w:lang w:val="es-ES"/>
            </w:rPr>
          </w:rPrChange>
        </w:rPr>
        <w:t>ecrementador</w:t>
      </w:r>
      <w:proofErr w:type="spellEnd"/>
      <w:r w:rsidR="00094F17" w:rsidRPr="004F5B4C">
        <w:rPr>
          <w:b/>
          <w:sz w:val="28"/>
          <w:lang w:val="es-ES"/>
          <w:rPrChange w:id="5285" w:author="Maribel" w:date="2018-05-13T19:42:00Z">
            <w:rPr>
              <w:b/>
              <w:lang w:val="es-ES"/>
            </w:rPr>
          </w:rPrChange>
        </w:rPr>
        <w:t xml:space="preserve"> de 4 bits (4-Bit </w:t>
      </w:r>
      <w:proofErr w:type="spellStart"/>
      <w:r w:rsidR="00094F17" w:rsidRPr="004F5B4C">
        <w:rPr>
          <w:b/>
          <w:sz w:val="28"/>
          <w:lang w:val="es-ES"/>
          <w:rPrChange w:id="5286" w:author="Maribel" w:date="2018-05-13T19:42:00Z">
            <w:rPr>
              <w:b/>
              <w:lang w:val="es-ES"/>
            </w:rPr>
          </w:rPrChange>
        </w:rPr>
        <w:t>Decrementer</w:t>
      </w:r>
      <w:proofErr w:type="spellEnd"/>
      <w:r w:rsidR="00094F17" w:rsidRPr="004F5B4C">
        <w:rPr>
          <w:b/>
          <w:sz w:val="28"/>
          <w:lang w:val="es-ES"/>
          <w:rPrChange w:id="5287" w:author="Maribel" w:date="2018-05-13T19:42:00Z">
            <w:rPr>
              <w:b/>
              <w:lang w:val="es-ES"/>
            </w:rPr>
          </w:rPrChange>
        </w:rPr>
        <w:t>)</w:t>
      </w:r>
    </w:p>
    <w:p w14:paraId="42CA9ED7" w14:textId="3CEFDC77" w:rsidR="00153FC4" w:rsidRDefault="00094F17" w:rsidP="00153FC4">
      <w:pPr>
        <w:rPr>
          <w:lang w:val="es-ES"/>
        </w:rPr>
      </w:pPr>
      <w:r>
        <w:rPr>
          <w:lang w:val="es-ES"/>
        </w:rPr>
        <w:t xml:space="preserve">El </w:t>
      </w:r>
      <w:proofErr w:type="spellStart"/>
      <w:r>
        <w:rPr>
          <w:lang w:val="es-ES"/>
        </w:rPr>
        <w:t>decrementador</w:t>
      </w:r>
      <w:proofErr w:type="spellEnd"/>
      <w:r w:rsidR="00153FC4">
        <w:rPr>
          <w:lang w:val="es-ES"/>
        </w:rPr>
        <w:t xml:space="preserve"> es un sumador de 4 bits con el </w:t>
      </w:r>
      <w:proofErr w:type="spellStart"/>
      <w:r w:rsidR="00153FC4">
        <w:rPr>
          <w:lang w:val="es-ES"/>
        </w:rPr>
        <w:t>Carry</w:t>
      </w:r>
      <w:proofErr w:type="spellEnd"/>
      <w:r w:rsidR="00153FC4">
        <w:rPr>
          <w:lang w:val="es-ES"/>
        </w:rPr>
        <w:t xml:space="preserve"> In a 0 y todos los bits de la entrada B a 1. Porque restar 1 es lo mismo que sumar 11</w:t>
      </w:r>
      <w:ins w:id="5288" w:author="Maribel" w:date="2018-05-29T02:21:00Z">
        <w:r w:rsidR="00F615BA">
          <w:rPr>
            <w:lang w:val="es-ES"/>
          </w:rPr>
          <w:t>11</w:t>
        </w:r>
      </w:ins>
      <w:del w:id="5289" w:author="Maribel" w:date="2018-05-29T02:21:00Z">
        <w:r w:rsidR="00153FC4" w:rsidDel="00F615BA">
          <w:rPr>
            <w:lang w:val="es-ES"/>
          </w:rPr>
          <w:delText>11 (es algo parecido a hacer un módulo)</w:delText>
        </w:r>
      </w:del>
      <w:r w:rsidR="00153FC4">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14:paraId="11EF91D3" w14:textId="77777777" w:rsidTr="009E13E1">
        <w:tc>
          <w:tcPr>
            <w:tcW w:w="9350" w:type="dxa"/>
          </w:tcPr>
          <w:p w14:paraId="723C64AF" w14:textId="77777777" w:rsidR="00153FC4" w:rsidRDefault="00153FC4" w:rsidP="00153FC4">
            <w:pPr>
              <w:jc w:val="center"/>
              <w:rPr>
                <w:lang w:val="es-ES"/>
              </w:rPr>
            </w:pPr>
            <w:r>
              <w:rPr>
                <w:noProof/>
              </w:rPr>
              <w:lastRenderedPageBreak/>
              <w:drawing>
                <wp:inline distT="0" distB="0" distL="0" distR="0" wp14:anchorId="372B8609" wp14:editId="1BC1D127">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80693" cy="3831563"/>
                          </a:xfrm>
                          <a:prstGeom prst="rect">
                            <a:avLst/>
                          </a:prstGeom>
                        </pic:spPr>
                      </pic:pic>
                    </a:graphicData>
                  </a:graphic>
                </wp:inline>
              </w:drawing>
            </w:r>
          </w:p>
        </w:tc>
      </w:tr>
      <w:tr w:rsidR="00153FC4" w:rsidRPr="00B937CA" w14:paraId="33ECFF16" w14:textId="77777777" w:rsidTr="009E13E1">
        <w:tc>
          <w:tcPr>
            <w:tcW w:w="9350" w:type="dxa"/>
          </w:tcPr>
          <w:p w14:paraId="2EBA160F" w14:textId="77777777" w:rsidR="00153FC4" w:rsidRDefault="00153FC4" w:rsidP="001D0A21">
            <w:pPr>
              <w:jc w:val="center"/>
              <w:rPr>
                <w:lang w:val="es-ES"/>
              </w:rPr>
            </w:pPr>
            <w:proofErr w:type="spellStart"/>
            <w:r>
              <w:rPr>
                <w:lang w:val="es-ES"/>
              </w:rPr>
              <w:t>Decrementador</w:t>
            </w:r>
            <w:proofErr w:type="spellEnd"/>
            <w:r>
              <w:rPr>
                <w:lang w:val="es-ES"/>
              </w:rPr>
              <w:t xml:space="preserve"> de 4 bits (4-Bit </w:t>
            </w:r>
            <w:proofErr w:type="spellStart"/>
            <w:r>
              <w:rPr>
                <w:lang w:val="es-ES"/>
              </w:rPr>
              <w:t>Decrementer</w:t>
            </w:r>
            <w:proofErr w:type="spellEnd"/>
            <w:r>
              <w:rPr>
                <w:lang w:val="es-ES"/>
              </w:rPr>
              <w:t>)</w:t>
            </w:r>
          </w:p>
        </w:tc>
      </w:tr>
    </w:tbl>
    <w:p w14:paraId="2602CD54" w14:textId="77777777" w:rsidR="00153FC4" w:rsidRDefault="00153FC4" w:rsidP="00153FC4">
      <w:pPr>
        <w:rPr>
          <w:lang w:val="es-ES"/>
        </w:rPr>
      </w:pPr>
    </w:p>
    <w:p w14:paraId="5080B9B6" w14:textId="02F30A0B" w:rsidR="008D66E5" w:rsidRDefault="008D66E5">
      <w:pPr>
        <w:pStyle w:val="Prrafodelista"/>
        <w:numPr>
          <w:ilvl w:val="2"/>
          <w:numId w:val="5"/>
        </w:numPr>
        <w:rPr>
          <w:ins w:id="5290" w:author="Maribel" w:date="2018-05-29T02:22:00Z"/>
          <w:b/>
          <w:sz w:val="28"/>
          <w:lang w:val="es-ES"/>
        </w:rPr>
      </w:pPr>
      <w:ins w:id="5291" w:author="Maribel" w:date="2018-05-13T19:38:00Z">
        <w:r w:rsidRPr="004F5B4C">
          <w:rPr>
            <w:b/>
            <w:sz w:val="28"/>
            <w:lang w:val="es-ES"/>
            <w:rPrChange w:id="5292" w:author="Maribel" w:date="2018-05-13T19:42:00Z">
              <w:rPr>
                <w:b/>
                <w:lang w:val="es-ES"/>
              </w:rPr>
            </w:rPrChange>
          </w:rPr>
          <w:t>Operaciones lógicas de 4 bits</w:t>
        </w:r>
      </w:ins>
    </w:p>
    <w:p w14:paraId="40D4F28E" w14:textId="406EB02A" w:rsidR="005B1E5F" w:rsidRPr="005B1E5F" w:rsidRDefault="005B1E5F">
      <w:pPr>
        <w:rPr>
          <w:ins w:id="5293" w:author="Maribel" w:date="2018-05-13T19:39:00Z"/>
          <w:b/>
          <w:sz w:val="28"/>
          <w:lang w:val="es-ES"/>
          <w:rPrChange w:id="5294" w:author="Maribel" w:date="2018-05-29T02:22:00Z">
            <w:rPr>
              <w:ins w:id="5295" w:author="Maribel" w:date="2018-05-13T19:39:00Z"/>
              <w:b/>
              <w:lang w:val="es-ES"/>
            </w:rPr>
          </w:rPrChange>
        </w:rPr>
        <w:pPrChange w:id="5296" w:author="Maribel" w:date="2018-05-29T02:22:00Z">
          <w:pPr>
            <w:pStyle w:val="Prrafodelista"/>
            <w:numPr>
              <w:ilvl w:val="2"/>
              <w:numId w:val="7"/>
            </w:numPr>
            <w:ind w:left="1080" w:hanging="720"/>
          </w:pPr>
        </w:pPrChange>
      </w:pPr>
      <w:ins w:id="5297" w:author="Maribel" w:date="2018-05-29T02:22:00Z">
        <w:r w:rsidRPr="005B1E5F">
          <w:rPr>
            <w:lang w:val="es-ES"/>
            <w:rPrChange w:id="5298" w:author="Maribel" w:date="2018-05-29T02:22:00Z">
              <w:rPr>
                <w:b/>
                <w:sz w:val="28"/>
                <w:lang w:val="es-ES"/>
              </w:rPr>
            </w:rPrChange>
          </w:rPr>
          <w:t>Implementar las operaciones lógicas nos va a resultar fácil porque podemos mapearlas directamente a puertas lógicas.</w:t>
        </w:r>
      </w:ins>
    </w:p>
    <w:p w14:paraId="7F921265" w14:textId="77777777" w:rsidR="002663EB" w:rsidRPr="00E70AAF" w:rsidRDefault="002663EB">
      <w:pPr>
        <w:pStyle w:val="Prrafodelista"/>
        <w:numPr>
          <w:ilvl w:val="3"/>
          <w:numId w:val="5"/>
        </w:numPr>
        <w:rPr>
          <w:moveTo w:id="5299" w:author="Maribel" w:date="2018-05-13T19:39:00Z"/>
          <w:b/>
        </w:rPr>
        <w:pPrChange w:id="5300" w:author="Maribel" w:date="2018-05-27T23:43:00Z">
          <w:pPr>
            <w:pStyle w:val="Prrafodelista"/>
            <w:numPr>
              <w:ilvl w:val="1"/>
              <w:numId w:val="5"/>
            </w:numPr>
            <w:ind w:left="1080" w:hanging="720"/>
          </w:pPr>
        </w:pPrChange>
      </w:pPr>
      <w:moveToRangeStart w:id="5301" w:author="Maribel" w:date="2018-05-13T19:39:00Z" w:name="move514003677"/>
      <w:moveTo w:id="5302" w:author="Maribel" w:date="2018-05-13T19:39:00Z">
        <w:r w:rsidRPr="004F5B4C">
          <w:rPr>
            <w:b/>
            <w:sz w:val="28"/>
            <w:rPrChange w:id="5303" w:author="Maribel" w:date="2018-05-13T19:42:00Z">
              <w:rPr>
                <w:b/>
              </w:rPr>
            </w:rPrChange>
          </w:rPr>
          <w:t xml:space="preserve">AND </w:t>
        </w:r>
        <w:proofErr w:type="gramStart"/>
        <w:r w:rsidRPr="004F5B4C">
          <w:rPr>
            <w:b/>
            <w:sz w:val="28"/>
            <w:rPrChange w:id="5304" w:author="Maribel" w:date="2018-05-13T19:42:00Z">
              <w:rPr>
                <w:b/>
              </w:rPr>
            </w:rPrChange>
          </w:rPr>
          <w:t>de  4</w:t>
        </w:r>
        <w:proofErr w:type="gramEnd"/>
        <w:r w:rsidRPr="004F5B4C">
          <w:rPr>
            <w:b/>
            <w:sz w:val="28"/>
            <w:rPrChange w:id="5305" w:author="Maribel" w:date="2018-05-13T19:42:00Z">
              <w:rPr>
                <w:b/>
              </w:rPr>
            </w:rPrChange>
          </w:rPr>
          <w:t xml:space="preserve"> bits (4-Bit AND)</w:t>
        </w:r>
      </w:moveTo>
    </w:p>
    <w:p w14:paraId="21D8AB06" w14:textId="6547633F" w:rsidR="002663EB" w:rsidRDefault="002663EB" w:rsidP="002663EB">
      <w:pPr>
        <w:rPr>
          <w:moveTo w:id="5306" w:author="Maribel" w:date="2018-05-13T19:39:00Z"/>
          <w:lang w:val="es-ES"/>
        </w:rPr>
      </w:pPr>
      <w:moveTo w:id="5307" w:author="Maribel" w:date="2018-05-13T19:39:00Z">
        <w:del w:id="5308" w:author="Maribel" w:date="2018-05-29T02:21:00Z">
          <w:r w:rsidDel="005B1E5F">
            <w:rPr>
              <w:lang w:val="es-ES"/>
            </w:rPr>
            <w:delText>Es más fácil porque i</w:delText>
          </w:r>
        </w:del>
      </w:moveTo>
      <w:ins w:id="5309" w:author="Maribel" w:date="2018-05-29T02:22:00Z">
        <w:r w:rsidR="00C815B8">
          <w:rPr>
            <w:lang w:val="es-ES"/>
          </w:rPr>
          <w:t>Usamos 4 puertas AND</w:t>
        </w:r>
      </w:ins>
      <w:ins w:id="5310" w:author="Maribel" w:date="2018-05-29T02:23:00Z">
        <w:r w:rsidR="00C815B8">
          <w:rPr>
            <w:lang w:val="es-ES"/>
          </w:rPr>
          <w:t>, cada una recibiendo un bit de cada entrada.</w:t>
        </w:r>
      </w:ins>
      <w:moveTo w:id="5311" w:author="Maribel" w:date="2018-05-13T19:39:00Z">
        <w:del w:id="5312" w:author="Maribel" w:date="2018-05-29T02:22:00Z">
          <w:r w:rsidDel="00C815B8">
            <w:rPr>
              <w:lang w:val="es-ES"/>
            </w:rPr>
            <w:delText>mplementar la función lógica AND tiene mapeo directo a la puerta lógica.</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399C627" w14:textId="77777777" w:rsidTr="00244254">
        <w:tc>
          <w:tcPr>
            <w:tcW w:w="9350" w:type="dxa"/>
          </w:tcPr>
          <w:p w14:paraId="1025C240" w14:textId="77777777" w:rsidR="002663EB" w:rsidRDefault="002663EB" w:rsidP="00244254">
            <w:pPr>
              <w:jc w:val="center"/>
              <w:rPr>
                <w:moveTo w:id="5313" w:author="Maribel" w:date="2018-05-13T19:39:00Z"/>
                <w:lang w:val="es-ES"/>
              </w:rPr>
            </w:pPr>
            <w:moveTo w:id="5314" w:author="Maribel" w:date="2018-05-13T19:39:00Z">
              <w:r>
                <w:rPr>
                  <w:noProof/>
                </w:rPr>
                <w:lastRenderedPageBreak/>
                <w:drawing>
                  <wp:inline distT="0" distB="0" distL="0" distR="0" wp14:anchorId="73A094C8" wp14:editId="7278B92F">
                    <wp:extent cx="5677468" cy="3918423"/>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270" cy="3922427"/>
                            </a:xfrm>
                            <a:prstGeom prst="rect">
                              <a:avLst/>
                            </a:prstGeom>
                          </pic:spPr>
                        </pic:pic>
                      </a:graphicData>
                    </a:graphic>
                  </wp:inline>
                </w:drawing>
              </w:r>
            </w:moveTo>
          </w:p>
        </w:tc>
      </w:tr>
      <w:tr w:rsidR="002663EB" w:rsidRPr="00E70AAF" w14:paraId="57CD30D6" w14:textId="77777777" w:rsidTr="00244254">
        <w:tc>
          <w:tcPr>
            <w:tcW w:w="9350" w:type="dxa"/>
          </w:tcPr>
          <w:p w14:paraId="0D5382CA" w14:textId="77777777" w:rsidR="002663EB" w:rsidRPr="00E70AAF" w:rsidRDefault="002663EB" w:rsidP="00244254">
            <w:pPr>
              <w:jc w:val="center"/>
              <w:rPr>
                <w:moveTo w:id="5315" w:author="Maribel" w:date="2018-05-13T19:39:00Z"/>
              </w:rPr>
            </w:pPr>
            <w:moveTo w:id="5316" w:author="Maribel" w:date="2018-05-13T19:39:00Z">
              <w:r w:rsidRPr="00E70AAF">
                <w:t>AND de 4 bits (4-Bit AND)</w:t>
              </w:r>
            </w:moveTo>
          </w:p>
        </w:tc>
      </w:tr>
    </w:tbl>
    <w:p w14:paraId="75D75715" w14:textId="77777777" w:rsidR="002663EB" w:rsidRPr="00E70AAF" w:rsidRDefault="002663EB" w:rsidP="002663EB">
      <w:pPr>
        <w:rPr>
          <w:moveTo w:id="5317" w:author="Maribel" w:date="2018-05-13T19:39:00Z"/>
        </w:rPr>
      </w:pPr>
    </w:p>
    <w:p w14:paraId="6134BC8F" w14:textId="7141539A" w:rsidR="002663EB" w:rsidRPr="006219B2" w:rsidRDefault="002663EB">
      <w:pPr>
        <w:pStyle w:val="Prrafodelista"/>
        <w:numPr>
          <w:ilvl w:val="3"/>
          <w:numId w:val="5"/>
        </w:numPr>
        <w:rPr>
          <w:moveTo w:id="5318" w:author="Maribel" w:date="2018-05-13T19:39:00Z"/>
          <w:b/>
        </w:rPr>
        <w:pPrChange w:id="5319" w:author="Maribel" w:date="2018-05-27T23:43:00Z">
          <w:pPr>
            <w:pStyle w:val="Prrafodelista"/>
            <w:numPr>
              <w:ilvl w:val="1"/>
              <w:numId w:val="5"/>
            </w:numPr>
            <w:ind w:left="1080" w:hanging="720"/>
          </w:pPr>
        </w:pPrChange>
      </w:pPr>
      <w:moveTo w:id="5320" w:author="Maribel" w:date="2018-05-13T19:39:00Z">
        <w:r w:rsidRPr="004F5B4C">
          <w:rPr>
            <w:b/>
            <w:sz w:val="28"/>
            <w:rPrChange w:id="5321" w:author="Maribel" w:date="2018-05-13T19:41:00Z">
              <w:rPr>
                <w:b/>
              </w:rPr>
            </w:rPrChange>
          </w:rPr>
          <w:t xml:space="preserve">OR de 4 bits (4-Bit </w:t>
        </w:r>
        <w:del w:id="5322" w:author="Maribel" w:date="2018-05-29T02:23:00Z">
          <w:r w:rsidRPr="004F5B4C" w:rsidDel="00C815B8">
            <w:rPr>
              <w:b/>
              <w:sz w:val="28"/>
              <w:rPrChange w:id="5323" w:author="Maribel" w:date="2018-05-13T19:41:00Z">
                <w:rPr>
                  <w:b/>
                </w:rPr>
              </w:rPrChange>
            </w:rPr>
            <w:delText>AND</w:delText>
          </w:r>
        </w:del>
      </w:moveTo>
      <w:ins w:id="5324" w:author="Maribel" w:date="2018-05-29T02:23:00Z">
        <w:r w:rsidR="00C815B8">
          <w:rPr>
            <w:b/>
            <w:sz w:val="28"/>
          </w:rPr>
          <w:t>OR</w:t>
        </w:r>
      </w:ins>
      <w:moveTo w:id="5325" w:author="Maribel" w:date="2018-05-13T19:39:00Z">
        <w:r w:rsidRPr="004F5B4C">
          <w:rPr>
            <w:b/>
            <w:sz w:val="28"/>
            <w:rPrChange w:id="5326" w:author="Maribel" w:date="2018-05-13T19:41:00Z">
              <w:rPr>
                <w:b/>
              </w:rPr>
            </w:rPrChange>
          </w:rPr>
          <w:t>)</w:t>
        </w:r>
      </w:moveTo>
    </w:p>
    <w:p w14:paraId="3F32A493" w14:textId="0E5EC07A" w:rsidR="002663EB" w:rsidRDefault="00C815B8" w:rsidP="002663EB">
      <w:pPr>
        <w:rPr>
          <w:moveTo w:id="5327" w:author="Maribel" w:date="2018-05-13T19:39:00Z"/>
          <w:lang w:val="es-ES"/>
        </w:rPr>
      </w:pPr>
      <w:ins w:id="5328" w:author="Maribel" w:date="2018-05-29T02:23:00Z">
        <w:r>
          <w:rPr>
            <w:lang w:val="es-ES"/>
          </w:rPr>
          <w:t>Usamos 4 puertas OR, cada una recibiendo un bit de cada entrada.</w:t>
        </w:r>
      </w:ins>
      <w:moveTo w:id="5329" w:author="Maribel" w:date="2018-05-13T19:39:00Z">
        <w:del w:id="5330"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7EF95FFB" w14:textId="77777777" w:rsidTr="00244254">
        <w:tc>
          <w:tcPr>
            <w:tcW w:w="9350" w:type="dxa"/>
          </w:tcPr>
          <w:p w14:paraId="14E06117" w14:textId="77777777" w:rsidR="002663EB" w:rsidRDefault="002663EB" w:rsidP="00244254">
            <w:pPr>
              <w:jc w:val="center"/>
              <w:rPr>
                <w:moveTo w:id="5331" w:author="Maribel" w:date="2018-05-13T19:39:00Z"/>
                <w:lang w:val="es-ES"/>
              </w:rPr>
            </w:pPr>
            <w:moveTo w:id="5332" w:author="Maribel" w:date="2018-05-13T19:39:00Z">
              <w:r>
                <w:rPr>
                  <w:noProof/>
                </w:rPr>
                <w:lastRenderedPageBreak/>
                <w:drawing>
                  <wp:inline distT="0" distB="0" distL="0" distR="0" wp14:anchorId="1C653C15" wp14:editId="72BEBCC7">
                    <wp:extent cx="5745707" cy="3940966"/>
                    <wp:effectExtent l="0" t="0" r="762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2111" cy="3945358"/>
                            </a:xfrm>
                            <a:prstGeom prst="rect">
                              <a:avLst/>
                            </a:prstGeom>
                          </pic:spPr>
                        </pic:pic>
                      </a:graphicData>
                    </a:graphic>
                  </wp:inline>
                </w:drawing>
              </w:r>
            </w:moveTo>
          </w:p>
        </w:tc>
      </w:tr>
      <w:tr w:rsidR="002663EB" w:rsidRPr="00E436F9" w14:paraId="2D11AF45" w14:textId="77777777" w:rsidTr="00244254">
        <w:tc>
          <w:tcPr>
            <w:tcW w:w="9350" w:type="dxa"/>
          </w:tcPr>
          <w:p w14:paraId="3FE41BF7" w14:textId="77777777" w:rsidR="002663EB" w:rsidRPr="00E436F9" w:rsidRDefault="002663EB" w:rsidP="00244254">
            <w:pPr>
              <w:jc w:val="center"/>
              <w:rPr>
                <w:moveTo w:id="5333" w:author="Maribel" w:date="2018-05-13T19:39:00Z"/>
              </w:rPr>
            </w:pPr>
            <w:moveTo w:id="5334" w:author="Maribel" w:date="2018-05-13T19:39:00Z">
              <w:r w:rsidRPr="00E70AAF">
                <w:t>OR de 4 bits (4-Bit AND)</w:t>
              </w:r>
            </w:moveTo>
          </w:p>
        </w:tc>
      </w:tr>
    </w:tbl>
    <w:p w14:paraId="1A7DAA0F" w14:textId="77777777" w:rsidR="002663EB" w:rsidRPr="00E436F9" w:rsidRDefault="002663EB" w:rsidP="002663EB">
      <w:pPr>
        <w:rPr>
          <w:moveTo w:id="5335" w:author="Maribel" w:date="2018-05-13T19:39:00Z"/>
        </w:rPr>
      </w:pPr>
    </w:p>
    <w:p w14:paraId="61F1B992" w14:textId="77777777" w:rsidR="002663EB" w:rsidRPr="006219B2" w:rsidRDefault="002663EB">
      <w:pPr>
        <w:pStyle w:val="Prrafodelista"/>
        <w:numPr>
          <w:ilvl w:val="3"/>
          <w:numId w:val="5"/>
        </w:numPr>
        <w:rPr>
          <w:moveTo w:id="5336" w:author="Maribel" w:date="2018-05-13T19:39:00Z"/>
          <w:b/>
        </w:rPr>
        <w:pPrChange w:id="5337" w:author="Maribel" w:date="2018-05-27T23:43:00Z">
          <w:pPr>
            <w:pStyle w:val="Prrafodelista"/>
            <w:numPr>
              <w:ilvl w:val="1"/>
              <w:numId w:val="5"/>
            </w:numPr>
            <w:ind w:left="1080" w:hanging="720"/>
          </w:pPr>
        </w:pPrChange>
      </w:pPr>
      <w:moveTo w:id="5338" w:author="Maribel" w:date="2018-05-13T19:39:00Z">
        <w:r w:rsidRPr="004F5B4C">
          <w:rPr>
            <w:b/>
            <w:sz w:val="28"/>
            <w:rPrChange w:id="5339" w:author="Maribel" w:date="2018-05-13T19:41:00Z">
              <w:rPr>
                <w:b/>
              </w:rPr>
            </w:rPrChange>
          </w:rPr>
          <w:t>XOR de 4 bits (4-Bit OR)</w:t>
        </w:r>
      </w:moveTo>
    </w:p>
    <w:p w14:paraId="1168F1C1" w14:textId="7F5767B5" w:rsidR="002663EB" w:rsidRDefault="00C815B8" w:rsidP="002663EB">
      <w:pPr>
        <w:rPr>
          <w:moveTo w:id="5340" w:author="Maribel" w:date="2018-05-13T19:39:00Z"/>
          <w:lang w:val="es-ES"/>
        </w:rPr>
      </w:pPr>
      <w:ins w:id="5341" w:author="Maribel" w:date="2018-05-29T02:23:00Z">
        <w:r>
          <w:rPr>
            <w:lang w:val="es-ES"/>
          </w:rPr>
          <w:t>Usamos 4 puertas XOR, cada una recibiendo un bit de cada entrada.</w:t>
        </w:r>
      </w:ins>
      <w:moveTo w:id="5342" w:author="Maribel" w:date="2018-05-13T19:39:00Z">
        <w:del w:id="5343"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D1158CE" w14:textId="77777777" w:rsidTr="00244254">
        <w:tc>
          <w:tcPr>
            <w:tcW w:w="9350" w:type="dxa"/>
          </w:tcPr>
          <w:p w14:paraId="020F392E" w14:textId="77777777" w:rsidR="002663EB" w:rsidRDefault="002663EB" w:rsidP="00244254">
            <w:pPr>
              <w:jc w:val="center"/>
              <w:rPr>
                <w:moveTo w:id="5344" w:author="Maribel" w:date="2018-05-13T19:39:00Z"/>
                <w:lang w:val="es-ES"/>
              </w:rPr>
            </w:pPr>
            <w:moveTo w:id="5345" w:author="Maribel" w:date="2018-05-13T19:39:00Z">
              <w:r>
                <w:rPr>
                  <w:noProof/>
                </w:rPr>
                <w:lastRenderedPageBreak/>
                <w:drawing>
                  <wp:inline distT="0" distB="0" distL="0" distR="0" wp14:anchorId="1A5D259E" wp14:editId="0278D3AD">
                    <wp:extent cx="5732060" cy="4094504"/>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005" cy="4099465"/>
                            </a:xfrm>
                            <a:prstGeom prst="rect">
                              <a:avLst/>
                            </a:prstGeom>
                          </pic:spPr>
                        </pic:pic>
                      </a:graphicData>
                    </a:graphic>
                  </wp:inline>
                </w:drawing>
              </w:r>
            </w:moveTo>
          </w:p>
        </w:tc>
      </w:tr>
      <w:tr w:rsidR="002663EB" w:rsidRPr="00103076" w14:paraId="39D8CB9E" w14:textId="77777777" w:rsidTr="00244254">
        <w:tc>
          <w:tcPr>
            <w:tcW w:w="9350" w:type="dxa"/>
          </w:tcPr>
          <w:p w14:paraId="3D888811" w14:textId="77777777" w:rsidR="002663EB" w:rsidRPr="00103076" w:rsidRDefault="002663EB" w:rsidP="00244254">
            <w:pPr>
              <w:jc w:val="center"/>
              <w:rPr>
                <w:moveTo w:id="5346" w:author="Maribel" w:date="2018-05-13T19:39:00Z"/>
              </w:rPr>
            </w:pPr>
            <w:moveTo w:id="5347" w:author="Maribel" w:date="2018-05-13T19:39:00Z">
              <w:r w:rsidRPr="00E70AAF">
                <w:t>XOR de 4 bits (4-Bit OR)</w:t>
              </w:r>
            </w:moveTo>
          </w:p>
        </w:tc>
      </w:tr>
    </w:tbl>
    <w:p w14:paraId="4D084543" w14:textId="77777777" w:rsidR="002663EB" w:rsidRPr="00103076" w:rsidRDefault="002663EB" w:rsidP="002663EB">
      <w:pPr>
        <w:rPr>
          <w:moveTo w:id="5348" w:author="Maribel" w:date="2018-05-13T19:39:00Z"/>
        </w:rPr>
      </w:pPr>
    </w:p>
    <w:p w14:paraId="51560583" w14:textId="2101CAB6" w:rsidR="002663EB" w:rsidRPr="00C815B8" w:rsidRDefault="002663EB">
      <w:pPr>
        <w:pStyle w:val="Prrafodelista"/>
        <w:numPr>
          <w:ilvl w:val="3"/>
          <w:numId w:val="5"/>
        </w:numPr>
        <w:rPr>
          <w:ins w:id="5349" w:author="Maribel" w:date="2018-05-29T02:23:00Z"/>
          <w:b/>
          <w:lang w:val="es-ES"/>
          <w:rPrChange w:id="5350" w:author="Maribel" w:date="2018-05-29T02:23:00Z">
            <w:rPr>
              <w:ins w:id="5351" w:author="Maribel" w:date="2018-05-29T02:23:00Z"/>
              <w:b/>
              <w:sz w:val="28"/>
              <w:lang w:val="es-ES"/>
            </w:rPr>
          </w:rPrChange>
        </w:rPr>
      </w:pPr>
      <w:moveTo w:id="5352" w:author="Maribel" w:date="2018-05-13T19:39:00Z">
        <w:r w:rsidRPr="004F5B4C">
          <w:rPr>
            <w:b/>
            <w:sz w:val="28"/>
            <w:lang w:val="es-ES"/>
            <w:rPrChange w:id="5353" w:author="Maribel" w:date="2018-05-13T19:41:00Z">
              <w:rPr>
                <w:b/>
                <w:lang w:val="es-ES"/>
              </w:rPr>
            </w:rPrChange>
          </w:rPr>
          <w:t xml:space="preserve">Complemento a uno de 4 bits (4-Bit </w:t>
        </w:r>
        <w:proofErr w:type="spellStart"/>
        <w:r w:rsidRPr="004F5B4C">
          <w:rPr>
            <w:b/>
            <w:sz w:val="28"/>
            <w:lang w:val="es-ES"/>
            <w:rPrChange w:id="5354" w:author="Maribel" w:date="2018-05-13T19:41:00Z">
              <w:rPr>
                <w:b/>
                <w:lang w:val="es-ES"/>
              </w:rPr>
            </w:rPrChange>
          </w:rPr>
          <w:t>One’s</w:t>
        </w:r>
        <w:proofErr w:type="spellEnd"/>
        <w:r w:rsidRPr="004F5B4C">
          <w:rPr>
            <w:b/>
            <w:sz w:val="28"/>
            <w:lang w:val="es-ES"/>
            <w:rPrChange w:id="5355" w:author="Maribel" w:date="2018-05-13T19:41:00Z">
              <w:rPr>
                <w:b/>
                <w:lang w:val="es-ES"/>
              </w:rPr>
            </w:rPrChange>
          </w:rPr>
          <w:t xml:space="preserve"> </w:t>
        </w:r>
        <w:proofErr w:type="spellStart"/>
        <w:r w:rsidRPr="004F5B4C">
          <w:rPr>
            <w:b/>
            <w:sz w:val="28"/>
            <w:lang w:val="es-ES"/>
            <w:rPrChange w:id="5356" w:author="Maribel" w:date="2018-05-13T19:41:00Z">
              <w:rPr>
                <w:b/>
                <w:lang w:val="es-ES"/>
              </w:rPr>
            </w:rPrChange>
          </w:rPr>
          <w:t>Complement</w:t>
        </w:r>
        <w:proofErr w:type="spellEnd"/>
        <w:r w:rsidRPr="004F5B4C">
          <w:rPr>
            <w:b/>
            <w:sz w:val="28"/>
            <w:lang w:val="es-ES"/>
            <w:rPrChange w:id="5357" w:author="Maribel" w:date="2018-05-13T19:41:00Z">
              <w:rPr>
                <w:b/>
                <w:lang w:val="es-ES"/>
              </w:rPr>
            </w:rPrChange>
          </w:rPr>
          <w:t>)</w:t>
        </w:r>
      </w:moveTo>
    </w:p>
    <w:p w14:paraId="5CCA6AE0" w14:textId="71A4DCAC" w:rsidR="00C815B8" w:rsidRPr="00C815B8" w:rsidRDefault="00C815B8">
      <w:pPr>
        <w:rPr>
          <w:moveTo w:id="5358" w:author="Maribel" w:date="2018-05-13T19:39:00Z"/>
          <w:b/>
          <w:lang w:val="es-ES"/>
          <w:rPrChange w:id="5359" w:author="Maribel" w:date="2018-05-29T02:23:00Z">
            <w:rPr>
              <w:moveTo w:id="5360" w:author="Maribel" w:date="2018-05-13T19:39:00Z"/>
              <w:lang w:val="es-ES"/>
            </w:rPr>
          </w:rPrChange>
        </w:rPr>
        <w:pPrChange w:id="5361" w:author="Maribel" w:date="2018-05-29T02:23:00Z">
          <w:pPr>
            <w:pStyle w:val="Prrafodelista"/>
            <w:numPr>
              <w:ilvl w:val="1"/>
              <w:numId w:val="5"/>
            </w:numPr>
            <w:ind w:left="1080" w:hanging="720"/>
          </w:pPr>
        </w:pPrChange>
      </w:pPr>
      <w:ins w:id="5362" w:author="Maribel" w:date="2018-05-29T02:23:00Z">
        <w:r>
          <w:rPr>
            <w:lang w:val="es-ES"/>
          </w:rPr>
          <w:t>Usamos 4 puertas NOT, cada una recibiendo un bit de la entrada.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639D3027" w14:textId="77777777" w:rsidTr="00244254">
        <w:tc>
          <w:tcPr>
            <w:tcW w:w="9350" w:type="dxa"/>
          </w:tcPr>
          <w:p w14:paraId="6C1E5B30" w14:textId="77777777" w:rsidR="002663EB" w:rsidRDefault="002663EB" w:rsidP="00244254">
            <w:pPr>
              <w:jc w:val="center"/>
              <w:rPr>
                <w:moveTo w:id="5363" w:author="Maribel" w:date="2018-05-13T19:39:00Z"/>
                <w:lang w:val="es-ES"/>
              </w:rPr>
            </w:pPr>
            <w:moveTo w:id="5364" w:author="Maribel" w:date="2018-05-13T19:39:00Z">
              <w:r>
                <w:rPr>
                  <w:noProof/>
                </w:rPr>
                <w:drawing>
                  <wp:inline distT="0" distB="0" distL="0" distR="0" wp14:anchorId="705D4CF1" wp14:editId="465DA321">
                    <wp:extent cx="5758805" cy="284248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225" cy="2852566"/>
                            </a:xfrm>
                            <a:prstGeom prst="rect">
                              <a:avLst/>
                            </a:prstGeom>
                          </pic:spPr>
                        </pic:pic>
                      </a:graphicData>
                    </a:graphic>
                  </wp:inline>
                </w:drawing>
              </w:r>
            </w:moveTo>
          </w:p>
        </w:tc>
      </w:tr>
      <w:tr w:rsidR="002663EB" w14:paraId="4EE14190" w14:textId="77777777" w:rsidTr="00244254">
        <w:tc>
          <w:tcPr>
            <w:tcW w:w="9350" w:type="dxa"/>
          </w:tcPr>
          <w:p w14:paraId="204D41C7" w14:textId="77777777" w:rsidR="002663EB" w:rsidRDefault="002663EB" w:rsidP="00244254">
            <w:pPr>
              <w:jc w:val="center"/>
              <w:rPr>
                <w:moveTo w:id="5365" w:author="Maribel" w:date="2018-05-13T19:39:00Z"/>
                <w:lang w:val="es-ES"/>
              </w:rPr>
            </w:pPr>
            <w:moveTo w:id="5366" w:author="Maribel" w:date="2018-05-13T19:39:00Z">
              <w:r>
                <w:rPr>
                  <w:lang w:val="es-ES"/>
                </w:rPr>
                <w:t xml:space="preserve">Complemento a uno de 4 bits (4-Bit </w:t>
              </w:r>
              <w:proofErr w:type="spellStart"/>
              <w:r>
                <w:rPr>
                  <w:lang w:val="es-ES"/>
                </w:rPr>
                <w:t>One’s</w:t>
              </w:r>
              <w:proofErr w:type="spellEnd"/>
              <w:r>
                <w:rPr>
                  <w:lang w:val="es-ES"/>
                </w:rPr>
                <w:t xml:space="preserve"> </w:t>
              </w:r>
              <w:proofErr w:type="spellStart"/>
              <w:r>
                <w:rPr>
                  <w:lang w:val="es-ES"/>
                </w:rPr>
                <w:t>Complement</w:t>
              </w:r>
              <w:proofErr w:type="spellEnd"/>
              <w:r>
                <w:rPr>
                  <w:lang w:val="es-ES"/>
                </w:rPr>
                <w:t>)</w:t>
              </w:r>
            </w:moveTo>
          </w:p>
        </w:tc>
      </w:tr>
    </w:tbl>
    <w:p w14:paraId="329D1C16" w14:textId="2DE72F35" w:rsidR="002663EB" w:rsidDel="003A096C" w:rsidRDefault="002663EB" w:rsidP="003A096C">
      <w:pPr>
        <w:rPr>
          <w:del w:id="5367" w:author="Maribel" w:date="2018-05-13T19:39:00Z"/>
          <w:lang w:val="es-ES"/>
        </w:rPr>
      </w:pPr>
    </w:p>
    <w:p w14:paraId="7FF040BB" w14:textId="77777777" w:rsidR="00C70DDB" w:rsidRDefault="002663EB">
      <w:pPr>
        <w:pStyle w:val="Prrafodelista"/>
        <w:numPr>
          <w:ilvl w:val="2"/>
          <w:numId w:val="5"/>
        </w:numPr>
        <w:rPr>
          <w:ins w:id="5368" w:author="Maribel" w:date="2018-05-29T02:33:00Z"/>
          <w:b/>
          <w:sz w:val="28"/>
          <w:lang w:val="es-ES"/>
        </w:rPr>
      </w:pPr>
      <w:moveTo w:id="5369" w:author="Maribel" w:date="2018-05-13T19:39:00Z">
        <w:del w:id="5370" w:author="Maribel" w:date="2018-05-29T02:24:00Z">
          <w:r w:rsidRPr="003A096C" w:rsidDel="0050674A">
            <w:rPr>
              <w:lang w:val="es-ES"/>
            </w:rPr>
            <w:delText>Igual que el AND de 4 bits. En este caso, se utilizan puertas lógicas NOT.</w:delText>
          </w:r>
        </w:del>
      </w:moveTo>
      <w:moveToRangeEnd w:id="5301"/>
      <w:ins w:id="5371" w:author="Maribel" w:date="2018-05-13T19:39:00Z">
        <w:r w:rsidR="003A096C" w:rsidRPr="004F5B4C">
          <w:rPr>
            <w:b/>
            <w:sz w:val="28"/>
            <w:lang w:val="es-ES"/>
            <w:rPrChange w:id="5372" w:author="Maribel" w:date="2018-05-13T19:41:00Z">
              <w:rPr>
                <w:b/>
                <w:lang w:val="es-ES"/>
              </w:rPr>
            </w:rPrChange>
          </w:rPr>
          <w:t>Operaciones de desplazamiento de 4 bits</w:t>
        </w:r>
      </w:ins>
    </w:p>
    <w:p w14:paraId="7656E0A3" w14:textId="30350D43" w:rsidR="003A096C" w:rsidRPr="00C70DDB" w:rsidRDefault="00C70DDB">
      <w:pPr>
        <w:rPr>
          <w:ins w:id="5373" w:author="Maribel" w:date="2018-05-13T19:39:00Z"/>
          <w:b/>
          <w:sz w:val="28"/>
          <w:lang w:val="es-ES"/>
          <w:rPrChange w:id="5374" w:author="Maribel" w:date="2018-05-29T02:33:00Z">
            <w:rPr>
              <w:ins w:id="5375" w:author="Maribel" w:date="2018-05-13T19:39:00Z"/>
              <w:b/>
              <w:lang w:val="es-ES"/>
            </w:rPr>
          </w:rPrChange>
        </w:rPr>
        <w:pPrChange w:id="5376" w:author="Maribel" w:date="2018-05-29T02:33:00Z">
          <w:pPr>
            <w:pStyle w:val="Prrafodelista"/>
            <w:numPr>
              <w:ilvl w:val="3"/>
              <w:numId w:val="5"/>
            </w:numPr>
            <w:ind w:left="1440" w:hanging="1080"/>
          </w:pPr>
        </w:pPrChange>
      </w:pPr>
      <w:ins w:id="5377" w:author="Maribel" w:date="2018-05-29T02:33:00Z">
        <w:r w:rsidRPr="00C70DDB">
          <w:rPr>
            <w:lang w:val="es-ES"/>
            <w:rPrChange w:id="5378" w:author="Maribel" w:date="2018-05-29T02:33:00Z">
              <w:rPr>
                <w:b/>
                <w:sz w:val="28"/>
                <w:lang w:val="es-ES"/>
              </w:rPr>
            </w:rPrChange>
          </w:rPr>
          <w:t>Otro circuit</w:t>
        </w:r>
      </w:ins>
      <w:ins w:id="5379" w:author="Maribel" w:date="2018-05-29T02:34:00Z">
        <w:r>
          <w:rPr>
            <w:lang w:val="es-ES"/>
          </w:rPr>
          <w:t xml:space="preserve">o, llamado de desplazamiento o </w:t>
        </w:r>
        <w:proofErr w:type="spellStart"/>
        <w:r w:rsidRPr="00C70DDB">
          <w:rPr>
            <w:i/>
            <w:lang w:val="es-ES"/>
            <w:rPrChange w:id="5380" w:author="Maribel" w:date="2018-05-29T02:34:00Z">
              <w:rPr>
                <w:lang w:val="es-ES"/>
              </w:rPr>
            </w:rPrChange>
          </w:rPr>
          <w:t>shifter</w:t>
        </w:r>
        <w:proofErr w:type="spellEnd"/>
        <w:r>
          <w:rPr>
            <w:lang w:val="es-ES"/>
          </w:rPr>
          <w:t>, es muy importante. Simplemente copian la entrada que reciben en las salidas, únicamente haciendo una ligera permutación de los valores, normalmente desplazando la salida de un bit hacia la derecha o hacia la izquierda</w:t>
        </w:r>
      </w:ins>
      <w:ins w:id="5381" w:author="Maribel" w:date="2018-05-29T02:35:00Z">
        <w:r>
          <w:rPr>
            <w:lang w:val="es-ES"/>
          </w:rPr>
          <w:t>.</w:t>
        </w:r>
      </w:ins>
    </w:p>
    <w:p w14:paraId="548BDD4A" w14:textId="487F854A" w:rsidR="009E13E1" w:rsidRPr="00875E2A" w:rsidRDefault="009E13E1">
      <w:pPr>
        <w:pStyle w:val="Prrafodelista"/>
        <w:numPr>
          <w:ilvl w:val="3"/>
          <w:numId w:val="5"/>
        </w:numPr>
        <w:rPr>
          <w:b/>
          <w:lang w:val="es-ES"/>
        </w:rPr>
        <w:pPrChange w:id="5382" w:author="Maribel" w:date="2018-05-27T23:43:00Z">
          <w:pPr>
            <w:pStyle w:val="Prrafodelista"/>
            <w:numPr>
              <w:ilvl w:val="1"/>
              <w:numId w:val="1"/>
            </w:numPr>
            <w:ind w:left="1800" w:hanging="360"/>
          </w:pPr>
        </w:pPrChange>
      </w:pPr>
      <w:r w:rsidRPr="004F5B4C">
        <w:rPr>
          <w:b/>
          <w:sz w:val="28"/>
          <w:lang w:val="es-ES"/>
          <w:rPrChange w:id="5383" w:author="Maribel" w:date="2018-05-13T19:41:00Z">
            <w:rPr>
              <w:b/>
              <w:lang w:val="es-ES"/>
            </w:rPr>
          </w:rPrChange>
        </w:rPr>
        <w:t>Desplazamiento</w:t>
      </w:r>
      <w:ins w:id="5384" w:author="Maribel" w:date="2018-05-29T02:35:00Z">
        <w:r w:rsidR="00C70DDB">
          <w:rPr>
            <w:b/>
            <w:sz w:val="28"/>
            <w:lang w:val="es-ES"/>
          </w:rPr>
          <w:t xml:space="preserve"> lógico</w:t>
        </w:r>
      </w:ins>
      <w:r w:rsidRPr="004F5B4C">
        <w:rPr>
          <w:b/>
          <w:sz w:val="28"/>
          <w:lang w:val="es-ES"/>
          <w:rPrChange w:id="5385" w:author="Maribel" w:date="2018-05-13T19:41:00Z">
            <w:rPr>
              <w:b/>
              <w:lang w:val="es-ES"/>
            </w:rPr>
          </w:rPrChange>
        </w:rPr>
        <w:t xml:space="preserve"> a la izquierda de 4 bits (4-Bit </w:t>
      </w:r>
      <w:proofErr w:type="spellStart"/>
      <w:r w:rsidRPr="004F5B4C">
        <w:rPr>
          <w:b/>
          <w:sz w:val="28"/>
          <w:lang w:val="es-ES"/>
          <w:rPrChange w:id="5386" w:author="Maribel" w:date="2018-05-13T19:41:00Z">
            <w:rPr>
              <w:b/>
              <w:lang w:val="es-ES"/>
            </w:rPr>
          </w:rPrChange>
        </w:rPr>
        <w:t>Left</w:t>
      </w:r>
      <w:proofErr w:type="spellEnd"/>
      <w:r w:rsidRPr="004F5B4C">
        <w:rPr>
          <w:b/>
          <w:sz w:val="28"/>
          <w:lang w:val="es-ES"/>
          <w:rPrChange w:id="5387" w:author="Maribel" w:date="2018-05-13T19:41:00Z">
            <w:rPr>
              <w:b/>
              <w:lang w:val="es-ES"/>
            </w:rPr>
          </w:rPrChange>
        </w:rPr>
        <w:t xml:space="preserve"> Shift)</w:t>
      </w:r>
    </w:p>
    <w:p w14:paraId="14B54E8E" w14:textId="735FC982" w:rsidR="009E13E1" w:rsidRDefault="00BE540B" w:rsidP="009E13E1">
      <w:pPr>
        <w:rPr>
          <w:ins w:id="5388" w:author="Maribel" w:date="2018-05-29T02:41:00Z"/>
          <w:lang w:val="es-ES"/>
        </w:rPr>
      </w:pPr>
      <w:ins w:id="5389" w:author="Maribel" w:date="2018-05-29T02:39:00Z">
        <w:r>
          <w:rPr>
            <w:lang w:val="es-ES"/>
          </w:rPr>
          <w:t>I</w:t>
        </w:r>
      </w:ins>
      <w:ins w:id="5390" w:author="Maribel" w:date="2018-05-29T02:36:00Z">
        <w:r>
          <w:rPr>
            <w:lang w:val="es-ES"/>
          </w:rPr>
          <w:t xml:space="preserve">nsertar 0s </w:t>
        </w:r>
      </w:ins>
      <w:ins w:id="5391" w:author="Maribel" w:date="2018-05-29T02:39:00Z">
        <w:r>
          <w:rPr>
            <w:lang w:val="es-ES"/>
          </w:rPr>
          <w:t xml:space="preserve">por la izquierda </w:t>
        </w:r>
      </w:ins>
      <w:ins w:id="5392" w:author="Maribel" w:date="2018-05-29T02:37:00Z">
        <w:r>
          <w:rPr>
            <w:lang w:val="es-ES"/>
          </w:rPr>
          <w:t>y el bit más significativo</w:t>
        </w:r>
      </w:ins>
      <w:del w:id="5393" w:author="Maribel" w:date="2018-05-29T02:37:00Z">
        <w:r w:rsidR="009E13E1" w:rsidDel="00BE540B">
          <w:rPr>
            <w:lang w:val="es-ES"/>
          </w:rPr>
          <w:delText xml:space="preserve">El </w:delText>
        </w:r>
      </w:del>
      <w:ins w:id="5394" w:author="Maribel" w:date="2018-05-29T02:37:00Z">
        <w:r>
          <w:rPr>
            <w:lang w:val="es-ES"/>
          </w:rPr>
          <w:t xml:space="preserve"> (</w:t>
        </w:r>
        <w:proofErr w:type="spellStart"/>
        <w:r w:rsidRPr="00BE540B">
          <w:rPr>
            <w:i/>
            <w:lang w:val="es-ES"/>
            <w:rPrChange w:id="5395" w:author="Maribel" w:date="2018-05-29T02:37:00Z">
              <w:rPr>
                <w:lang w:val="es-ES"/>
              </w:rPr>
            </w:rPrChange>
          </w:rPr>
          <w:t>Most</w:t>
        </w:r>
        <w:proofErr w:type="spellEnd"/>
        <w:r w:rsidRPr="00BE540B">
          <w:rPr>
            <w:i/>
            <w:lang w:val="es-ES"/>
            <w:rPrChange w:id="5396" w:author="Maribel" w:date="2018-05-29T02:37:00Z">
              <w:rPr>
                <w:lang w:val="es-ES"/>
              </w:rPr>
            </w:rPrChange>
          </w:rPr>
          <w:t xml:space="preserve"> </w:t>
        </w:r>
        <w:proofErr w:type="spellStart"/>
        <w:r w:rsidRPr="00BE540B">
          <w:rPr>
            <w:i/>
            <w:lang w:val="es-ES"/>
            <w:rPrChange w:id="5397" w:author="Maribel" w:date="2018-05-29T02:37:00Z">
              <w:rPr>
                <w:lang w:val="es-ES"/>
              </w:rPr>
            </w:rPrChange>
          </w:rPr>
          <w:t>Significant</w:t>
        </w:r>
        <w:proofErr w:type="spellEnd"/>
        <w:r w:rsidRPr="00BE540B">
          <w:rPr>
            <w:i/>
            <w:lang w:val="es-ES"/>
            <w:rPrChange w:id="5398" w:author="Maribel" w:date="2018-05-29T02:37:00Z">
              <w:rPr>
                <w:lang w:val="es-ES"/>
              </w:rPr>
            </w:rPrChange>
          </w:rPr>
          <w:t xml:space="preserve"> Bit</w:t>
        </w:r>
        <w:r>
          <w:rPr>
            <w:lang w:val="es-ES"/>
          </w:rPr>
          <w:t xml:space="preserve">, </w:t>
        </w:r>
      </w:ins>
      <w:r w:rsidR="009E13E1" w:rsidRPr="00BE540B">
        <w:rPr>
          <w:i/>
          <w:lang w:val="es-ES"/>
          <w:rPrChange w:id="5399" w:author="Maribel" w:date="2018-05-29T02:37:00Z">
            <w:rPr>
              <w:lang w:val="es-ES"/>
            </w:rPr>
          </w:rPrChange>
        </w:rPr>
        <w:t>MSB</w:t>
      </w:r>
      <w:ins w:id="5400" w:author="Maribel" w:date="2018-05-29T02:37:00Z">
        <w:r>
          <w:rPr>
            <w:lang w:val="es-ES"/>
          </w:rPr>
          <w:t>)</w:t>
        </w:r>
      </w:ins>
      <w:r w:rsidR="009E13E1">
        <w:rPr>
          <w:lang w:val="es-ES"/>
        </w:rPr>
        <w:t xml:space="preserve"> se pierde.</w:t>
      </w:r>
      <w:ins w:id="5401" w:author="Maribel" w:date="2018-05-29T02:37:00Z">
        <w:r>
          <w:rPr>
            <w:lang w:val="es-ES"/>
          </w:rPr>
          <w:t xml:space="preserve"> Por ejemp</w:t>
        </w:r>
      </w:ins>
      <w:ins w:id="5402" w:author="Maribel" w:date="2018-05-29T02:38:00Z">
        <w:r>
          <w:rPr>
            <w:lang w:val="es-ES"/>
          </w:rPr>
          <w:t xml:space="preserve">lo: si recibimos 1001, la salida es 0100 (hemos </w:t>
        </w:r>
      </w:ins>
      <w:ins w:id="5403" w:author="Maribel" w:date="2018-05-29T02:40:00Z">
        <w:r>
          <w:rPr>
            <w:lang w:val="es-ES"/>
          </w:rPr>
          <w:t xml:space="preserve">insertado un 0 a la izquierda y </w:t>
        </w:r>
      </w:ins>
      <w:ins w:id="5404" w:author="Maribel" w:date="2018-05-29T02:38:00Z">
        <w:r>
          <w:rPr>
            <w:lang w:val="es-ES"/>
          </w:rPr>
          <w:t>perdido el bit a 1 original de la derecha).</w:t>
        </w:r>
      </w:ins>
      <w:del w:id="5405" w:author="Maribel" w:date="2018-05-29T02:37:00Z">
        <w:r w:rsidR="009E13E1" w:rsidDel="00BE540B">
          <w:rPr>
            <w:lang w:val="es-ES"/>
          </w:rPr>
          <w:delText xml:space="preserve"> (*** detalla</w:delText>
        </w:r>
      </w:del>
      <w:del w:id="5406" w:author="Maribel" w:date="2018-05-29T02:24:00Z">
        <w:r w:rsidR="009E13E1" w:rsidDel="00A90740">
          <w:rPr>
            <w:lang w:val="es-ES"/>
          </w:rPr>
          <w:delText>s</w:delText>
        </w:r>
      </w:del>
      <w:del w:id="5407" w:author="Maribel" w:date="2018-05-29T02:37:00Z">
        <w:r w:rsidR="009E13E1" w:rsidDel="00BE540B">
          <w:rPr>
            <w:lang w:val="es-ES"/>
          </w:rPr>
          <w:delText xml:space="preserve"> mejor)</w:delText>
        </w:r>
      </w:del>
    </w:p>
    <w:p w14:paraId="3CC28107" w14:textId="62DD3A9A" w:rsidR="00BE540B" w:rsidRDefault="00BE540B" w:rsidP="009E13E1">
      <w:pPr>
        <w:rPr>
          <w:lang w:val="es-ES"/>
        </w:rPr>
      </w:pPr>
      <w:ins w:id="5408" w:author="Maribel" w:date="2018-05-29T02:41: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está a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14:paraId="523A71BB" w14:textId="77777777" w:rsidTr="00875E2A">
        <w:tc>
          <w:tcPr>
            <w:tcW w:w="9350" w:type="dxa"/>
          </w:tcPr>
          <w:p w14:paraId="0A935BEE" w14:textId="77777777" w:rsidR="009E13E1" w:rsidRDefault="009E13E1" w:rsidP="009E13E1">
            <w:pPr>
              <w:jc w:val="center"/>
              <w:rPr>
                <w:lang w:val="es-ES"/>
              </w:rPr>
            </w:pPr>
            <w:r>
              <w:rPr>
                <w:noProof/>
              </w:rPr>
              <w:drawing>
                <wp:inline distT="0" distB="0" distL="0" distR="0" wp14:anchorId="75817C63" wp14:editId="038DDD27">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85795" cy="3023943"/>
                          </a:xfrm>
                          <a:prstGeom prst="rect">
                            <a:avLst/>
                          </a:prstGeom>
                        </pic:spPr>
                      </pic:pic>
                    </a:graphicData>
                  </a:graphic>
                </wp:inline>
              </w:drawing>
            </w:r>
          </w:p>
        </w:tc>
      </w:tr>
      <w:tr w:rsidR="009E13E1" w:rsidRPr="00B937CA" w14:paraId="10CBBE51" w14:textId="77777777" w:rsidTr="00875E2A">
        <w:tc>
          <w:tcPr>
            <w:tcW w:w="9350" w:type="dxa"/>
          </w:tcPr>
          <w:p w14:paraId="2729FC96" w14:textId="77777777" w:rsidR="009E13E1" w:rsidRPr="00875E2A" w:rsidRDefault="00875E2A" w:rsidP="009E13E1">
            <w:pPr>
              <w:jc w:val="center"/>
              <w:rPr>
                <w:lang w:val="es-ES"/>
              </w:rPr>
            </w:pPr>
            <w:r w:rsidRPr="00875E2A">
              <w:rPr>
                <w:lang w:val="es-ES"/>
              </w:rPr>
              <w:t xml:space="preserve">Desplazamiento a la izquierda de 4 bits (4-Bit </w:t>
            </w:r>
            <w:proofErr w:type="spellStart"/>
            <w:r w:rsidRPr="00875E2A">
              <w:rPr>
                <w:lang w:val="es-ES"/>
              </w:rPr>
              <w:t>Left</w:t>
            </w:r>
            <w:proofErr w:type="spellEnd"/>
            <w:r w:rsidRPr="00875E2A">
              <w:rPr>
                <w:lang w:val="es-ES"/>
              </w:rPr>
              <w:t xml:space="preserve"> Shift)</w:t>
            </w:r>
          </w:p>
        </w:tc>
      </w:tr>
    </w:tbl>
    <w:p w14:paraId="7350E943" w14:textId="77777777" w:rsidR="009E13E1" w:rsidRDefault="009E13E1" w:rsidP="009E13E1">
      <w:pPr>
        <w:rPr>
          <w:lang w:val="es-ES"/>
        </w:rPr>
      </w:pPr>
    </w:p>
    <w:p w14:paraId="0211A641" w14:textId="218EEF0D" w:rsidR="00875E2A" w:rsidRPr="00BA4A04" w:rsidRDefault="00875E2A">
      <w:pPr>
        <w:pStyle w:val="Prrafodelista"/>
        <w:numPr>
          <w:ilvl w:val="3"/>
          <w:numId w:val="5"/>
        </w:numPr>
        <w:rPr>
          <w:b/>
          <w:lang w:val="es-ES"/>
        </w:rPr>
        <w:pPrChange w:id="5409" w:author="Maribel" w:date="2018-05-27T23:43:00Z">
          <w:pPr>
            <w:pStyle w:val="Prrafodelista"/>
            <w:numPr>
              <w:ilvl w:val="1"/>
              <w:numId w:val="1"/>
            </w:numPr>
            <w:ind w:left="1800" w:hanging="360"/>
          </w:pPr>
        </w:pPrChange>
      </w:pPr>
      <w:r w:rsidRPr="004F5B4C">
        <w:rPr>
          <w:b/>
          <w:sz w:val="28"/>
          <w:lang w:val="es-ES"/>
          <w:rPrChange w:id="5410" w:author="Maribel" w:date="2018-05-13T19:41:00Z">
            <w:rPr>
              <w:b/>
              <w:lang w:val="es-ES"/>
            </w:rPr>
          </w:rPrChange>
        </w:rPr>
        <w:t>Desp</w:t>
      </w:r>
      <w:r w:rsidR="00112F79" w:rsidRPr="004F5B4C">
        <w:rPr>
          <w:b/>
          <w:sz w:val="28"/>
          <w:lang w:val="es-ES"/>
          <w:rPrChange w:id="5411" w:author="Maribel" w:date="2018-05-13T19:41:00Z">
            <w:rPr>
              <w:b/>
              <w:lang w:val="es-ES"/>
            </w:rPr>
          </w:rPrChange>
        </w:rPr>
        <w:t>lazam</w:t>
      </w:r>
      <w:ins w:id="5412" w:author="Maribel" w:date="2018-05-29T02:35:00Z">
        <w:r w:rsidR="00C70DDB">
          <w:rPr>
            <w:b/>
            <w:sz w:val="28"/>
            <w:lang w:val="es-ES"/>
          </w:rPr>
          <w:t>ien</w:t>
        </w:r>
      </w:ins>
      <w:del w:id="5413" w:author="Maribel" w:date="2018-05-29T02:35:00Z">
        <w:r w:rsidR="00112F79" w:rsidRPr="004F5B4C" w:rsidDel="00C70DDB">
          <w:rPr>
            <w:b/>
            <w:sz w:val="28"/>
            <w:lang w:val="es-ES"/>
            <w:rPrChange w:id="5414" w:author="Maribel" w:date="2018-05-13T19:41:00Z">
              <w:rPr>
                <w:b/>
                <w:lang w:val="es-ES"/>
              </w:rPr>
            </w:rPrChange>
          </w:rPr>
          <w:delText>ein</w:delText>
        </w:r>
      </w:del>
      <w:r w:rsidR="00112F79" w:rsidRPr="004F5B4C">
        <w:rPr>
          <w:b/>
          <w:sz w:val="28"/>
          <w:lang w:val="es-ES"/>
          <w:rPrChange w:id="5415" w:author="Maribel" w:date="2018-05-13T19:41:00Z">
            <w:rPr>
              <w:b/>
              <w:lang w:val="es-ES"/>
            </w:rPr>
          </w:rPrChange>
        </w:rPr>
        <w:t>to</w:t>
      </w:r>
      <w:ins w:id="5416" w:author="Maribel" w:date="2018-05-29T02:35:00Z">
        <w:r w:rsidR="00C70DDB">
          <w:rPr>
            <w:b/>
            <w:sz w:val="28"/>
            <w:lang w:val="es-ES"/>
          </w:rPr>
          <w:t xml:space="preserve"> lógico</w:t>
        </w:r>
      </w:ins>
      <w:r w:rsidR="00112F79" w:rsidRPr="004F5B4C">
        <w:rPr>
          <w:b/>
          <w:sz w:val="28"/>
          <w:lang w:val="es-ES"/>
          <w:rPrChange w:id="5417" w:author="Maribel" w:date="2018-05-13T19:41:00Z">
            <w:rPr>
              <w:b/>
              <w:lang w:val="es-ES"/>
            </w:rPr>
          </w:rPrChange>
        </w:rPr>
        <w:t xml:space="preserve"> a la derecha de 4 bits (4-Bit </w:t>
      </w:r>
      <w:proofErr w:type="spellStart"/>
      <w:r w:rsidR="00112F79" w:rsidRPr="004F5B4C">
        <w:rPr>
          <w:b/>
          <w:sz w:val="28"/>
          <w:lang w:val="es-ES"/>
          <w:rPrChange w:id="5418" w:author="Maribel" w:date="2018-05-13T19:41:00Z">
            <w:rPr>
              <w:b/>
              <w:lang w:val="es-ES"/>
            </w:rPr>
          </w:rPrChange>
        </w:rPr>
        <w:t>Right</w:t>
      </w:r>
      <w:proofErr w:type="spellEnd"/>
      <w:r w:rsidR="00112F79" w:rsidRPr="004F5B4C">
        <w:rPr>
          <w:b/>
          <w:sz w:val="28"/>
          <w:lang w:val="es-ES"/>
          <w:rPrChange w:id="5419" w:author="Maribel" w:date="2018-05-13T19:41:00Z">
            <w:rPr>
              <w:b/>
              <w:lang w:val="es-ES"/>
            </w:rPr>
          </w:rPrChange>
        </w:rPr>
        <w:t xml:space="preserve"> Shift)</w:t>
      </w:r>
    </w:p>
    <w:p w14:paraId="06E3E543" w14:textId="7398B491" w:rsidR="00BE540B" w:rsidRDefault="00BE540B" w:rsidP="00112F79">
      <w:pPr>
        <w:rPr>
          <w:ins w:id="5420" w:author="Maribel" w:date="2018-05-29T02:39:00Z"/>
          <w:lang w:val="es-ES"/>
        </w:rPr>
      </w:pPr>
      <w:ins w:id="5421" w:author="Maribel" w:date="2018-05-29T02:39:00Z">
        <w:r>
          <w:rPr>
            <w:lang w:val="es-ES"/>
          </w:rPr>
          <w:t>Insertar 0s por la derecha y el bit menos significativo (</w:t>
        </w:r>
        <w:proofErr w:type="spellStart"/>
        <w:r>
          <w:rPr>
            <w:i/>
            <w:lang w:val="es-ES"/>
          </w:rPr>
          <w:t>Least</w:t>
        </w:r>
        <w:proofErr w:type="spellEnd"/>
        <w:r>
          <w:rPr>
            <w:i/>
            <w:lang w:val="es-ES"/>
          </w:rPr>
          <w:t xml:space="preserve"> </w:t>
        </w:r>
        <w:proofErr w:type="spellStart"/>
        <w:r w:rsidRPr="000B3902">
          <w:rPr>
            <w:i/>
            <w:lang w:val="es-ES"/>
          </w:rPr>
          <w:t>Significant</w:t>
        </w:r>
        <w:proofErr w:type="spellEnd"/>
        <w:r w:rsidRPr="000B3902">
          <w:rPr>
            <w:i/>
            <w:lang w:val="es-ES"/>
          </w:rPr>
          <w:t xml:space="preserve"> Bit</w:t>
        </w:r>
        <w:r>
          <w:rPr>
            <w:lang w:val="es-ES"/>
          </w:rPr>
          <w:t xml:space="preserve">, </w:t>
        </w:r>
        <w:r>
          <w:rPr>
            <w:i/>
            <w:lang w:val="es-ES"/>
          </w:rPr>
          <w:t>L</w:t>
        </w:r>
        <w:r w:rsidRPr="000B3902">
          <w:rPr>
            <w:i/>
            <w:lang w:val="es-ES"/>
          </w:rPr>
          <w:t>SB</w:t>
        </w:r>
        <w:r>
          <w:rPr>
            <w:lang w:val="es-ES"/>
          </w:rPr>
          <w:t>) se pierde. Por ejemplo: si recibimos 1001, la salida es 00</w:t>
        </w:r>
      </w:ins>
      <w:ins w:id="5422" w:author="Maribel" w:date="2018-05-29T02:40:00Z">
        <w:r>
          <w:rPr>
            <w:lang w:val="es-ES"/>
          </w:rPr>
          <w:t>10</w:t>
        </w:r>
      </w:ins>
      <w:ins w:id="5423" w:author="Maribel" w:date="2018-05-29T02:39:00Z">
        <w:r>
          <w:rPr>
            <w:lang w:val="es-ES"/>
          </w:rPr>
          <w:t xml:space="preserve"> (hemos </w:t>
        </w:r>
      </w:ins>
      <w:ins w:id="5424" w:author="Maribel" w:date="2018-05-29T02:40:00Z">
        <w:r>
          <w:rPr>
            <w:lang w:val="es-ES"/>
          </w:rPr>
          <w:t xml:space="preserve">insertado un 0 a la derecha y </w:t>
        </w:r>
      </w:ins>
      <w:ins w:id="5425" w:author="Maribel" w:date="2018-05-29T02:39:00Z">
        <w:r>
          <w:rPr>
            <w:lang w:val="es-ES"/>
          </w:rPr>
          <w:t xml:space="preserve">perdido el bit a 1 original de la </w:t>
        </w:r>
      </w:ins>
      <w:ins w:id="5426" w:author="Maribel" w:date="2018-05-29T02:40:00Z">
        <w:r>
          <w:rPr>
            <w:lang w:val="es-ES"/>
          </w:rPr>
          <w:t>izquierda</w:t>
        </w:r>
      </w:ins>
      <w:ins w:id="5427" w:author="Maribel" w:date="2018-05-29T02:39:00Z">
        <w:r>
          <w:rPr>
            <w:lang w:val="es-ES"/>
          </w:rPr>
          <w:t>).</w:t>
        </w:r>
      </w:ins>
    </w:p>
    <w:p w14:paraId="7A23C947" w14:textId="686BCF31" w:rsidR="00112F79" w:rsidDel="00BE540B" w:rsidRDefault="00112F79" w:rsidP="00112F79">
      <w:pPr>
        <w:rPr>
          <w:del w:id="5428" w:author="Maribel" w:date="2018-05-29T02:41:00Z"/>
          <w:lang w:val="es-ES"/>
        </w:rPr>
      </w:pPr>
      <w:del w:id="5429" w:author="Maribel" w:date="2018-05-29T02:41:00Z">
        <w:r w:rsidDel="00BE540B">
          <w:rPr>
            <w:lang w:val="es-ES"/>
          </w:rPr>
          <w:delText>Lo único que cambia respecto al desplazamiento</w:delText>
        </w:r>
      </w:del>
      <w:ins w:id="5430" w:author="Maribel" w:date="2018-05-29T02:41:00Z">
        <w:r w:rsidR="00BE540B">
          <w:rPr>
            <w:lang w:val="es-ES"/>
          </w:rPr>
          <w:t>Podemos ver que la entrada</w:t>
        </w:r>
      </w:ins>
      <w:del w:id="5431" w:author="Maribel" w:date="2018-05-29T02:41:00Z">
        <w:r w:rsidDel="00BE540B">
          <w:rPr>
            <w:lang w:val="es-ES"/>
          </w:rPr>
          <w:delText xml:space="preserve"> a la izquierda es que la entrada</w:delText>
        </w:r>
      </w:del>
      <w:r>
        <w:rPr>
          <w:lang w:val="es-ES"/>
        </w:rPr>
        <w:t xml:space="preserve">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w:t>
      </w:r>
      <w:ins w:id="5432" w:author="Maribel" w:date="2018-05-29T02:41:00Z">
        <w:r w:rsidR="00BE540B">
          <w:rPr>
            <w:lang w:val="es-ES"/>
          </w:rPr>
          <w:t>1.</w:t>
        </w:r>
      </w:ins>
      <w:del w:id="5433" w:author="Maribel" w:date="2018-05-29T02:41:00Z">
        <w:r w:rsidDel="00BE540B">
          <w:rPr>
            <w:lang w:val="es-ES"/>
          </w:rPr>
          <w:delText>1.</w:delText>
        </w:r>
      </w:del>
    </w:p>
    <w:p w14:paraId="49ED9571" w14:textId="5E68ED86" w:rsidR="00112F79" w:rsidRDefault="0047033A" w:rsidP="00112F79">
      <w:pPr>
        <w:rPr>
          <w:lang w:val="es-ES"/>
        </w:rPr>
      </w:pPr>
      <w:del w:id="5434" w:author="Maribel" w:date="2018-05-29T02:41:00Z">
        <w:r w:rsidDel="00BE540B">
          <w:rPr>
            <w:lang w:val="es-ES"/>
          </w:rPr>
          <w:delText>El LSB se pierde.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7033A" w14:paraId="7E1EE2CA" w14:textId="77777777" w:rsidTr="00873AC6">
        <w:tc>
          <w:tcPr>
            <w:tcW w:w="9350" w:type="dxa"/>
          </w:tcPr>
          <w:p w14:paraId="3A8AE924" w14:textId="77777777" w:rsidR="0047033A" w:rsidRDefault="00C24986" w:rsidP="00C24986">
            <w:pPr>
              <w:jc w:val="center"/>
              <w:rPr>
                <w:lang w:val="es-ES"/>
              </w:rPr>
            </w:pPr>
            <w:r>
              <w:rPr>
                <w:noProof/>
              </w:rPr>
              <w:lastRenderedPageBreak/>
              <w:drawing>
                <wp:inline distT="0" distB="0" distL="0" distR="0" wp14:anchorId="7469C5F4" wp14:editId="18DC28F7">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9017" cy="3089753"/>
                          </a:xfrm>
                          <a:prstGeom prst="rect">
                            <a:avLst/>
                          </a:prstGeom>
                        </pic:spPr>
                      </pic:pic>
                    </a:graphicData>
                  </a:graphic>
                </wp:inline>
              </w:drawing>
            </w:r>
          </w:p>
        </w:tc>
      </w:tr>
      <w:tr w:rsidR="0047033A" w:rsidRPr="00B937CA" w14:paraId="578ECB19" w14:textId="77777777" w:rsidTr="00873AC6">
        <w:tc>
          <w:tcPr>
            <w:tcW w:w="9350" w:type="dxa"/>
          </w:tcPr>
          <w:p w14:paraId="01EF61FD" w14:textId="77777777" w:rsidR="0047033A" w:rsidRDefault="0047033A" w:rsidP="00C24986">
            <w:pPr>
              <w:jc w:val="center"/>
              <w:rPr>
                <w:lang w:val="es-ES"/>
              </w:rPr>
            </w:pPr>
            <w:proofErr w:type="spellStart"/>
            <w:r>
              <w:rPr>
                <w:lang w:val="es-ES"/>
              </w:rPr>
              <w:t>Desplazameinto</w:t>
            </w:r>
            <w:proofErr w:type="spellEnd"/>
            <w:r>
              <w:rPr>
                <w:lang w:val="es-ES"/>
              </w:rPr>
              <w:t xml:space="preserve"> a la derecha de 4 bits (4-Bit </w:t>
            </w:r>
            <w:proofErr w:type="spellStart"/>
            <w:r>
              <w:rPr>
                <w:lang w:val="es-ES"/>
              </w:rPr>
              <w:t>Right</w:t>
            </w:r>
            <w:proofErr w:type="spellEnd"/>
            <w:r>
              <w:rPr>
                <w:lang w:val="es-ES"/>
              </w:rPr>
              <w:t xml:space="preserve"> Shift)</w:t>
            </w:r>
          </w:p>
        </w:tc>
      </w:tr>
    </w:tbl>
    <w:p w14:paraId="1C127406" w14:textId="77777777" w:rsidR="0047033A" w:rsidRDefault="0047033A" w:rsidP="00112F79">
      <w:pPr>
        <w:rPr>
          <w:lang w:val="es-ES"/>
        </w:rPr>
      </w:pPr>
    </w:p>
    <w:p w14:paraId="0AF9D0EA" w14:textId="77777777" w:rsidR="0047033A" w:rsidRPr="00BA4A04" w:rsidRDefault="0047033A">
      <w:pPr>
        <w:pStyle w:val="Prrafodelista"/>
        <w:numPr>
          <w:ilvl w:val="3"/>
          <w:numId w:val="5"/>
        </w:numPr>
        <w:rPr>
          <w:b/>
          <w:lang w:val="es-ES"/>
        </w:rPr>
        <w:pPrChange w:id="5435" w:author="Maribel" w:date="2018-05-27T23:43:00Z">
          <w:pPr>
            <w:pStyle w:val="Prrafodelista"/>
            <w:numPr>
              <w:ilvl w:val="1"/>
              <w:numId w:val="1"/>
            </w:numPr>
            <w:ind w:left="1800" w:hanging="360"/>
          </w:pPr>
        </w:pPrChange>
      </w:pPr>
      <w:r w:rsidRPr="004F5B4C">
        <w:rPr>
          <w:b/>
          <w:sz w:val="28"/>
          <w:lang w:val="es-ES"/>
          <w:rPrChange w:id="5436" w:author="Maribel" w:date="2018-05-13T19:41:00Z">
            <w:rPr>
              <w:b/>
              <w:lang w:val="es-ES"/>
            </w:rPr>
          </w:rPrChange>
        </w:rPr>
        <w:t xml:space="preserve">Rotación a la izquierda de 4 bits (4-Bit </w:t>
      </w:r>
      <w:proofErr w:type="spellStart"/>
      <w:r w:rsidRPr="004F5B4C">
        <w:rPr>
          <w:b/>
          <w:sz w:val="28"/>
          <w:lang w:val="es-ES"/>
          <w:rPrChange w:id="5437" w:author="Maribel" w:date="2018-05-13T19:41:00Z">
            <w:rPr>
              <w:b/>
              <w:lang w:val="es-ES"/>
            </w:rPr>
          </w:rPrChange>
        </w:rPr>
        <w:t>Left</w:t>
      </w:r>
      <w:proofErr w:type="spellEnd"/>
      <w:r w:rsidRPr="004F5B4C">
        <w:rPr>
          <w:b/>
          <w:sz w:val="28"/>
          <w:lang w:val="es-ES"/>
          <w:rPrChange w:id="5438" w:author="Maribel" w:date="2018-05-13T19:41:00Z">
            <w:rPr>
              <w:b/>
              <w:lang w:val="es-ES"/>
            </w:rPr>
          </w:rPrChange>
        </w:rPr>
        <w:t xml:space="preserve"> </w:t>
      </w:r>
      <w:proofErr w:type="spellStart"/>
      <w:r w:rsidRPr="004F5B4C">
        <w:rPr>
          <w:b/>
          <w:sz w:val="28"/>
          <w:lang w:val="es-ES"/>
          <w:rPrChange w:id="5439" w:author="Maribel" w:date="2018-05-13T19:41:00Z">
            <w:rPr>
              <w:b/>
              <w:lang w:val="es-ES"/>
            </w:rPr>
          </w:rPrChange>
        </w:rPr>
        <w:t>Rotate</w:t>
      </w:r>
      <w:proofErr w:type="spellEnd"/>
      <w:r w:rsidRPr="004F5B4C">
        <w:rPr>
          <w:b/>
          <w:sz w:val="28"/>
          <w:lang w:val="es-ES"/>
          <w:rPrChange w:id="5440" w:author="Maribel" w:date="2018-05-13T19:41:00Z">
            <w:rPr>
              <w:b/>
              <w:lang w:val="es-ES"/>
            </w:rPr>
          </w:rPrChange>
        </w:rPr>
        <w:t>)</w:t>
      </w:r>
    </w:p>
    <w:p w14:paraId="2CD06678" w14:textId="7F4A655B" w:rsidR="0047033A" w:rsidRDefault="004754E3" w:rsidP="0047033A">
      <w:pPr>
        <w:rPr>
          <w:ins w:id="5441" w:author="Maribel" w:date="2018-05-29T02:45:00Z"/>
          <w:lang w:val="es-ES"/>
        </w:rPr>
      </w:pPr>
      <w:ins w:id="5442" w:author="Maribel" w:date="2018-05-29T02:42:00Z">
        <w:r>
          <w:rPr>
            <w:lang w:val="es-ES"/>
          </w:rPr>
          <w:t xml:space="preserve">Se coge el bit de la izquierda y se pone al principio por la </w:t>
        </w:r>
      </w:ins>
      <w:ins w:id="5443" w:author="Maribel" w:date="2018-05-29T02:45:00Z">
        <w:r w:rsidR="006B63DC">
          <w:rPr>
            <w:lang w:val="es-ES"/>
          </w:rPr>
          <w:t>derecha</w:t>
        </w:r>
      </w:ins>
      <w:ins w:id="5444" w:author="Maribel" w:date="2018-05-29T02:42:00Z">
        <w:r>
          <w:rPr>
            <w:lang w:val="es-ES"/>
          </w:rPr>
          <w:t xml:space="preserve">. </w:t>
        </w:r>
      </w:ins>
      <w:r w:rsidR="0047033A">
        <w:rPr>
          <w:lang w:val="es-ES"/>
        </w:rPr>
        <w:t xml:space="preserve">Es un desplazamiento a la izquierda con la diferencia de que el MSB se pone </w:t>
      </w:r>
      <w:del w:id="5445" w:author="Maribel" w:date="2018-05-29T02:43:00Z">
        <w:r w:rsidR="0047033A" w:rsidDel="004754E3">
          <w:rPr>
            <w:lang w:val="es-ES"/>
          </w:rPr>
          <w:delText>en la posición</w:delText>
        </w:r>
      </w:del>
      <w:ins w:id="5446" w:author="Maribel" w:date="2018-05-29T02:45:00Z">
        <w:r w:rsidR="006B63DC">
          <w:rPr>
            <w:lang w:val="es-ES"/>
          </w:rPr>
          <w:t xml:space="preserve">a la derecha </w:t>
        </w:r>
      </w:ins>
      <w:del w:id="5447" w:author="Maribel" w:date="2018-05-29T02:45:00Z">
        <w:r w:rsidR="0047033A" w:rsidDel="006B63DC">
          <w:rPr>
            <w:lang w:val="es-ES"/>
          </w:rPr>
          <w:delText xml:space="preserve"> </w:delText>
        </w:r>
      </w:del>
      <w:r w:rsidR="0047033A">
        <w:rPr>
          <w:lang w:val="es-ES"/>
        </w:rPr>
        <w:t>del LSB</w:t>
      </w:r>
      <w:ins w:id="5448" w:author="Maribel" w:date="2018-05-29T02:43:00Z">
        <w:r>
          <w:rPr>
            <w:lang w:val="es-ES"/>
          </w:rPr>
          <w:t>, pasando él mismo a ser el nuevo LSB</w:t>
        </w:r>
      </w:ins>
      <w:r w:rsidR="0047033A">
        <w:rPr>
          <w:lang w:val="es-ES"/>
        </w:rPr>
        <w:t>.</w:t>
      </w:r>
      <w:ins w:id="5449" w:author="Maribel" w:date="2018-05-29T02:43:00Z">
        <w:r>
          <w:rPr>
            <w:lang w:val="es-ES"/>
          </w:rPr>
          <w:t xml:space="preserve"> Por ejemplo: si recibimos 1001, la salida</w:t>
        </w:r>
      </w:ins>
      <w:ins w:id="5450" w:author="Maribel" w:date="2018-05-29T02:44:00Z">
        <w:r>
          <w:rPr>
            <w:lang w:val="es-ES"/>
          </w:rPr>
          <w:t xml:space="preserve"> sería 0011.</w:t>
        </w:r>
      </w:ins>
    </w:p>
    <w:p w14:paraId="641F5BC0" w14:textId="2F287F03" w:rsidR="008F6FFA" w:rsidRDefault="008F6FFA" w:rsidP="0047033A">
      <w:pPr>
        <w:rPr>
          <w:ins w:id="5451" w:author="Maribel" w:date="2018-05-29T02:51:00Z"/>
          <w:lang w:val="es-ES"/>
        </w:rPr>
      </w:pPr>
      <w:ins w:id="5452" w:author="Maribel" w:date="2018-05-29T02:45: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a 1.</w:t>
        </w:r>
      </w:ins>
    </w:p>
    <w:p w14:paraId="3F9D63A4" w14:textId="6200F1C2" w:rsidR="005620E8" w:rsidRDefault="005620E8" w:rsidP="0047033A">
      <w:pPr>
        <w:rPr>
          <w:lang w:val="es-ES"/>
        </w:rPr>
      </w:pPr>
      <w:ins w:id="5453" w:author="Maribel" w:date="2018-05-29T02:51:00Z">
        <w:r>
          <w:rPr>
            <w:lang w:val="es-ES"/>
          </w:rPr>
          <w:t>Se diferencia del circuito de desplazamiento lógico a la derecha en que el MSB es el resultado de aplicar un OR al MSB del desplazamiento lógico y el LSB original. Si tenía 1001 y hago un desplazamiento lógico a la izquierda obtengo 0010. Pero si cogemos el MSB actual, 0, y le aplicamos un OR con el LSB original, es decir, 1, obtenemos la salida del LSB final, que es 1. Si en su lugar hubiéramos recibido un 1101 y hago un desplazamiento lógico a la izquierda obtengo 1010. Pero si cogemos el MSB actual, 1, y le aplicamos un OR con el LSB original, es decir, 1, obtenemos la salida del LSB final, que es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14:paraId="2A4DB3FE" w14:textId="77777777" w:rsidTr="00873AC6">
        <w:tc>
          <w:tcPr>
            <w:tcW w:w="9350" w:type="dxa"/>
          </w:tcPr>
          <w:p w14:paraId="51F7CBAE" w14:textId="77777777" w:rsidR="00031645" w:rsidRDefault="00C24986" w:rsidP="00C24986">
            <w:pPr>
              <w:jc w:val="center"/>
              <w:rPr>
                <w:lang w:val="es-ES"/>
              </w:rPr>
            </w:pPr>
            <w:r>
              <w:rPr>
                <w:noProof/>
              </w:rPr>
              <w:lastRenderedPageBreak/>
              <w:drawing>
                <wp:inline distT="0" distB="0" distL="0" distR="0" wp14:anchorId="511C4101" wp14:editId="43F6A2D2">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85584" cy="2979328"/>
                          </a:xfrm>
                          <a:prstGeom prst="rect">
                            <a:avLst/>
                          </a:prstGeom>
                        </pic:spPr>
                      </pic:pic>
                    </a:graphicData>
                  </a:graphic>
                </wp:inline>
              </w:drawing>
            </w:r>
          </w:p>
        </w:tc>
      </w:tr>
      <w:tr w:rsidR="00031645" w:rsidRPr="00B937CA" w14:paraId="2CB1147E" w14:textId="77777777" w:rsidTr="00873AC6">
        <w:tc>
          <w:tcPr>
            <w:tcW w:w="9350" w:type="dxa"/>
          </w:tcPr>
          <w:p w14:paraId="01FEF2B1" w14:textId="77777777" w:rsidR="00031645" w:rsidRDefault="00BA4A04" w:rsidP="00C24986">
            <w:pPr>
              <w:jc w:val="center"/>
              <w:rPr>
                <w:lang w:val="es-ES"/>
              </w:rPr>
            </w:pPr>
            <w:r>
              <w:rPr>
                <w:lang w:val="es-ES"/>
              </w:rPr>
              <w:t xml:space="preserve">Rotación a la izquierda de 4 bits (4-Bit </w:t>
            </w:r>
            <w:proofErr w:type="spellStart"/>
            <w:r>
              <w:rPr>
                <w:lang w:val="es-ES"/>
              </w:rPr>
              <w:t>Left</w:t>
            </w:r>
            <w:proofErr w:type="spellEnd"/>
            <w:r>
              <w:rPr>
                <w:lang w:val="es-ES"/>
              </w:rPr>
              <w:t xml:space="preserve"> </w:t>
            </w:r>
            <w:proofErr w:type="spellStart"/>
            <w:r>
              <w:rPr>
                <w:lang w:val="es-ES"/>
              </w:rPr>
              <w:t>Rotate</w:t>
            </w:r>
            <w:proofErr w:type="spellEnd"/>
            <w:r>
              <w:rPr>
                <w:lang w:val="es-ES"/>
              </w:rPr>
              <w:t>)</w:t>
            </w:r>
          </w:p>
        </w:tc>
      </w:tr>
    </w:tbl>
    <w:p w14:paraId="206BF55A" w14:textId="77777777" w:rsidR="0047033A" w:rsidRDefault="0047033A" w:rsidP="0047033A">
      <w:pPr>
        <w:rPr>
          <w:lang w:val="es-ES"/>
        </w:rPr>
      </w:pPr>
    </w:p>
    <w:p w14:paraId="68B0446D" w14:textId="77777777" w:rsidR="0047033A" w:rsidRPr="00BA4A04" w:rsidRDefault="0047033A">
      <w:pPr>
        <w:pStyle w:val="Prrafodelista"/>
        <w:numPr>
          <w:ilvl w:val="3"/>
          <w:numId w:val="5"/>
        </w:numPr>
        <w:rPr>
          <w:b/>
          <w:lang w:val="es-ES"/>
        </w:rPr>
        <w:pPrChange w:id="5454" w:author="Maribel" w:date="2018-05-27T23:43:00Z">
          <w:pPr>
            <w:pStyle w:val="Prrafodelista"/>
            <w:numPr>
              <w:ilvl w:val="1"/>
              <w:numId w:val="1"/>
            </w:numPr>
            <w:ind w:left="1800" w:hanging="360"/>
          </w:pPr>
        </w:pPrChange>
      </w:pPr>
      <w:r>
        <w:rPr>
          <w:lang w:val="es-ES"/>
        </w:rPr>
        <w:t xml:space="preserve"> </w:t>
      </w:r>
      <w:r w:rsidRPr="004F5B4C">
        <w:rPr>
          <w:b/>
          <w:sz w:val="28"/>
          <w:lang w:val="es-ES"/>
          <w:rPrChange w:id="5455" w:author="Maribel" w:date="2018-05-13T19:41:00Z">
            <w:rPr>
              <w:b/>
              <w:lang w:val="es-ES"/>
            </w:rPr>
          </w:rPrChange>
        </w:rPr>
        <w:t xml:space="preserve">Rotación a la derecha de 4 bits (4-Bit </w:t>
      </w:r>
      <w:proofErr w:type="spellStart"/>
      <w:r w:rsidRPr="004F5B4C">
        <w:rPr>
          <w:b/>
          <w:sz w:val="28"/>
          <w:lang w:val="es-ES"/>
          <w:rPrChange w:id="5456" w:author="Maribel" w:date="2018-05-13T19:41:00Z">
            <w:rPr>
              <w:b/>
              <w:lang w:val="es-ES"/>
            </w:rPr>
          </w:rPrChange>
        </w:rPr>
        <w:t>Right</w:t>
      </w:r>
      <w:proofErr w:type="spellEnd"/>
      <w:r w:rsidRPr="004F5B4C">
        <w:rPr>
          <w:b/>
          <w:sz w:val="28"/>
          <w:lang w:val="es-ES"/>
          <w:rPrChange w:id="5457" w:author="Maribel" w:date="2018-05-13T19:41:00Z">
            <w:rPr>
              <w:b/>
              <w:lang w:val="es-ES"/>
            </w:rPr>
          </w:rPrChange>
        </w:rPr>
        <w:t xml:space="preserve"> </w:t>
      </w:r>
      <w:proofErr w:type="spellStart"/>
      <w:r w:rsidRPr="004F5B4C">
        <w:rPr>
          <w:b/>
          <w:sz w:val="28"/>
          <w:lang w:val="es-ES"/>
          <w:rPrChange w:id="5458" w:author="Maribel" w:date="2018-05-13T19:41:00Z">
            <w:rPr>
              <w:b/>
              <w:lang w:val="es-ES"/>
            </w:rPr>
          </w:rPrChange>
        </w:rPr>
        <w:t>Rotate</w:t>
      </w:r>
      <w:proofErr w:type="spellEnd"/>
      <w:r w:rsidRPr="004F5B4C">
        <w:rPr>
          <w:b/>
          <w:sz w:val="28"/>
          <w:lang w:val="es-ES"/>
          <w:rPrChange w:id="5459" w:author="Maribel" w:date="2018-05-13T19:41:00Z">
            <w:rPr>
              <w:b/>
              <w:lang w:val="es-ES"/>
            </w:rPr>
          </w:rPrChange>
        </w:rPr>
        <w:t>)</w:t>
      </w:r>
    </w:p>
    <w:p w14:paraId="4D3DF56B" w14:textId="2D869AE8" w:rsidR="0047033A" w:rsidRDefault="004754E3" w:rsidP="0047033A">
      <w:pPr>
        <w:rPr>
          <w:ins w:id="5460" w:author="Maribel" w:date="2018-05-29T02:45:00Z"/>
          <w:lang w:val="es-ES"/>
        </w:rPr>
      </w:pPr>
      <w:ins w:id="5461" w:author="Maribel" w:date="2018-05-29T02:44:00Z">
        <w:r>
          <w:rPr>
            <w:lang w:val="es-ES"/>
          </w:rPr>
          <w:t xml:space="preserve">Se coge el bit de la derecha y se pone al principio por la izquierda. Es un desplazamiento a la derecha con la diferencia de que el LSB se pone </w:t>
        </w:r>
      </w:ins>
      <w:ins w:id="5462" w:author="Maribel" w:date="2018-05-29T02:45:00Z">
        <w:r w:rsidR="006B63DC">
          <w:rPr>
            <w:lang w:val="es-ES"/>
          </w:rPr>
          <w:t>a la izquierda</w:t>
        </w:r>
      </w:ins>
      <w:ins w:id="5463" w:author="Maribel" w:date="2018-05-29T02:44:00Z">
        <w:r>
          <w:rPr>
            <w:lang w:val="es-ES"/>
          </w:rPr>
          <w:t xml:space="preserve"> del MSB, pasando él mismo a ser el nuevo MSB. Por ejemplo: si recibimos 1001, la salida sería 1100.</w:t>
        </w:r>
      </w:ins>
      <w:del w:id="5464" w:author="Maribel" w:date="2018-05-29T02:44:00Z">
        <w:r w:rsidR="0047033A" w:rsidDel="004754E3">
          <w:rPr>
            <w:lang w:val="es-ES"/>
          </w:rPr>
          <w:delText>Es un desplazamiento a la derecha con la diferencia de que el LSB se pone en la posición del MSB.</w:delText>
        </w:r>
      </w:del>
    </w:p>
    <w:p w14:paraId="69BF8C6A" w14:textId="6D7A29A4" w:rsidR="000623F6" w:rsidRDefault="008F6FFA" w:rsidP="0047033A">
      <w:pPr>
        <w:rPr>
          <w:ins w:id="5465" w:author="Maribel" w:date="2018-05-29T02:51:00Z"/>
          <w:lang w:val="es-ES"/>
        </w:rPr>
      </w:pPr>
      <w:ins w:id="5466" w:author="Maribel" w:date="2018-05-29T02:45:00Z">
        <w:r>
          <w:rPr>
            <w:lang w:val="es-ES"/>
          </w:rPr>
          <w:t xml:space="preserve">Podemos ver que la entrada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1.</w:t>
        </w:r>
      </w:ins>
    </w:p>
    <w:p w14:paraId="029C648E" w14:textId="5A450A13" w:rsidR="007A7FFB" w:rsidRDefault="007A7FFB" w:rsidP="0047033A">
      <w:pPr>
        <w:rPr>
          <w:lang w:val="es-ES"/>
        </w:rPr>
      </w:pPr>
      <w:ins w:id="5467" w:author="Maribel" w:date="2018-05-29T02:51:00Z">
        <w:r>
          <w:rPr>
            <w:lang w:val="es-ES"/>
          </w:rPr>
          <w:t>Funciona de manera similar a la rotación a la izquierda de 4 bits</w:t>
        </w:r>
      </w:ins>
      <w:ins w:id="5468" w:author="Maribel" w:date="2018-05-29T02:52: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14:paraId="6EE91591" w14:textId="77777777" w:rsidTr="00873AC6">
        <w:tc>
          <w:tcPr>
            <w:tcW w:w="9350" w:type="dxa"/>
          </w:tcPr>
          <w:p w14:paraId="5CFCF252" w14:textId="77777777" w:rsidR="00031645" w:rsidRDefault="008E05DB" w:rsidP="008E05DB">
            <w:pPr>
              <w:jc w:val="center"/>
              <w:rPr>
                <w:lang w:val="es-ES"/>
              </w:rPr>
            </w:pPr>
            <w:r>
              <w:rPr>
                <w:noProof/>
              </w:rPr>
              <w:drawing>
                <wp:inline distT="0" distB="0" distL="0" distR="0" wp14:anchorId="67D13BDC" wp14:editId="60F26480">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6826" cy="2985736"/>
                          </a:xfrm>
                          <a:prstGeom prst="rect">
                            <a:avLst/>
                          </a:prstGeom>
                        </pic:spPr>
                      </pic:pic>
                    </a:graphicData>
                  </a:graphic>
                </wp:inline>
              </w:drawing>
            </w:r>
          </w:p>
        </w:tc>
      </w:tr>
      <w:tr w:rsidR="00031645" w:rsidRPr="00B937CA" w14:paraId="7326F5B1" w14:textId="77777777" w:rsidTr="00873AC6">
        <w:tc>
          <w:tcPr>
            <w:tcW w:w="9350" w:type="dxa"/>
          </w:tcPr>
          <w:p w14:paraId="7EED5D73" w14:textId="77777777" w:rsidR="00031645" w:rsidRDefault="00BA4A04" w:rsidP="008E05DB">
            <w:pPr>
              <w:jc w:val="center"/>
              <w:rPr>
                <w:lang w:val="es-ES"/>
              </w:rPr>
            </w:pPr>
            <w:r>
              <w:rPr>
                <w:lang w:val="es-ES"/>
              </w:rPr>
              <w:t xml:space="preserve">Rotación a la derecha de 4 bits (4-Bit </w:t>
            </w:r>
            <w:proofErr w:type="spellStart"/>
            <w:r>
              <w:rPr>
                <w:lang w:val="es-ES"/>
              </w:rPr>
              <w:t>Right</w:t>
            </w:r>
            <w:proofErr w:type="spellEnd"/>
            <w:r>
              <w:rPr>
                <w:lang w:val="es-ES"/>
              </w:rPr>
              <w:t xml:space="preserve"> </w:t>
            </w:r>
            <w:proofErr w:type="spellStart"/>
            <w:r>
              <w:rPr>
                <w:lang w:val="es-ES"/>
              </w:rPr>
              <w:t>Rotate</w:t>
            </w:r>
            <w:proofErr w:type="spellEnd"/>
            <w:r>
              <w:rPr>
                <w:lang w:val="es-ES"/>
              </w:rPr>
              <w:t>)</w:t>
            </w:r>
          </w:p>
        </w:tc>
      </w:tr>
    </w:tbl>
    <w:p w14:paraId="38AC7D50" w14:textId="1CE9D352" w:rsidR="00031645" w:rsidDel="002C6FDF" w:rsidRDefault="00031645" w:rsidP="0047033A">
      <w:pPr>
        <w:rPr>
          <w:del w:id="5469" w:author="Maribel" w:date="2018-05-29T02:52:00Z"/>
          <w:lang w:val="es-ES"/>
        </w:rPr>
      </w:pPr>
    </w:p>
    <w:p w14:paraId="4C504333" w14:textId="153A359D" w:rsidR="00076926" w:rsidRPr="00244254" w:rsidDel="002C6FDF" w:rsidRDefault="00A0692D">
      <w:pPr>
        <w:pStyle w:val="Prrafodelista"/>
        <w:numPr>
          <w:ilvl w:val="1"/>
          <w:numId w:val="5"/>
        </w:numPr>
        <w:rPr>
          <w:del w:id="5470" w:author="Maribel" w:date="2018-05-29T02:52:00Z"/>
          <w:moveFrom w:id="5471" w:author="Maribel" w:date="2018-05-13T19:39:00Z"/>
          <w:b/>
          <w:lang w:val="es-ES"/>
          <w:rPrChange w:id="5472" w:author="Maribel" w:date="2018-05-14T18:36:00Z">
            <w:rPr>
              <w:del w:id="5473" w:author="Maribel" w:date="2018-05-29T02:52:00Z"/>
              <w:moveFrom w:id="5474" w:author="Maribel" w:date="2018-05-13T19:39:00Z"/>
              <w:b/>
            </w:rPr>
          </w:rPrChange>
        </w:rPr>
        <w:pPrChange w:id="5475" w:author="Maribel" w:date="2018-05-13T19:21:00Z">
          <w:pPr>
            <w:pStyle w:val="Prrafodelista"/>
            <w:numPr>
              <w:ilvl w:val="1"/>
              <w:numId w:val="1"/>
            </w:numPr>
            <w:ind w:left="1800" w:hanging="360"/>
          </w:pPr>
        </w:pPrChange>
      </w:pPr>
      <w:moveFromRangeStart w:id="5476" w:author="Maribel" w:date="2018-05-13T19:39:00Z" w:name="move514003677"/>
      <w:moveFrom w:id="5477" w:author="Maribel" w:date="2018-05-13T19:39:00Z">
        <w:del w:id="5478" w:author="Maribel" w:date="2018-05-29T02:52:00Z">
          <w:r w:rsidRPr="00244254" w:rsidDel="002C6FDF">
            <w:rPr>
              <w:b/>
              <w:lang w:val="es-ES"/>
              <w:rPrChange w:id="5479" w:author="Maribel" w:date="2018-05-14T18:36:00Z">
                <w:rPr>
                  <w:b/>
                </w:rPr>
              </w:rPrChange>
            </w:rPr>
            <w:delText>AND</w:delText>
          </w:r>
          <w:r w:rsidR="00E70AAF" w:rsidRPr="00244254" w:rsidDel="002C6FDF">
            <w:rPr>
              <w:b/>
              <w:lang w:val="es-ES"/>
              <w:rPrChange w:id="5480" w:author="Maribel" w:date="2018-05-14T18:36:00Z">
                <w:rPr>
                  <w:b/>
                </w:rPr>
              </w:rPrChange>
            </w:rPr>
            <w:delText xml:space="preserve"> de  4 bits (4-Bit AND)</w:delText>
          </w:r>
        </w:del>
      </w:moveFrom>
    </w:p>
    <w:p w14:paraId="3E2ECCE6" w14:textId="555F8978" w:rsidR="00B656E0" w:rsidDel="002C6FDF" w:rsidRDefault="00B656E0" w:rsidP="00B656E0">
      <w:pPr>
        <w:rPr>
          <w:del w:id="5481" w:author="Maribel" w:date="2018-05-29T02:52:00Z"/>
          <w:moveFrom w:id="5482" w:author="Maribel" w:date="2018-05-13T19:39:00Z"/>
          <w:lang w:val="es-ES"/>
        </w:rPr>
      </w:pPr>
      <w:moveFrom w:id="5483" w:author="Maribel" w:date="2018-05-13T19:39:00Z">
        <w:del w:id="5484" w:author="Maribel" w:date="2018-05-29T02:52:00Z">
          <w:r w:rsidDel="002C6FDF">
            <w:rPr>
              <w:lang w:val="es-ES"/>
            </w:rPr>
            <w:delText xml:space="preserve">Es más fácil porque </w:delText>
          </w:r>
          <w:r w:rsidR="00E70AAF" w:rsidDel="002C6FDF">
            <w:rPr>
              <w:lang w:val="es-ES"/>
            </w:rPr>
            <w:delText>implementar la función lógica AND tiene mapeo directo a la puerta lógica.</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RPr="00B937CA" w:rsidDel="00915DD0" w14:paraId="162DBC09" w14:textId="4D5A6F14" w:rsidTr="00E70AAF">
        <w:trPr>
          <w:del w:id="5485" w:author="Maribel" w:date="2018-05-29T02:52:00Z"/>
        </w:trPr>
        <w:tc>
          <w:tcPr>
            <w:tcW w:w="9350" w:type="dxa"/>
          </w:tcPr>
          <w:p w14:paraId="24777770" w14:textId="388E7CE7" w:rsidR="00E70AAF" w:rsidDel="00915DD0" w:rsidRDefault="00E70AAF" w:rsidP="00E70AAF">
            <w:pPr>
              <w:jc w:val="center"/>
              <w:rPr>
                <w:del w:id="5486" w:author="Maribel" w:date="2018-05-29T02:52:00Z"/>
                <w:moveFrom w:id="5487" w:author="Maribel" w:date="2018-05-13T19:39:00Z"/>
                <w:lang w:val="es-ES"/>
              </w:rPr>
            </w:pPr>
            <w:moveFrom w:id="5488" w:author="Maribel" w:date="2018-05-13T19:39:00Z">
              <w:del w:id="5489" w:author="Maribel" w:date="2018-05-29T02:52:00Z">
                <w:r w:rsidDel="00915DD0">
                  <w:rPr>
                    <w:noProof/>
                  </w:rPr>
                  <w:drawing>
                    <wp:inline distT="0" distB="0" distL="0" distR="0" wp14:anchorId="4E066CD3" wp14:editId="6789AAD3">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83270" cy="3922427"/>
                              </a:xfrm>
                              <a:prstGeom prst="rect">
                                <a:avLst/>
                              </a:prstGeom>
                            </pic:spPr>
                          </pic:pic>
                        </a:graphicData>
                      </a:graphic>
                    </wp:inline>
                  </w:drawing>
                </w:r>
              </w:del>
            </w:moveFrom>
          </w:p>
        </w:tc>
      </w:tr>
      <w:tr w:rsidR="00E70AAF" w:rsidRPr="00B937CA" w:rsidDel="00915DD0" w14:paraId="7A2A41BE" w14:textId="3280E66D" w:rsidTr="00E70AAF">
        <w:trPr>
          <w:del w:id="5490" w:author="Maribel" w:date="2018-05-29T02:52:00Z"/>
        </w:trPr>
        <w:tc>
          <w:tcPr>
            <w:tcW w:w="9350" w:type="dxa"/>
          </w:tcPr>
          <w:p w14:paraId="73936F85" w14:textId="19001060" w:rsidR="00E70AAF" w:rsidRPr="00244254" w:rsidDel="00915DD0" w:rsidRDefault="00E70AAF" w:rsidP="00E70AAF">
            <w:pPr>
              <w:jc w:val="center"/>
              <w:rPr>
                <w:del w:id="5491" w:author="Maribel" w:date="2018-05-29T02:52:00Z"/>
                <w:moveFrom w:id="5492" w:author="Maribel" w:date="2018-05-13T19:39:00Z"/>
                <w:lang w:val="es-ES"/>
                <w:rPrChange w:id="5493" w:author="Maribel" w:date="2018-05-14T18:36:00Z">
                  <w:rPr>
                    <w:del w:id="5494" w:author="Maribel" w:date="2018-05-29T02:52:00Z"/>
                    <w:moveFrom w:id="5495" w:author="Maribel" w:date="2018-05-13T19:39:00Z"/>
                  </w:rPr>
                </w:rPrChange>
              </w:rPr>
            </w:pPr>
            <w:moveFrom w:id="5496" w:author="Maribel" w:date="2018-05-13T19:39:00Z">
              <w:del w:id="5497" w:author="Maribel" w:date="2018-05-29T02:52:00Z">
                <w:r w:rsidRPr="00244254" w:rsidDel="00915DD0">
                  <w:rPr>
                    <w:lang w:val="es-ES"/>
                    <w:rPrChange w:id="5498" w:author="Maribel" w:date="2018-05-14T18:36:00Z">
                      <w:rPr/>
                    </w:rPrChange>
                  </w:rPr>
                  <w:delText>AND de 4 bits (4-Bit AND)</w:delText>
                </w:r>
              </w:del>
            </w:moveFrom>
          </w:p>
        </w:tc>
      </w:tr>
    </w:tbl>
    <w:p w14:paraId="4228FCC0" w14:textId="4D29B3AF" w:rsidR="00E70AAF" w:rsidRPr="00244254" w:rsidDel="002C6FDF" w:rsidRDefault="00E70AAF" w:rsidP="00B656E0">
      <w:pPr>
        <w:rPr>
          <w:del w:id="5499" w:author="Maribel" w:date="2018-05-29T02:52:00Z"/>
          <w:moveFrom w:id="5500" w:author="Maribel" w:date="2018-05-13T19:39:00Z"/>
          <w:lang w:val="es-ES"/>
          <w:rPrChange w:id="5501" w:author="Maribel" w:date="2018-05-14T18:36:00Z">
            <w:rPr>
              <w:del w:id="5502" w:author="Maribel" w:date="2018-05-29T02:52:00Z"/>
              <w:moveFrom w:id="5503" w:author="Maribel" w:date="2018-05-13T19:39:00Z"/>
            </w:rPr>
          </w:rPrChange>
        </w:rPr>
      </w:pPr>
    </w:p>
    <w:p w14:paraId="39752CCA" w14:textId="2D968C1A" w:rsidR="00A0692D" w:rsidRPr="00244254" w:rsidDel="002C6FDF" w:rsidRDefault="00A0692D">
      <w:pPr>
        <w:pStyle w:val="Prrafodelista"/>
        <w:numPr>
          <w:ilvl w:val="1"/>
          <w:numId w:val="5"/>
        </w:numPr>
        <w:rPr>
          <w:del w:id="5504" w:author="Maribel" w:date="2018-05-29T02:52:00Z"/>
          <w:moveFrom w:id="5505" w:author="Maribel" w:date="2018-05-13T19:39:00Z"/>
          <w:b/>
          <w:lang w:val="es-ES"/>
          <w:rPrChange w:id="5506" w:author="Maribel" w:date="2018-05-14T18:36:00Z">
            <w:rPr>
              <w:del w:id="5507" w:author="Maribel" w:date="2018-05-29T02:52:00Z"/>
              <w:moveFrom w:id="5508" w:author="Maribel" w:date="2018-05-13T19:39:00Z"/>
              <w:b/>
            </w:rPr>
          </w:rPrChange>
        </w:rPr>
        <w:pPrChange w:id="5509" w:author="Maribel" w:date="2018-05-13T19:21:00Z">
          <w:pPr>
            <w:pStyle w:val="Prrafodelista"/>
            <w:numPr>
              <w:ilvl w:val="1"/>
              <w:numId w:val="1"/>
            </w:numPr>
            <w:ind w:left="1800" w:hanging="360"/>
          </w:pPr>
        </w:pPrChange>
      </w:pPr>
      <w:moveFrom w:id="5510" w:author="Maribel" w:date="2018-05-13T19:39:00Z">
        <w:del w:id="5511" w:author="Maribel" w:date="2018-05-29T02:52:00Z">
          <w:r w:rsidRPr="00244254" w:rsidDel="002C6FDF">
            <w:rPr>
              <w:b/>
              <w:lang w:val="es-ES"/>
              <w:rPrChange w:id="5512" w:author="Maribel" w:date="2018-05-14T18:36:00Z">
                <w:rPr>
                  <w:b/>
                </w:rPr>
              </w:rPrChange>
            </w:rPr>
            <w:delText>OR</w:delText>
          </w:r>
          <w:r w:rsidR="00E70AAF" w:rsidRPr="00244254" w:rsidDel="002C6FDF">
            <w:rPr>
              <w:b/>
              <w:lang w:val="es-ES"/>
              <w:rPrChange w:id="5513" w:author="Maribel" w:date="2018-05-14T18:36:00Z">
                <w:rPr>
                  <w:b/>
                </w:rPr>
              </w:rPrChange>
            </w:rPr>
            <w:delText xml:space="preserve"> de 4 bits (4-Bit AND)</w:delText>
          </w:r>
        </w:del>
      </w:moveFrom>
    </w:p>
    <w:p w14:paraId="5F440F75" w14:textId="4F59853C" w:rsidR="002D5366" w:rsidDel="002C6FDF" w:rsidRDefault="002D5366" w:rsidP="002D5366">
      <w:pPr>
        <w:rPr>
          <w:del w:id="5514" w:author="Maribel" w:date="2018-05-29T02:52:00Z"/>
          <w:moveFrom w:id="5515" w:author="Maribel" w:date="2018-05-13T19:39:00Z"/>
          <w:lang w:val="es-ES"/>
        </w:rPr>
      </w:pPr>
      <w:moveFrom w:id="5516" w:author="Maribel" w:date="2018-05-13T19:39:00Z">
        <w:del w:id="5517"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B937CA" w:rsidDel="00915DD0" w14:paraId="35BF10CB" w14:textId="15BFE6F5" w:rsidTr="00103076">
        <w:trPr>
          <w:del w:id="5518" w:author="Maribel" w:date="2018-05-29T02:52:00Z"/>
        </w:trPr>
        <w:tc>
          <w:tcPr>
            <w:tcW w:w="9350" w:type="dxa"/>
          </w:tcPr>
          <w:p w14:paraId="5111DFAF" w14:textId="6FB1DEDE" w:rsidR="00E436F9" w:rsidDel="00915DD0" w:rsidRDefault="00103076" w:rsidP="00103076">
            <w:pPr>
              <w:jc w:val="center"/>
              <w:rPr>
                <w:del w:id="5519" w:author="Maribel" w:date="2018-05-29T02:52:00Z"/>
                <w:moveFrom w:id="5520" w:author="Maribel" w:date="2018-05-13T19:39:00Z"/>
                <w:lang w:val="es-ES"/>
              </w:rPr>
            </w:pPr>
            <w:moveFrom w:id="5521" w:author="Maribel" w:date="2018-05-13T19:39:00Z">
              <w:del w:id="5522" w:author="Maribel" w:date="2018-05-29T02:52:00Z">
                <w:r w:rsidDel="00915DD0">
                  <w:rPr>
                    <w:noProof/>
                  </w:rPr>
                  <w:drawing>
                    <wp:inline distT="0" distB="0" distL="0" distR="0" wp14:anchorId="276B4821" wp14:editId="59BAEDE8">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2111" cy="3945358"/>
                              </a:xfrm>
                              <a:prstGeom prst="rect">
                                <a:avLst/>
                              </a:prstGeom>
                            </pic:spPr>
                          </pic:pic>
                        </a:graphicData>
                      </a:graphic>
                    </wp:inline>
                  </w:drawing>
                </w:r>
              </w:del>
            </w:moveFrom>
          </w:p>
        </w:tc>
      </w:tr>
      <w:tr w:rsidR="00E436F9" w:rsidRPr="00B937CA" w:rsidDel="00915DD0" w14:paraId="18DE624E" w14:textId="2E424198" w:rsidTr="00103076">
        <w:trPr>
          <w:del w:id="5523" w:author="Maribel" w:date="2018-05-29T02:52:00Z"/>
        </w:trPr>
        <w:tc>
          <w:tcPr>
            <w:tcW w:w="9350" w:type="dxa"/>
          </w:tcPr>
          <w:p w14:paraId="7DF41BE0" w14:textId="7E0C05AA" w:rsidR="00E436F9" w:rsidRPr="00244254" w:rsidDel="00915DD0" w:rsidRDefault="00E436F9" w:rsidP="00103076">
            <w:pPr>
              <w:jc w:val="center"/>
              <w:rPr>
                <w:del w:id="5524" w:author="Maribel" w:date="2018-05-29T02:52:00Z"/>
                <w:moveFrom w:id="5525" w:author="Maribel" w:date="2018-05-13T19:39:00Z"/>
                <w:lang w:val="es-ES"/>
                <w:rPrChange w:id="5526" w:author="Maribel" w:date="2018-05-14T18:36:00Z">
                  <w:rPr>
                    <w:del w:id="5527" w:author="Maribel" w:date="2018-05-29T02:52:00Z"/>
                    <w:moveFrom w:id="5528" w:author="Maribel" w:date="2018-05-13T19:39:00Z"/>
                  </w:rPr>
                </w:rPrChange>
              </w:rPr>
            </w:pPr>
            <w:moveFrom w:id="5529" w:author="Maribel" w:date="2018-05-13T19:39:00Z">
              <w:del w:id="5530" w:author="Maribel" w:date="2018-05-29T02:52:00Z">
                <w:r w:rsidRPr="00244254" w:rsidDel="00915DD0">
                  <w:rPr>
                    <w:lang w:val="es-ES"/>
                    <w:rPrChange w:id="5531" w:author="Maribel" w:date="2018-05-14T18:36:00Z">
                      <w:rPr/>
                    </w:rPrChange>
                  </w:rPr>
                  <w:delText>OR de 4 bits (4-Bit AND)</w:delText>
                </w:r>
              </w:del>
            </w:moveFrom>
          </w:p>
        </w:tc>
      </w:tr>
    </w:tbl>
    <w:p w14:paraId="266DFC9D" w14:textId="38594123" w:rsidR="00E436F9" w:rsidRPr="00244254" w:rsidDel="002C6FDF" w:rsidRDefault="00E436F9" w:rsidP="002D5366">
      <w:pPr>
        <w:rPr>
          <w:del w:id="5532" w:author="Maribel" w:date="2018-05-29T02:52:00Z"/>
          <w:moveFrom w:id="5533" w:author="Maribel" w:date="2018-05-13T19:39:00Z"/>
          <w:lang w:val="es-ES"/>
          <w:rPrChange w:id="5534" w:author="Maribel" w:date="2018-05-14T18:36:00Z">
            <w:rPr>
              <w:del w:id="5535" w:author="Maribel" w:date="2018-05-29T02:52:00Z"/>
              <w:moveFrom w:id="5536" w:author="Maribel" w:date="2018-05-13T19:39:00Z"/>
            </w:rPr>
          </w:rPrChange>
        </w:rPr>
      </w:pPr>
    </w:p>
    <w:p w14:paraId="6480E84D" w14:textId="707DD116" w:rsidR="00A0692D" w:rsidRPr="00244254" w:rsidDel="002C6FDF" w:rsidRDefault="00A0692D">
      <w:pPr>
        <w:pStyle w:val="Prrafodelista"/>
        <w:numPr>
          <w:ilvl w:val="1"/>
          <w:numId w:val="5"/>
        </w:numPr>
        <w:rPr>
          <w:del w:id="5537" w:author="Maribel" w:date="2018-05-29T02:52:00Z"/>
          <w:moveFrom w:id="5538" w:author="Maribel" w:date="2018-05-13T19:39:00Z"/>
          <w:b/>
          <w:lang w:val="es-ES"/>
          <w:rPrChange w:id="5539" w:author="Maribel" w:date="2018-05-14T18:36:00Z">
            <w:rPr>
              <w:del w:id="5540" w:author="Maribel" w:date="2018-05-29T02:52:00Z"/>
              <w:moveFrom w:id="5541" w:author="Maribel" w:date="2018-05-13T19:39:00Z"/>
              <w:b/>
            </w:rPr>
          </w:rPrChange>
        </w:rPr>
        <w:pPrChange w:id="5542" w:author="Maribel" w:date="2018-05-13T19:21:00Z">
          <w:pPr>
            <w:pStyle w:val="Prrafodelista"/>
            <w:numPr>
              <w:ilvl w:val="1"/>
              <w:numId w:val="1"/>
            </w:numPr>
            <w:ind w:left="1800" w:hanging="360"/>
          </w:pPr>
        </w:pPrChange>
      </w:pPr>
      <w:moveFrom w:id="5543" w:author="Maribel" w:date="2018-05-13T19:39:00Z">
        <w:del w:id="5544" w:author="Maribel" w:date="2018-05-29T02:52:00Z">
          <w:r w:rsidRPr="00244254" w:rsidDel="002C6FDF">
            <w:rPr>
              <w:b/>
              <w:lang w:val="es-ES"/>
              <w:rPrChange w:id="5545" w:author="Maribel" w:date="2018-05-14T18:36:00Z">
                <w:rPr>
                  <w:b/>
                </w:rPr>
              </w:rPrChange>
            </w:rPr>
            <w:delText>XOR</w:delText>
          </w:r>
          <w:r w:rsidR="00E70AAF" w:rsidRPr="00244254" w:rsidDel="002C6FDF">
            <w:rPr>
              <w:b/>
              <w:lang w:val="es-ES"/>
              <w:rPrChange w:id="5546" w:author="Maribel" w:date="2018-05-14T18:36:00Z">
                <w:rPr>
                  <w:b/>
                </w:rPr>
              </w:rPrChange>
            </w:rPr>
            <w:delText xml:space="preserve"> de 4 bits (4-Bit OR)</w:delText>
          </w:r>
        </w:del>
      </w:moveFrom>
    </w:p>
    <w:p w14:paraId="405CC6F0" w14:textId="7E27BE76" w:rsidR="002D5366" w:rsidDel="002C6FDF" w:rsidRDefault="002D5366" w:rsidP="002D5366">
      <w:pPr>
        <w:rPr>
          <w:del w:id="5547" w:author="Maribel" w:date="2018-05-29T02:52:00Z"/>
          <w:moveFrom w:id="5548" w:author="Maribel" w:date="2018-05-13T19:39:00Z"/>
          <w:lang w:val="es-ES"/>
        </w:rPr>
      </w:pPr>
      <w:moveFrom w:id="5549" w:author="Maribel" w:date="2018-05-13T19:39:00Z">
        <w:del w:id="5550"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B937CA" w:rsidDel="002C6FDF" w14:paraId="7931BF9A" w14:textId="1B59C2FA" w:rsidTr="008F07E5">
        <w:trPr>
          <w:del w:id="5551" w:author="Maribel" w:date="2018-05-29T02:52:00Z"/>
        </w:trPr>
        <w:tc>
          <w:tcPr>
            <w:tcW w:w="9350" w:type="dxa"/>
          </w:tcPr>
          <w:p w14:paraId="4248AD6B" w14:textId="26DD8591" w:rsidR="00E436F9" w:rsidDel="002C6FDF" w:rsidRDefault="00103076" w:rsidP="00103076">
            <w:pPr>
              <w:jc w:val="center"/>
              <w:rPr>
                <w:del w:id="5552" w:author="Maribel" w:date="2018-05-29T02:52:00Z"/>
                <w:moveFrom w:id="5553" w:author="Maribel" w:date="2018-05-13T19:39:00Z"/>
                <w:lang w:val="es-ES"/>
              </w:rPr>
            </w:pPr>
            <w:moveFrom w:id="5554" w:author="Maribel" w:date="2018-05-13T19:39:00Z">
              <w:del w:id="5555" w:author="Maribel" w:date="2018-05-29T02:52:00Z">
                <w:r w:rsidDel="002C6FDF">
                  <w:rPr>
                    <w:noProof/>
                  </w:rPr>
                  <w:drawing>
                    <wp:inline distT="0" distB="0" distL="0" distR="0" wp14:anchorId="7345C7E7" wp14:editId="5712D4F7">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9005" cy="4099465"/>
                              </a:xfrm>
                              <a:prstGeom prst="rect">
                                <a:avLst/>
                              </a:prstGeom>
                            </pic:spPr>
                          </pic:pic>
                        </a:graphicData>
                      </a:graphic>
                    </wp:inline>
                  </w:drawing>
                </w:r>
              </w:del>
            </w:moveFrom>
          </w:p>
        </w:tc>
      </w:tr>
      <w:tr w:rsidR="00E436F9" w:rsidRPr="00B937CA" w:rsidDel="002C6FDF" w14:paraId="368DCF3D" w14:textId="059D69B5" w:rsidTr="008F07E5">
        <w:trPr>
          <w:del w:id="5556" w:author="Maribel" w:date="2018-05-29T02:52:00Z"/>
        </w:trPr>
        <w:tc>
          <w:tcPr>
            <w:tcW w:w="9350" w:type="dxa"/>
          </w:tcPr>
          <w:p w14:paraId="04908011" w14:textId="6A8B85EB" w:rsidR="00E436F9" w:rsidRPr="00244254" w:rsidDel="002C6FDF" w:rsidRDefault="00103076" w:rsidP="00103076">
            <w:pPr>
              <w:jc w:val="center"/>
              <w:rPr>
                <w:del w:id="5557" w:author="Maribel" w:date="2018-05-29T02:52:00Z"/>
                <w:moveFrom w:id="5558" w:author="Maribel" w:date="2018-05-13T19:39:00Z"/>
                <w:lang w:val="es-ES"/>
                <w:rPrChange w:id="5559" w:author="Maribel" w:date="2018-05-14T18:36:00Z">
                  <w:rPr>
                    <w:del w:id="5560" w:author="Maribel" w:date="2018-05-29T02:52:00Z"/>
                    <w:moveFrom w:id="5561" w:author="Maribel" w:date="2018-05-13T19:39:00Z"/>
                  </w:rPr>
                </w:rPrChange>
              </w:rPr>
            </w:pPr>
            <w:moveFrom w:id="5562" w:author="Maribel" w:date="2018-05-13T19:39:00Z">
              <w:del w:id="5563" w:author="Maribel" w:date="2018-05-29T02:52:00Z">
                <w:r w:rsidRPr="00244254" w:rsidDel="002C6FDF">
                  <w:rPr>
                    <w:lang w:val="es-ES"/>
                    <w:rPrChange w:id="5564" w:author="Maribel" w:date="2018-05-14T18:36:00Z">
                      <w:rPr/>
                    </w:rPrChange>
                  </w:rPr>
                  <w:delText>XOR de 4 bits (4-Bit OR)</w:delText>
                </w:r>
              </w:del>
            </w:moveFrom>
          </w:p>
        </w:tc>
      </w:tr>
    </w:tbl>
    <w:p w14:paraId="79542070" w14:textId="02ECF65C" w:rsidR="00E436F9" w:rsidRPr="00244254" w:rsidDel="002C6FDF" w:rsidRDefault="00E436F9" w:rsidP="002D5366">
      <w:pPr>
        <w:rPr>
          <w:del w:id="5565" w:author="Maribel" w:date="2018-05-29T02:52:00Z"/>
          <w:moveFrom w:id="5566" w:author="Maribel" w:date="2018-05-13T19:39:00Z"/>
          <w:lang w:val="es-ES"/>
          <w:rPrChange w:id="5567" w:author="Maribel" w:date="2018-05-14T18:36:00Z">
            <w:rPr>
              <w:del w:id="5568" w:author="Maribel" w:date="2018-05-29T02:52:00Z"/>
              <w:moveFrom w:id="5569" w:author="Maribel" w:date="2018-05-13T19:39:00Z"/>
            </w:rPr>
          </w:rPrChange>
        </w:rPr>
      </w:pPr>
    </w:p>
    <w:p w14:paraId="2B6D5B41" w14:textId="10E96EB1" w:rsidR="00A0692D" w:rsidRPr="006219B2" w:rsidDel="002C6FDF" w:rsidRDefault="00A0692D">
      <w:pPr>
        <w:pStyle w:val="Prrafodelista"/>
        <w:numPr>
          <w:ilvl w:val="1"/>
          <w:numId w:val="5"/>
        </w:numPr>
        <w:rPr>
          <w:del w:id="5570" w:author="Maribel" w:date="2018-05-29T02:52:00Z"/>
          <w:moveFrom w:id="5571" w:author="Maribel" w:date="2018-05-13T19:39:00Z"/>
          <w:b/>
          <w:lang w:val="es-ES"/>
        </w:rPr>
        <w:pPrChange w:id="5572" w:author="Maribel" w:date="2018-05-13T19:21:00Z">
          <w:pPr>
            <w:pStyle w:val="Prrafodelista"/>
            <w:numPr>
              <w:ilvl w:val="1"/>
              <w:numId w:val="1"/>
            </w:numPr>
            <w:ind w:left="1800" w:hanging="360"/>
          </w:pPr>
        </w:pPrChange>
      </w:pPr>
      <w:moveFrom w:id="5573" w:author="Maribel" w:date="2018-05-13T19:39:00Z">
        <w:del w:id="5574" w:author="Maribel" w:date="2018-05-29T02:52:00Z">
          <w:r w:rsidRPr="006219B2" w:rsidDel="002C6FDF">
            <w:rPr>
              <w:b/>
              <w:lang w:val="es-ES"/>
            </w:rPr>
            <w:delText>Complemento a uno</w:delText>
          </w:r>
          <w:r w:rsidR="00E70AAF" w:rsidRPr="006219B2" w:rsidDel="002C6FDF">
            <w:rPr>
              <w:b/>
              <w:lang w:val="es-ES"/>
            </w:rPr>
            <w:delText xml:space="preserve"> de 4 bits (4-Bit One’s Complement)</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B937CA" w:rsidDel="002C6FDF" w14:paraId="053BD3AA" w14:textId="68CBA065" w:rsidTr="00805BCE">
        <w:trPr>
          <w:del w:id="5575" w:author="Maribel" w:date="2018-05-29T02:52:00Z"/>
        </w:trPr>
        <w:tc>
          <w:tcPr>
            <w:tcW w:w="9350" w:type="dxa"/>
          </w:tcPr>
          <w:p w14:paraId="1D529C1D" w14:textId="78978B65" w:rsidR="00E436F9" w:rsidDel="002C6FDF" w:rsidRDefault="004308E2" w:rsidP="004308E2">
            <w:pPr>
              <w:jc w:val="center"/>
              <w:rPr>
                <w:del w:id="5576" w:author="Maribel" w:date="2018-05-29T02:52:00Z"/>
                <w:moveFrom w:id="5577" w:author="Maribel" w:date="2018-05-13T19:39:00Z"/>
                <w:lang w:val="es-ES"/>
              </w:rPr>
            </w:pPr>
            <w:moveFrom w:id="5578" w:author="Maribel" w:date="2018-05-13T19:39:00Z">
              <w:del w:id="5579" w:author="Maribel" w:date="2018-05-29T02:52:00Z">
                <w:r w:rsidDel="002C6FDF">
                  <w:rPr>
                    <w:noProof/>
                  </w:rPr>
                  <w:drawing>
                    <wp:inline distT="0" distB="0" distL="0" distR="0" wp14:anchorId="0880DEE0" wp14:editId="52F2F45E">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79225" cy="2852566"/>
                              </a:xfrm>
                              <a:prstGeom prst="rect">
                                <a:avLst/>
                              </a:prstGeom>
                            </pic:spPr>
                          </pic:pic>
                        </a:graphicData>
                      </a:graphic>
                    </wp:inline>
                  </w:drawing>
                </w:r>
              </w:del>
            </w:moveFrom>
          </w:p>
        </w:tc>
      </w:tr>
      <w:tr w:rsidR="00E436F9" w:rsidRPr="00B937CA" w:rsidDel="002C6FDF" w14:paraId="554DDFE2" w14:textId="42921A7A" w:rsidTr="00805BCE">
        <w:trPr>
          <w:del w:id="5580" w:author="Maribel" w:date="2018-05-29T02:52:00Z"/>
        </w:trPr>
        <w:tc>
          <w:tcPr>
            <w:tcW w:w="9350" w:type="dxa"/>
          </w:tcPr>
          <w:p w14:paraId="6333CD0A" w14:textId="50B172E8" w:rsidR="00E436F9" w:rsidDel="002C6FDF" w:rsidRDefault="004308E2" w:rsidP="004308E2">
            <w:pPr>
              <w:jc w:val="center"/>
              <w:rPr>
                <w:del w:id="5581" w:author="Maribel" w:date="2018-05-29T02:52:00Z"/>
                <w:moveFrom w:id="5582" w:author="Maribel" w:date="2018-05-13T19:39:00Z"/>
                <w:lang w:val="es-ES"/>
              </w:rPr>
            </w:pPr>
            <w:moveFrom w:id="5583" w:author="Maribel" w:date="2018-05-13T19:39:00Z">
              <w:del w:id="5584" w:author="Maribel" w:date="2018-05-29T02:52:00Z">
                <w:r w:rsidDel="002C6FDF">
                  <w:rPr>
                    <w:lang w:val="es-ES"/>
                  </w:rPr>
                  <w:delText>Complemento a uno de 4 bits (4-Bit One’s Complement)</w:delText>
                </w:r>
              </w:del>
            </w:moveFrom>
          </w:p>
        </w:tc>
      </w:tr>
    </w:tbl>
    <w:p w14:paraId="2792C67B" w14:textId="77777777" w:rsidR="00E436F9" w:rsidRPr="00E436F9" w:rsidDel="002663EB" w:rsidRDefault="00E436F9" w:rsidP="00E436F9">
      <w:pPr>
        <w:rPr>
          <w:moveFrom w:id="5585" w:author="Maribel" w:date="2018-05-13T19:39:00Z"/>
          <w:lang w:val="es-ES"/>
        </w:rPr>
      </w:pPr>
    </w:p>
    <w:p w14:paraId="44D52D4E" w14:textId="4615E789" w:rsidR="00E755B6" w:rsidRPr="00AB2184" w:rsidDel="00B11DAE" w:rsidRDefault="002D5366">
      <w:pPr>
        <w:pStyle w:val="Prrafodelista"/>
        <w:numPr>
          <w:ilvl w:val="2"/>
          <w:numId w:val="5"/>
        </w:numPr>
        <w:rPr>
          <w:del w:id="5586" w:author="Maribel" w:date="2018-05-29T02:53:00Z"/>
          <w:lang w:val="es-ES"/>
        </w:rPr>
        <w:pPrChange w:id="5587" w:author="Maribel" w:date="2018-05-29T02:53:00Z">
          <w:pPr/>
        </w:pPrChange>
      </w:pPr>
      <w:moveFrom w:id="5588" w:author="Maribel" w:date="2018-05-13T19:39:00Z">
        <w:r w:rsidRPr="00AB2184" w:rsidDel="002663EB">
          <w:rPr>
            <w:lang w:val="es-ES"/>
          </w:rPr>
          <w:t>Igual que el AND de 4 bits. En este caso, se utilizan puertas lógicas NOT.</w:t>
        </w:r>
      </w:moveFrom>
      <w:moveFromRangeEnd w:id="5476"/>
    </w:p>
    <w:p w14:paraId="4D72C0D3" w14:textId="312EC36A" w:rsidR="003A096C" w:rsidRPr="004F5B4C" w:rsidRDefault="003A096C">
      <w:pPr>
        <w:pStyle w:val="Prrafodelista"/>
        <w:numPr>
          <w:ilvl w:val="2"/>
          <w:numId w:val="5"/>
        </w:numPr>
        <w:rPr>
          <w:ins w:id="5589" w:author="Maribel" w:date="2018-05-13T19:40:00Z"/>
          <w:b/>
          <w:sz w:val="28"/>
          <w:lang w:val="es-ES"/>
          <w:rPrChange w:id="5590" w:author="Maribel" w:date="2018-05-13T19:41:00Z">
            <w:rPr>
              <w:ins w:id="5591" w:author="Maribel" w:date="2018-05-13T19:40:00Z"/>
              <w:b/>
              <w:lang w:val="es-ES"/>
            </w:rPr>
          </w:rPrChange>
        </w:rPr>
        <w:pPrChange w:id="5592" w:author="Maribel" w:date="2018-05-29T02:53:00Z">
          <w:pPr>
            <w:pStyle w:val="Prrafodelista"/>
            <w:numPr>
              <w:ilvl w:val="1"/>
              <w:numId w:val="5"/>
            </w:numPr>
            <w:ind w:left="1080" w:hanging="720"/>
          </w:pPr>
        </w:pPrChange>
      </w:pPr>
      <w:ins w:id="5593" w:author="Maribel" w:date="2018-05-13T19:40:00Z">
        <w:r w:rsidRPr="004F5B4C">
          <w:rPr>
            <w:b/>
            <w:sz w:val="28"/>
            <w:lang w:val="es-ES"/>
            <w:rPrChange w:id="5594" w:author="Maribel" w:date="2018-05-13T19:41:00Z">
              <w:rPr>
                <w:b/>
                <w:lang w:val="es-ES"/>
              </w:rPr>
            </w:rPrChange>
          </w:rPr>
          <w:t>Circuitos útiles</w:t>
        </w:r>
      </w:ins>
    </w:p>
    <w:p w14:paraId="4137F442" w14:textId="7AB736E9" w:rsidR="00E755B6" w:rsidRPr="00B937CA" w:rsidRDefault="001322C2">
      <w:pPr>
        <w:pStyle w:val="Prrafodelista"/>
        <w:numPr>
          <w:ilvl w:val="3"/>
          <w:numId w:val="5"/>
        </w:numPr>
        <w:rPr>
          <w:ins w:id="5595" w:author="Maribel" w:date="2018-05-29T16:48:00Z"/>
          <w:b/>
          <w:lang w:val="es-ES"/>
          <w:rPrChange w:id="5596" w:author="Maribel" w:date="2018-05-29T16:48:00Z">
            <w:rPr>
              <w:ins w:id="5597" w:author="Maribel" w:date="2018-05-29T16:48:00Z"/>
              <w:b/>
              <w:sz w:val="28"/>
              <w:lang w:val="es-ES"/>
            </w:rPr>
          </w:rPrChange>
        </w:rPr>
      </w:pPr>
      <w:r w:rsidRPr="004F5B4C">
        <w:rPr>
          <w:b/>
          <w:sz w:val="28"/>
          <w:lang w:val="es-ES"/>
          <w:rPrChange w:id="5598" w:author="Maribel" w:date="2018-05-13T19:41:00Z">
            <w:rPr>
              <w:b/>
              <w:lang w:val="es-ES"/>
            </w:rPr>
          </w:rPrChange>
        </w:rPr>
        <w:t>Multipl</w:t>
      </w:r>
      <w:r w:rsidR="00947ECD" w:rsidRPr="004F5B4C">
        <w:rPr>
          <w:b/>
          <w:sz w:val="28"/>
          <w:lang w:val="es-ES"/>
          <w:rPrChange w:id="5599" w:author="Maribel" w:date="2018-05-13T19:41:00Z">
            <w:rPr>
              <w:b/>
              <w:lang w:val="es-ES"/>
            </w:rPr>
          </w:rPrChange>
        </w:rPr>
        <w:t>e</w:t>
      </w:r>
      <w:r w:rsidRPr="004F5B4C">
        <w:rPr>
          <w:b/>
          <w:sz w:val="28"/>
          <w:lang w:val="es-ES"/>
          <w:rPrChange w:id="5600" w:author="Maribel" w:date="2018-05-13T19:41:00Z">
            <w:rPr>
              <w:b/>
              <w:lang w:val="es-ES"/>
            </w:rPr>
          </w:rPrChange>
        </w:rPr>
        <w:t xml:space="preserve">xor de 16 a 4 (16-To-4 </w:t>
      </w:r>
      <w:proofErr w:type="spellStart"/>
      <w:r w:rsidRPr="004F5B4C">
        <w:rPr>
          <w:b/>
          <w:sz w:val="28"/>
          <w:lang w:val="es-ES"/>
          <w:rPrChange w:id="5601" w:author="Maribel" w:date="2018-05-13T19:41:00Z">
            <w:rPr>
              <w:b/>
              <w:lang w:val="es-ES"/>
            </w:rPr>
          </w:rPrChange>
        </w:rPr>
        <w:t>Multiplexer</w:t>
      </w:r>
      <w:proofErr w:type="spellEnd"/>
      <w:r w:rsidRPr="004F5B4C">
        <w:rPr>
          <w:b/>
          <w:sz w:val="28"/>
          <w:lang w:val="es-ES"/>
          <w:rPrChange w:id="5602" w:author="Maribel" w:date="2018-05-13T19:41:00Z">
            <w:rPr>
              <w:b/>
              <w:lang w:val="es-ES"/>
            </w:rPr>
          </w:rPrChange>
        </w:rPr>
        <w:t>)</w:t>
      </w:r>
    </w:p>
    <w:p w14:paraId="57157FB6" w14:textId="0C4EA6E1" w:rsidR="005B0F0C" w:rsidRDefault="00B937CA" w:rsidP="00B937CA">
      <w:pPr>
        <w:rPr>
          <w:ins w:id="5603" w:author="Maribel" w:date="2018-05-29T16:58:00Z"/>
          <w:lang w:val="es-ES"/>
        </w:rPr>
      </w:pPr>
      <w:ins w:id="5604" w:author="Maribel" w:date="2018-05-29T16:48:00Z">
        <w:r w:rsidRPr="00986692">
          <w:rPr>
            <w:lang w:val="es-ES"/>
            <w:rPrChange w:id="5605" w:author="Maribel" w:date="2018-05-29T16:53:00Z">
              <w:rPr>
                <w:b/>
                <w:lang w:val="es-ES"/>
              </w:rPr>
            </w:rPrChange>
          </w:rPr>
          <w:t>Buscamos u</w:t>
        </w:r>
      </w:ins>
      <w:ins w:id="5606" w:author="Maribel" w:date="2018-05-29T16:49:00Z">
        <w:r w:rsidRPr="00986692">
          <w:rPr>
            <w:lang w:val="es-ES"/>
            <w:rPrChange w:id="5607" w:author="Maribel" w:date="2018-05-29T16:53:00Z">
              <w:rPr>
                <w:b/>
                <w:lang w:val="es-ES"/>
              </w:rPr>
            </w:rPrChange>
          </w:rPr>
          <w:t>n circuito que reciba un valor por entrada y nos devuelva un resultado dependiendo de ese valor, simulando un selector de datos. El valor de entrada representa una</w:t>
        </w:r>
      </w:ins>
      <w:ins w:id="5608" w:author="Maribel" w:date="2018-05-29T16:50:00Z">
        <w:r w:rsidRPr="00986692">
          <w:rPr>
            <w:lang w:val="es-ES"/>
            <w:rPrChange w:id="5609" w:author="Maribel" w:date="2018-05-29T16:53:00Z">
              <w:rPr>
                <w:b/>
                <w:lang w:val="es-ES"/>
              </w:rPr>
            </w:rPrChange>
          </w:rPr>
          <w:t xml:space="preserve"> de las operaciones que puede llevar a cabo la ALU.</w:t>
        </w:r>
      </w:ins>
      <w:ins w:id="5610" w:author="Maribel" w:date="2018-05-29T16:51:00Z">
        <w:r w:rsidRPr="00986692">
          <w:rPr>
            <w:lang w:val="es-ES"/>
            <w:rPrChange w:id="5611" w:author="Maribel" w:date="2018-05-29T16:53:00Z">
              <w:rPr>
                <w:b/>
                <w:lang w:val="es-ES"/>
              </w:rPr>
            </w:rPrChange>
          </w:rPr>
          <w:t xml:space="preserve"> El valor de salida es el resultado d</w:t>
        </w:r>
      </w:ins>
      <w:ins w:id="5612" w:author="Maribel" w:date="2018-05-29T16:52:00Z">
        <w:r w:rsidRPr="00986692">
          <w:rPr>
            <w:lang w:val="es-ES"/>
            <w:rPrChange w:id="5613" w:author="Maribel" w:date="2018-05-29T16:53:00Z">
              <w:rPr>
                <w:b/>
                <w:lang w:val="es-ES"/>
              </w:rPr>
            </w:rPrChange>
          </w:rPr>
          <w:t xml:space="preserve">e aplicar la operación seleccionada sobre </w:t>
        </w:r>
      </w:ins>
      <w:ins w:id="5614" w:author="Maribel" w:date="2018-05-29T16:53:00Z">
        <w:r w:rsidRPr="00986692">
          <w:rPr>
            <w:lang w:val="es-ES"/>
            <w:rPrChange w:id="5615" w:author="Maribel" w:date="2018-05-29T16:53:00Z">
              <w:rPr>
                <w:b/>
                <w:lang w:val="es-ES"/>
              </w:rPr>
            </w:rPrChange>
          </w:rPr>
          <w:t>las entradas A y B.</w:t>
        </w:r>
        <w:r w:rsidR="005315A4">
          <w:rPr>
            <w:lang w:val="es-ES"/>
          </w:rPr>
          <w:t xml:space="preserve"> En este caso, la entrada será de 4 bits</w:t>
        </w:r>
      </w:ins>
      <w:ins w:id="5616" w:author="Maribel" w:date="2018-05-29T16:57:00Z">
        <w:r w:rsidR="005B0F0C">
          <w:rPr>
            <w:lang w:val="es-ES"/>
          </w:rPr>
          <w:t>. Se puede implementar con puertas AND, como en el siguiente ejemplo con 2 bits de selección y una salida</w:t>
        </w:r>
      </w:ins>
      <w:ins w:id="5617" w:author="Maribel" w:date="2018-05-29T16:58:00Z">
        <w:r w:rsidR="008648F6">
          <w:rPr>
            <w:lang w:val="es-ES"/>
          </w:rPr>
          <w:t xml:space="preserve"> (*** poner dibujo)</w:t>
        </w:r>
      </w:ins>
      <w:ins w:id="5618" w:author="Maribel" w:date="2018-05-29T16:57:00Z">
        <w:r w:rsidR="005B0F0C">
          <w:rPr>
            <w:lang w:val="es-ES"/>
          </w:rPr>
          <w:t>:</w:t>
        </w:r>
      </w:ins>
    </w:p>
    <w:p w14:paraId="6D2AC0DD" w14:textId="77777777" w:rsidR="005B0F0C" w:rsidRDefault="005B0F0C" w:rsidP="00B937CA">
      <w:pPr>
        <w:rPr>
          <w:ins w:id="5619" w:author="Maribel" w:date="2018-05-29T16:57:00Z"/>
          <w:lang w:val="es-ES"/>
        </w:rPr>
      </w:pPr>
    </w:p>
    <w:p w14:paraId="61C281A7" w14:textId="56AE554C" w:rsidR="00B937CA" w:rsidRDefault="005B0F0C" w:rsidP="00B937CA">
      <w:pPr>
        <w:rPr>
          <w:ins w:id="5620" w:author="Maribel" w:date="2018-05-29T16:53:00Z"/>
          <w:lang w:val="es-ES"/>
        </w:rPr>
      </w:pPr>
      <w:ins w:id="5621" w:author="Maribel" w:date="2018-05-29T16:57:00Z">
        <w:r>
          <w:rPr>
            <w:lang w:val="es-ES"/>
          </w:rPr>
          <w:t>l</w:t>
        </w:r>
      </w:ins>
      <w:ins w:id="5622" w:author="Maribel" w:date="2018-05-29T16:53:00Z">
        <w:r w:rsidR="005315A4">
          <w:rPr>
            <w:lang w:val="es-ES"/>
          </w:rPr>
          <w:t>a tabla de verdad será la siguiente:</w:t>
        </w:r>
      </w:ins>
    </w:p>
    <w:tbl>
      <w:tblPr>
        <w:tblStyle w:val="Tablaconcuadrcula"/>
        <w:tblW w:w="0" w:type="auto"/>
        <w:tblLook w:val="04A0" w:firstRow="1" w:lastRow="0" w:firstColumn="1" w:lastColumn="0" w:noHBand="0" w:noVBand="1"/>
      </w:tblPr>
      <w:tblGrid>
        <w:gridCol w:w="622"/>
        <w:gridCol w:w="623"/>
        <w:gridCol w:w="623"/>
        <w:gridCol w:w="623"/>
        <w:gridCol w:w="745"/>
        <w:tblGridChange w:id="5623">
          <w:tblGrid>
            <w:gridCol w:w="2336"/>
            <w:gridCol w:w="155"/>
            <w:gridCol w:w="745"/>
            <w:gridCol w:w="1438"/>
            <w:gridCol w:w="2338"/>
            <w:gridCol w:w="2338"/>
            <w:gridCol w:w="2338"/>
          </w:tblGrid>
        </w:tblGridChange>
      </w:tblGrid>
      <w:tr w:rsidR="005315A4" w14:paraId="6C94381A" w14:textId="796505AD" w:rsidTr="005B0F0C">
        <w:trPr>
          <w:ins w:id="5624" w:author="Maribel" w:date="2018-05-29T16:54:00Z"/>
        </w:trPr>
        <w:tc>
          <w:tcPr>
            <w:tcW w:w="2491" w:type="dxa"/>
            <w:gridSpan w:val="4"/>
          </w:tcPr>
          <w:p w14:paraId="7E3BF721" w14:textId="1CD92580" w:rsidR="005315A4" w:rsidRDefault="005315A4" w:rsidP="00B937CA">
            <w:pPr>
              <w:rPr>
                <w:ins w:id="5625" w:author="Maribel" w:date="2018-05-29T16:54:00Z"/>
                <w:lang w:val="es-ES"/>
              </w:rPr>
            </w:pPr>
            <w:ins w:id="5626" w:author="Maribel" w:date="2018-05-29T16:55:00Z">
              <w:r>
                <w:rPr>
                  <w:lang w:val="es-ES"/>
                </w:rPr>
                <w:t>Entrada</w:t>
              </w:r>
            </w:ins>
          </w:p>
        </w:tc>
        <w:tc>
          <w:tcPr>
            <w:tcW w:w="623" w:type="dxa"/>
          </w:tcPr>
          <w:p w14:paraId="3397C578" w14:textId="145D7579" w:rsidR="005315A4" w:rsidRDefault="005315A4" w:rsidP="00B937CA">
            <w:pPr>
              <w:rPr>
                <w:ins w:id="5627" w:author="Maribel" w:date="2018-05-29T16:54:00Z"/>
                <w:lang w:val="es-ES"/>
              </w:rPr>
            </w:pPr>
            <w:ins w:id="5628" w:author="Maribel" w:date="2018-05-29T16:55:00Z">
              <w:r>
                <w:rPr>
                  <w:lang w:val="es-ES"/>
                </w:rPr>
                <w:t>Salida</w:t>
              </w:r>
            </w:ins>
          </w:p>
        </w:tc>
      </w:tr>
      <w:tr w:rsidR="005315A4" w14:paraId="35617AFF" w14:textId="607F5DBD" w:rsidTr="005315A4">
        <w:tblPrEx>
          <w:tblW w:w="0" w:type="auto"/>
          <w:tblPrExChange w:id="5629" w:author="Maribel" w:date="2018-05-29T16:55:00Z">
            <w:tblPrEx>
              <w:tblW w:w="0" w:type="auto"/>
            </w:tblPrEx>
          </w:tblPrExChange>
        </w:tblPrEx>
        <w:trPr>
          <w:ins w:id="5630" w:author="Maribel" w:date="2018-05-29T16:54:00Z"/>
        </w:trPr>
        <w:tc>
          <w:tcPr>
            <w:tcW w:w="622" w:type="dxa"/>
            <w:tcPrChange w:id="5631" w:author="Maribel" w:date="2018-05-29T16:55:00Z">
              <w:tcPr>
                <w:tcW w:w="2336" w:type="dxa"/>
              </w:tcPr>
            </w:tcPrChange>
          </w:tcPr>
          <w:p w14:paraId="0D393615" w14:textId="3782103E" w:rsidR="005315A4" w:rsidRDefault="005315A4" w:rsidP="00B937CA">
            <w:pPr>
              <w:rPr>
                <w:ins w:id="5632" w:author="Maribel" w:date="2018-05-29T16:54:00Z"/>
                <w:lang w:val="es-ES"/>
              </w:rPr>
            </w:pPr>
            <w:ins w:id="5633" w:author="Maribel" w:date="2018-05-29T16:55:00Z">
              <w:r>
                <w:rPr>
                  <w:lang w:val="es-ES"/>
                </w:rPr>
                <w:t>S0</w:t>
              </w:r>
            </w:ins>
          </w:p>
        </w:tc>
        <w:tc>
          <w:tcPr>
            <w:tcW w:w="623" w:type="dxa"/>
            <w:tcPrChange w:id="5634" w:author="Maribel" w:date="2018-05-29T16:55:00Z">
              <w:tcPr>
                <w:tcW w:w="2338" w:type="dxa"/>
                <w:gridSpan w:val="3"/>
              </w:tcPr>
            </w:tcPrChange>
          </w:tcPr>
          <w:p w14:paraId="66DC8830" w14:textId="46BA01F7" w:rsidR="005315A4" w:rsidRDefault="005315A4" w:rsidP="00B937CA">
            <w:pPr>
              <w:rPr>
                <w:ins w:id="5635" w:author="Maribel" w:date="2018-05-29T16:54:00Z"/>
                <w:lang w:val="es-ES"/>
              </w:rPr>
            </w:pPr>
            <w:ins w:id="5636" w:author="Maribel" w:date="2018-05-29T16:55:00Z">
              <w:r>
                <w:rPr>
                  <w:lang w:val="es-ES"/>
                </w:rPr>
                <w:t>S1</w:t>
              </w:r>
            </w:ins>
          </w:p>
        </w:tc>
        <w:tc>
          <w:tcPr>
            <w:tcW w:w="623" w:type="dxa"/>
            <w:tcPrChange w:id="5637" w:author="Maribel" w:date="2018-05-29T16:55:00Z">
              <w:tcPr>
                <w:tcW w:w="2338" w:type="dxa"/>
              </w:tcPr>
            </w:tcPrChange>
          </w:tcPr>
          <w:p w14:paraId="2A047F05" w14:textId="78F9FCBD" w:rsidR="005315A4" w:rsidRDefault="005315A4" w:rsidP="00B937CA">
            <w:pPr>
              <w:rPr>
                <w:ins w:id="5638" w:author="Maribel" w:date="2018-05-29T16:54:00Z"/>
                <w:lang w:val="es-ES"/>
              </w:rPr>
            </w:pPr>
            <w:ins w:id="5639" w:author="Maribel" w:date="2018-05-29T16:55:00Z">
              <w:r>
                <w:rPr>
                  <w:lang w:val="es-ES"/>
                </w:rPr>
                <w:t>S2</w:t>
              </w:r>
            </w:ins>
          </w:p>
        </w:tc>
        <w:tc>
          <w:tcPr>
            <w:tcW w:w="623" w:type="dxa"/>
            <w:tcPrChange w:id="5640" w:author="Maribel" w:date="2018-05-29T16:55:00Z">
              <w:tcPr>
                <w:tcW w:w="2338" w:type="dxa"/>
              </w:tcPr>
            </w:tcPrChange>
          </w:tcPr>
          <w:p w14:paraId="4650FE69" w14:textId="273FFD9C" w:rsidR="005315A4" w:rsidRDefault="005315A4" w:rsidP="00B937CA">
            <w:pPr>
              <w:rPr>
                <w:ins w:id="5641" w:author="Maribel" w:date="2018-05-29T16:54:00Z"/>
                <w:lang w:val="es-ES"/>
              </w:rPr>
            </w:pPr>
            <w:ins w:id="5642" w:author="Maribel" w:date="2018-05-29T16:55:00Z">
              <w:r>
                <w:rPr>
                  <w:lang w:val="es-ES"/>
                </w:rPr>
                <w:t>S3</w:t>
              </w:r>
            </w:ins>
          </w:p>
        </w:tc>
        <w:tc>
          <w:tcPr>
            <w:tcW w:w="623" w:type="dxa"/>
            <w:tcPrChange w:id="5643" w:author="Maribel" w:date="2018-05-29T16:55:00Z">
              <w:tcPr>
                <w:tcW w:w="2338" w:type="dxa"/>
              </w:tcPr>
            </w:tcPrChange>
          </w:tcPr>
          <w:p w14:paraId="113C1100" w14:textId="6070517C" w:rsidR="005315A4" w:rsidRDefault="005315A4" w:rsidP="00B937CA">
            <w:pPr>
              <w:rPr>
                <w:ins w:id="5644" w:author="Maribel" w:date="2018-05-29T16:54:00Z"/>
                <w:lang w:val="es-ES"/>
              </w:rPr>
            </w:pPr>
            <w:ins w:id="5645" w:author="Maribel" w:date="2018-05-29T16:55:00Z">
              <w:r>
                <w:rPr>
                  <w:lang w:val="es-ES"/>
                </w:rPr>
                <w:t>Q</w:t>
              </w:r>
            </w:ins>
          </w:p>
        </w:tc>
      </w:tr>
      <w:tr w:rsidR="005315A4" w14:paraId="2E5D38E0" w14:textId="4864F1B6" w:rsidTr="005315A4">
        <w:tblPrEx>
          <w:tblW w:w="0" w:type="auto"/>
          <w:tblPrExChange w:id="5646" w:author="Maribel" w:date="2018-05-29T16:55:00Z">
            <w:tblPrEx>
              <w:tblW w:w="0" w:type="auto"/>
            </w:tblPrEx>
          </w:tblPrExChange>
        </w:tblPrEx>
        <w:trPr>
          <w:ins w:id="5647" w:author="Maribel" w:date="2018-05-29T16:54:00Z"/>
        </w:trPr>
        <w:tc>
          <w:tcPr>
            <w:tcW w:w="622" w:type="dxa"/>
            <w:tcPrChange w:id="5648" w:author="Maribel" w:date="2018-05-29T16:55:00Z">
              <w:tcPr>
                <w:tcW w:w="2336" w:type="dxa"/>
              </w:tcPr>
            </w:tcPrChange>
          </w:tcPr>
          <w:p w14:paraId="77B84F24" w14:textId="3D6C727E" w:rsidR="005315A4" w:rsidRDefault="005315A4" w:rsidP="00B937CA">
            <w:pPr>
              <w:rPr>
                <w:ins w:id="5649" w:author="Maribel" w:date="2018-05-29T16:54:00Z"/>
                <w:lang w:val="es-ES"/>
              </w:rPr>
            </w:pPr>
            <w:ins w:id="5650" w:author="Maribel" w:date="2018-05-29T16:56:00Z">
              <w:r>
                <w:rPr>
                  <w:lang w:val="es-ES"/>
                </w:rPr>
                <w:t>0</w:t>
              </w:r>
            </w:ins>
          </w:p>
        </w:tc>
        <w:tc>
          <w:tcPr>
            <w:tcW w:w="623" w:type="dxa"/>
            <w:tcPrChange w:id="5651" w:author="Maribel" w:date="2018-05-29T16:55:00Z">
              <w:tcPr>
                <w:tcW w:w="2338" w:type="dxa"/>
                <w:gridSpan w:val="3"/>
              </w:tcPr>
            </w:tcPrChange>
          </w:tcPr>
          <w:p w14:paraId="74C1155B" w14:textId="25709C37" w:rsidR="005315A4" w:rsidRDefault="005315A4" w:rsidP="00B937CA">
            <w:pPr>
              <w:rPr>
                <w:ins w:id="5652" w:author="Maribel" w:date="2018-05-29T16:54:00Z"/>
                <w:lang w:val="es-ES"/>
              </w:rPr>
            </w:pPr>
            <w:ins w:id="5653" w:author="Maribel" w:date="2018-05-29T16:56:00Z">
              <w:r>
                <w:rPr>
                  <w:lang w:val="es-ES"/>
                </w:rPr>
                <w:t>0</w:t>
              </w:r>
            </w:ins>
          </w:p>
        </w:tc>
        <w:tc>
          <w:tcPr>
            <w:tcW w:w="623" w:type="dxa"/>
            <w:tcPrChange w:id="5654" w:author="Maribel" w:date="2018-05-29T16:55:00Z">
              <w:tcPr>
                <w:tcW w:w="2338" w:type="dxa"/>
              </w:tcPr>
            </w:tcPrChange>
          </w:tcPr>
          <w:p w14:paraId="01850853" w14:textId="0256641E" w:rsidR="005315A4" w:rsidRDefault="005315A4" w:rsidP="00B937CA">
            <w:pPr>
              <w:rPr>
                <w:ins w:id="5655" w:author="Maribel" w:date="2018-05-29T16:54:00Z"/>
                <w:lang w:val="es-ES"/>
              </w:rPr>
            </w:pPr>
            <w:ins w:id="5656" w:author="Maribel" w:date="2018-05-29T16:56:00Z">
              <w:r>
                <w:rPr>
                  <w:lang w:val="es-ES"/>
                </w:rPr>
                <w:t>0</w:t>
              </w:r>
            </w:ins>
          </w:p>
        </w:tc>
        <w:tc>
          <w:tcPr>
            <w:tcW w:w="623" w:type="dxa"/>
            <w:tcPrChange w:id="5657" w:author="Maribel" w:date="2018-05-29T16:55:00Z">
              <w:tcPr>
                <w:tcW w:w="2338" w:type="dxa"/>
              </w:tcPr>
            </w:tcPrChange>
          </w:tcPr>
          <w:p w14:paraId="344655F0" w14:textId="5CF0FEB8" w:rsidR="005315A4" w:rsidRDefault="005315A4" w:rsidP="00B937CA">
            <w:pPr>
              <w:rPr>
                <w:ins w:id="5658" w:author="Maribel" w:date="2018-05-29T16:54:00Z"/>
                <w:lang w:val="es-ES"/>
              </w:rPr>
            </w:pPr>
            <w:ins w:id="5659" w:author="Maribel" w:date="2018-05-29T16:55:00Z">
              <w:r>
                <w:rPr>
                  <w:lang w:val="es-ES"/>
                </w:rPr>
                <w:t>0</w:t>
              </w:r>
            </w:ins>
          </w:p>
        </w:tc>
        <w:tc>
          <w:tcPr>
            <w:tcW w:w="623" w:type="dxa"/>
            <w:tcPrChange w:id="5660" w:author="Maribel" w:date="2018-05-29T16:55:00Z">
              <w:tcPr>
                <w:tcW w:w="2338" w:type="dxa"/>
              </w:tcPr>
            </w:tcPrChange>
          </w:tcPr>
          <w:p w14:paraId="63999C3F" w14:textId="17A0C334" w:rsidR="005315A4" w:rsidRDefault="004C06A3" w:rsidP="00B937CA">
            <w:pPr>
              <w:rPr>
                <w:ins w:id="5661" w:author="Maribel" w:date="2018-05-29T16:54:00Z"/>
                <w:lang w:val="es-ES"/>
              </w:rPr>
            </w:pPr>
            <w:ins w:id="5662" w:author="Maribel" w:date="2018-05-29T16:56:00Z">
              <w:r>
                <w:rPr>
                  <w:lang w:val="es-ES"/>
                </w:rPr>
                <w:t>D0</w:t>
              </w:r>
            </w:ins>
          </w:p>
        </w:tc>
      </w:tr>
      <w:tr w:rsidR="005315A4" w14:paraId="7B83B3FA" w14:textId="170C0185" w:rsidTr="005315A4">
        <w:tblPrEx>
          <w:tblW w:w="0" w:type="auto"/>
          <w:tblPrExChange w:id="5663" w:author="Maribel" w:date="2018-05-29T16:55:00Z">
            <w:tblPrEx>
              <w:tblW w:w="0" w:type="auto"/>
            </w:tblPrEx>
          </w:tblPrExChange>
        </w:tblPrEx>
        <w:trPr>
          <w:ins w:id="5664" w:author="Maribel" w:date="2018-05-29T16:54:00Z"/>
        </w:trPr>
        <w:tc>
          <w:tcPr>
            <w:tcW w:w="622" w:type="dxa"/>
            <w:tcPrChange w:id="5665" w:author="Maribel" w:date="2018-05-29T16:55:00Z">
              <w:tcPr>
                <w:tcW w:w="2336" w:type="dxa"/>
              </w:tcPr>
            </w:tcPrChange>
          </w:tcPr>
          <w:p w14:paraId="495BA3BE" w14:textId="047119C7" w:rsidR="005315A4" w:rsidRDefault="005315A4" w:rsidP="00B937CA">
            <w:pPr>
              <w:rPr>
                <w:ins w:id="5666" w:author="Maribel" w:date="2018-05-29T16:54:00Z"/>
                <w:lang w:val="es-ES"/>
              </w:rPr>
            </w:pPr>
            <w:ins w:id="5667" w:author="Maribel" w:date="2018-05-29T16:56:00Z">
              <w:r>
                <w:rPr>
                  <w:lang w:val="es-ES"/>
                </w:rPr>
                <w:t>0</w:t>
              </w:r>
            </w:ins>
          </w:p>
        </w:tc>
        <w:tc>
          <w:tcPr>
            <w:tcW w:w="623" w:type="dxa"/>
            <w:tcPrChange w:id="5668" w:author="Maribel" w:date="2018-05-29T16:55:00Z">
              <w:tcPr>
                <w:tcW w:w="2338" w:type="dxa"/>
                <w:gridSpan w:val="3"/>
              </w:tcPr>
            </w:tcPrChange>
          </w:tcPr>
          <w:p w14:paraId="5BA59CF8" w14:textId="6C25C338" w:rsidR="005315A4" w:rsidRDefault="005315A4" w:rsidP="00B937CA">
            <w:pPr>
              <w:rPr>
                <w:ins w:id="5669" w:author="Maribel" w:date="2018-05-29T16:54:00Z"/>
                <w:lang w:val="es-ES"/>
              </w:rPr>
            </w:pPr>
            <w:ins w:id="5670" w:author="Maribel" w:date="2018-05-29T16:56:00Z">
              <w:r>
                <w:rPr>
                  <w:lang w:val="es-ES"/>
                </w:rPr>
                <w:t>0</w:t>
              </w:r>
            </w:ins>
          </w:p>
        </w:tc>
        <w:tc>
          <w:tcPr>
            <w:tcW w:w="623" w:type="dxa"/>
            <w:tcPrChange w:id="5671" w:author="Maribel" w:date="2018-05-29T16:55:00Z">
              <w:tcPr>
                <w:tcW w:w="2338" w:type="dxa"/>
              </w:tcPr>
            </w:tcPrChange>
          </w:tcPr>
          <w:p w14:paraId="0C756C74" w14:textId="474B736B" w:rsidR="005315A4" w:rsidRDefault="005315A4" w:rsidP="00B937CA">
            <w:pPr>
              <w:rPr>
                <w:ins w:id="5672" w:author="Maribel" w:date="2018-05-29T16:54:00Z"/>
                <w:lang w:val="es-ES"/>
              </w:rPr>
            </w:pPr>
            <w:ins w:id="5673" w:author="Maribel" w:date="2018-05-29T16:56:00Z">
              <w:r>
                <w:rPr>
                  <w:lang w:val="es-ES"/>
                </w:rPr>
                <w:t>0</w:t>
              </w:r>
            </w:ins>
          </w:p>
        </w:tc>
        <w:tc>
          <w:tcPr>
            <w:tcW w:w="623" w:type="dxa"/>
            <w:tcPrChange w:id="5674" w:author="Maribel" w:date="2018-05-29T16:55:00Z">
              <w:tcPr>
                <w:tcW w:w="2338" w:type="dxa"/>
              </w:tcPr>
            </w:tcPrChange>
          </w:tcPr>
          <w:p w14:paraId="1C177BBF" w14:textId="2468C9C3" w:rsidR="005315A4" w:rsidRDefault="005315A4" w:rsidP="00B937CA">
            <w:pPr>
              <w:rPr>
                <w:ins w:id="5675" w:author="Maribel" w:date="2018-05-29T16:54:00Z"/>
                <w:lang w:val="es-ES"/>
              </w:rPr>
            </w:pPr>
            <w:ins w:id="5676" w:author="Maribel" w:date="2018-05-29T16:55:00Z">
              <w:r>
                <w:rPr>
                  <w:lang w:val="es-ES"/>
                </w:rPr>
                <w:t>1</w:t>
              </w:r>
            </w:ins>
          </w:p>
        </w:tc>
        <w:tc>
          <w:tcPr>
            <w:tcW w:w="623" w:type="dxa"/>
            <w:tcPrChange w:id="5677" w:author="Maribel" w:date="2018-05-29T16:55:00Z">
              <w:tcPr>
                <w:tcW w:w="2338" w:type="dxa"/>
              </w:tcPr>
            </w:tcPrChange>
          </w:tcPr>
          <w:p w14:paraId="42A2FC9F" w14:textId="11865502" w:rsidR="005315A4" w:rsidRDefault="004C06A3" w:rsidP="00B937CA">
            <w:pPr>
              <w:rPr>
                <w:ins w:id="5678" w:author="Maribel" w:date="2018-05-29T16:54:00Z"/>
                <w:lang w:val="es-ES"/>
              </w:rPr>
            </w:pPr>
            <w:ins w:id="5679" w:author="Maribel" w:date="2018-05-29T16:56:00Z">
              <w:r>
                <w:rPr>
                  <w:lang w:val="es-ES"/>
                </w:rPr>
                <w:t>D1</w:t>
              </w:r>
            </w:ins>
          </w:p>
        </w:tc>
      </w:tr>
      <w:tr w:rsidR="005315A4" w14:paraId="09484E39" w14:textId="01C2272C" w:rsidTr="005315A4">
        <w:tblPrEx>
          <w:tblW w:w="0" w:type="auto"/>
          <w:tblPrExChange w:id="5680" w:author="Maribel" w:date="2018-05-29T16:55:00Z">
            <w:tblPrEx>
              <w:tblW w:w="0" w:type="auto"/>
            </w:tblPrEx>
          </w:tblPrExChange>
        </w:tblPrEx>
        <w:trPr>
          <w:ins w:id="5681" w:author="Maribel" w:date="2018-05-29T16:54:00Z"/>
        </w:trPr>
        <w:tc>
          <w:tcPr>
            <w:tcW w:w="622" w:type="dxa"/>
            <w:tcPrChange w:id="5682" w:author="Maribel" w:date="2018-05-29T16:55:00Z">
              <w:tcPr>
                <w:tcW w:w="2336" w:type="dxa"/>
              </w:tcPr>
            </w:tcPrChange>
          </w:tcPr>
          <w:p w14:paraId="069C6E84" w14:textId="01F6A99C" w:rsidR="005315A4" w:rsidRDefault="005315A4" w:rsidP="00B937CA">
            <w:pPr>
              <w:rPr>
                <w:ins w:id="5683" w:author="Maribel" w:date="2018-05-29T16:54:00Z"/>
                <w:lang w:val="es-ES"/>
              </w:rPr>
            </w:pPr>
            <w:ins w:id="5684" w:author="Maribel" w:date="2018-05-29T16:56:00Z">
              <w:r>
                <w:rPr>
                  <w:lang w:val="es-ES"/>
                </w:rPr>
                <w:t>0</w:t>
              </w:r>
            </w:ins>
          </w:p>
        </w:tc>
        <w:tc>
          <w:tcPr>
            <w:tcW w:w="623" w:type="dxa"/>
            <w:tcPrChange w:id="5685" w:author="Maribel" w:date="2018-05-29T16:55:00Z">
              <w:tcPr>
                <w:tcW w:w="2338" w:type="dxa"/>
                <w:gridSpan w:val="3"/>
              </w:tcPr>
            </w:tcPrChange>
          </w:tcPr>
          <w:p w14:paraId="3A48789F" w14:textId="7FBF21FE" w:rsidR="005315A4" w:rsidRDefault="005315A4" w:rsidP="00B937CA">
            <w:pPr>
              <w:rPr>
                <w:ins w:id="5686" w:author="Maribel" w:date="2018-05-29T16:54:00Z"/>
                <w:lang w:val="es-ES"/>
              </w:rPr>
            </w:pPr>
            <w:ins w:id="5687" w:author="Maribel" w:date="2018-05-29T16:56:00Z">
              <w:r>
                <w:rPr>
                  <w:lang w:val="es-ES"/>
                </w:rPr>
                <w:t>0</w:t>
              </w:r>
            </w:ins>
          </w:p>
        </w:tc>
        <w:tc>
          <w:tcPr>
            <w:tcW w:w="623" w:type="dxa"/>
            <w:tcPrChange w:id="5688" w:author="Maribel" w:date="2018-05-29T16:55:00Z">
              <w:tcPr>
                <w:tcW w:w="2338" w:type="dxa"/>
              </w:tcPr>
            </w:tcPrChange>
          </w:tcPr>
          <w:p w14:paraId="78D8EF2C" w14:textId="3497A345" w:rsidR="005315A4" w:rsidRDefault="005315A4" w:rsidP="00B937CA">
            <w:pPr>
              <w:rPr>
                <w:ins w:id="5689" w:author="Maribel" w:date="2018-05-29T16:54:00Z"/>
                <w:lang w:val="es-ES"/>
              </w:rPr>
            </w:pPr>
            <w:ins w:id="5690" w:author="Maribel" w:date="2018-05-29T16:56:00Z">
              <w:r>
                <w:rPr>
                  <w:lang w:val="es-ES"/>
                </w:rPr>
                <w:t>1</w:t>
              </w:r>
            </w:ins>
          </w:p>
        </w:tc>
        <w:tc>
          <w:tcPr>
            <w:tcW w:w="623" w:type="dxa"/>
            <w:tcPrChange w:id="5691" w:author="Maribel" w:date="2018-05-29T16:55:00Z">
              <w:tcPr>
                <w:tcW w:w="2338" w:type="dxa"/>
              </w:tcPr>
            </w:tcPrChange>
          </w:tcPr>
          <w:p w14:paraId="45CEDF1E" w14:textId="63110D69" w:rsidR="005315A4" w:rsidRDefault="005315A4" w:rsidP="00B937CA">
            <w:pPr>
              <w:rPr>
                <w:ins w:id="5692" w:author="Maribel" w:date="2018-05-29T16:54:00Z"/>
                <w:lang w:val="es-ES"/>
              </w:rPr>
            </w:pPr>
            <w:ins w:id="5693" w:author="Maribel" w:date="2018-05-29T16:55:00Z">
              <w:r>
                <w:rPr>
                  <w:lang w:val="es-ES"/>
                </w:rPr>
                <w:t>0</w:t>
              </w:r>
            </w:ins>
          </w:p>
        </w:tc>
        <w:tc>
          <w:tcPr>
            <w:tcW w:w="623" w:type="dxa"/>
            <w:tcPrChange w:id="5694" w:author="Maribel" w:date="2018-05-29T16:55:00Z">
              <w:tcPr>
                <w:tcW w:w="2338" w:type="dxa"/>
              </w:tcPr>
            </w:tcPrChange>
          </w:tcPr>
          <w:p w14:paraId="10657A6F" w14:textId="1E181B61" w:rsidR="005315A4" w:rsidRDefault="004C06A3" w:rsidP="00B937CA">
            <w:pPr>
              <w:rPr>
                <w:ins w:id="5695" w:author="Maribel" w:date="2018-05-29T16:54:00Z"/>
                <w:lang w:val="es-ES"/>
              </w:rPr>
            </w:pPr>
            <w:ins w:id="5696" w:author="Maribel" w:date="2018-05-29T16:56:00Z">
              <w:r>
                <w:rPr>
                  <w:lang w:val="es-ES"/>
                </w:rPr>
                <w:t>D</w:t>
              </w:r>
            </w:ins>
            <w:ins w:id="5697" w:author="Maribel" w:date="2018-05-29T16:57:00Z">
              <w:r>
                <w:rPr>
                  <w:lang w:val="es-ES"/>
                </w:rPr>
                <w:t>2</w:t>
              </w:r>
            </w:ins>
          </w:p>
        </w:tc>
      </w:tr>
      <w:tr w:rsidR="005315A4" w14:paraId="0C2CEEEE" w14:textId="2016B7B0" w:rsidTr="005315A4">
        <w:tblPrEx>
          <w:tblW w:w="0" w:type="auto"/>
          <w:tblPrExChange w:id="5698" w:author="Maribel" w:date="2018-05-29T16:55:00Z">
            <w:tblPrEx>
              <w:tblW w:w="0" w:type="auto"/>
            </w:tblPrEx>
          </w:tblPrExChange>
        </w:tblPrEx>
        <w:trPr>
          <w:ins w:id="5699" w:author="Maribel" w:date="2018-05-29T16:54:00Z"/>
        </w:trPr>
        <w:tc>
          <w:tcPr>
            <w:tcW w:w="622" w:type="dxa"/>
            <w:tcPrChange w:id="5700" w:author="Maribel" w:date="2018-05-29T16:55:00Z">
              <w:tcPr>
                <w:tcW w:w="2336" w:type="dxa"/>
              </w:tcPr>
            </w:tcPrChange>
          </w:tcPr>
          <w:p w14:paraId="35ED87BF" w14:textId="6ED56FA1" w:rsidR="005315A4" w:rsidRDefault="005315A4" w:rsidP="00B937CA">
            <w:pPr>
              <w:rPr>
                <w:ins w:id="5701" w:author="Maribel" w:date="2018-05-29T16:54:00Z"/>
                <w:lang w:val="es-ES"/>
              </w:rPr>
            </w:pPr>
            <w:ins w:id="5702" w:author="Maribel" w:date="2018-05-29T16:56:00Z">
              <w:r>
                <w:rPr>
                  <w:lang w:val="es-ES"/>
                </w:rPr>
                <w:t>0</w:t>
              </w:r>
            </w:ins>
          </w:p>
        </w:tc>
        <w:tc>
          <w:tcPr>
            <w:tcW w:w="623" w:type="dxa"/>
            <w:tcPrChange w:id="5703" w:author="Maribel" w:date="2018-05-29T16:55:00Z">
              <w:tcPr>
                <w:tcW w:w="2338" w:type="dxa"/>
                <w:gridSpan w:val="3"/>
              </w:tcPr>
            </w:tcPrChange>
          </w:tcPr>
          <w:p w14:paraId="747D7636" w14:textId="628807C8" w:rsidR="005315A4" w:rsidRDefault="005315A4" w:rsidP="00B937CA">
            <w:pPr>
              <w:rPr>
                <w:ins w:id="5704" w:author="Maribel" w:date="2018-05-29T16:54:00Z"/>
                <w:lang w:val="es-ES"/>
              </w:rPr>
            </w:pPr>
            <w:ins w:id="5705" w:author="Maribel" w:date="2018-05-29T16:56:00Z">
              <w:r>
                <w:rPr>
                  <w:lang w:val="es-ES"/>
                </w:rPr>
                <w:t>0</w:t>
              </w:r>
            </w:ins>
          </w:p>
        </w:tc>
        <w:tc>
          <w:tcPr>
            <w:tcW w:w="623" w:type="dxa"/>
            <w:tcPrChange w:id="5706" w:author="Maribel" w:date="2018-05-29T16:55:00Z">
              <w:tcPr>
                <w:tcW w:w="2338" w:type="dxa"/>
              </w:tcPr>
            </w:tcPrChange>
          </w:tcPr>
          <w:p w14:paraId="330ABEE5" w14:textId="385F5EEA" w:rsidR="005315A4" w:rsidRDefault="005315A4" w:rsidP="00B937CA">
            <w:pPr>
              <w:rPr>
                <w:ins w:id="5707" w:author="Maribel" w:date="2018-05-29T16:54:00Z"/>
                <w:lang w:val="es-ES"/>
              </w:rPr>
            </w:pPr>
            <w:ins w:id="5708" w:author="Maribel" w:date="2018-05-29T16:56:00Z">
              <w:r>
                <w:rPr>
                  <w:lang w:val="es-ES"/>
                </w:rPr>
                <w:t>1</w:t>
              </w:r>
            </w:ins>
          </w:p>
        </w:tc>
        <w:tc>
          <w:tcPr>
            <w:tcW w:w="623" w:type="dxa"/>
            <w:tcPrChange w:id="5709" w:author="Maribel" w:date="2018-05-29T16:55:00Z">
              <w:tcPr>
                <w:tcW w:w="2338" w:type="dxa"/>
              </w:tcPr>
            </w:tcPrChange>
          </w:tcPr>
          <w:p w14:paraId="716D729C" w14:textId="203C719A" w:rsidR="005315A4" w:rsidRDefault="005315A4" w:rsidP="00B937CA">
            <w:pPr>
              <w:rPr>
                <w:ins w:id="5710" w:author="Maribel" w:date="2018-05-29T16:54:00Z"/>
                <w:lang w:val="es-ES"/>
              </w:rPr>
            </w:pPr>
            <w:ins w:id="5711" w:author="Maribel" w:date="2018-05-29T16:55:00Z">
              <w:r>
                <w:rPr>
                  <w:lang w:val="es-ES"/>
                </w:rPr>
                <w:t>1</w:t>
              </w:r>
            </w:ins>
          </w:p>
        </w:tc>
        <w:tc>
          <w:tcPr>
            <w:tcW w:w="623" w:type="dxa"/>
            <w:tcPrChange w:id="5712" w:author="Maribel" w:date="2018-05-29T16:55:00Z">
              <w:tcPr>
                <w:tcW w:w="2338" w:type="dxa"/>
              </w:tcPr>
            </w:tcPrChange>
          </w:tcPr>
          <w:p w14:paraId="2291B0BC" w14:textId="45EFDDAD" w:rsidR="005315A4" w:rsidRDefault="004C06A3" w:rsidP="00B937CA">
            <w:pPr>
              <w:rPr>
                <w:ins w:id="5713" w:author="Maribel" w:date="2018-05-29T16:54:00Z"/>
                <w:lang w:val="es-ES"/>
              </w:rPr>
            </w:pPr>
            <w:ins w:id="5714" w:author="Maribel" w:date="2018-05-29T16:56:00Z">
              <w:r>
                <w:rPr>
                  <w:lang w:val="es-ES"/>
                </w:rPr>
                <w:t>D</w:t>
              </w:r>
            </w:ins>
            <w:ins w:id="5715" w:author="Maribel" w:date="2018-05-29T16:57:00Z">
              <w:r>
                <w:rPr>
                  <w:lang w:val="es-ES"/>
                </w:rPr>
                <w:t>3</w:t>
              </w:r>
            </w:ins>
          </w:p>
        </w:tc>
      </w:tr>
      <w:tr w:rsidR="005315A4" w14:paraId="6609AFF0" w14:textId="4A35CEF3" w:rsidTr="005315A4">
        <w:tblPrEx>
          <w:tblW w:w="0" w:type="auto"/>
          <w:tblPrExChange w:id="5716" w:author="Maribel" w:date="2018-05-29T16:55:00Z">
            <w:tblPrEx>
              <w:tblW w:w="0" w:type="auto"/>
            </w:tblPrEx>
          </w:tblPrExChange>
        </w:tblPrEx>
        <w:trPr>
          <w:ins w:id="5717" w:author="Maribel" w:date="2018-05-29T16:54:00Z"/>
        </w:trPr>
        <w:tc>
          <w:tcPr>
            <w:tcW w:w="622" w:type="dxa"/>
            <w:tcPrChange w:id="5718" w:author="Maribel" w:date="2018-05-29T16:55:00Z">
              <w:tcPr>
                <w:tcW w:w="2336" w:type="dxa"/>
              </w:tcPr>
            </w:tcPrChange>
          </w:tcPr>
          <w:p w14:paraId="32D6D6EF" w14:textId="0D2868E8" w:rsidR="005315A4" w:rsidRDefault="005315A4" w:rsidP="00B937CA">
            <w:pPr>
              <w:rPr>
                <w:ins w:id="5719" w:author="Maribel" w:date="2018-05-29T16:54:00Z"/>
                <w:lang w:val="es-ES"/>
              </w:rPr>
            </w:pPr>
            <w:ins w:id="5720" w:author="Maribel" w:date="2018-05-29T16:56:00Z">
              <w:r>
                <w:rPr>
                  <w:lang w:val="es-ES"/>
                </w:rPr>
                <w:t>0</w:t>
              </w:r>
            </w:ins>
          </w:p>
        </w:tc>
        <w:tc>
          <w:tcPr>
            <w:tcW w:w="623" w:type="dxa"/>
            <w:tcPrChange w:id="5721" w:author="Maribel" w:date="2018-05-29T16:55:00Z">
              <w:tcPr>
                <w:tcW w:w="2338" w:type="dxa"/>
                <w:gridSpan w:val="3"/>
              </w:tcPr>
            </w:tcPrChange>
          </w:tcPr>
          <w:p w14:paraId="77006AAF" w14:textId="179F5CE6" w:rsidR="005315A4" w:rsidRDefault="005315A4" w:rsidP="00B937CA">
            <w:pPr>
              <w:rPr>
                <w:ins w:id="5722" w:author="Maribel" w:date="2018-05-29T16:54:00Z"/>
                <w:lang w:val="es-ES"/>
              </w:rPr>
            </w:pPr>
            <w:ins w:id="5723" w:author="Maribel" w:date="2018-05-29T16:56:00Z">
              <w:r>
                <w:rPr>
                  <w:lang w:val="es-ES"/>
                </w:rPr>
                <w:t>1</w:t>
              </w:r>
            </w:ins>
          </w:p>
        </w:tc>
        <w:tc>
          <w:tcPr>
            <w:tcW w:w="623" w:type="dxa"/>
            <w:tcPrChange w:id="5724" w:author="Maribel" w:date="2018-05-29T16:55:00Z">
              <w:tcPr>
                <w:tcW w:w="2338" w:type="dxa"/>
              </w:tcPr>
            </w:tcPrChange>
          </w:tcPr>
          <w:p w14:paraId="3F61B06A" w14:textId="3DC91079" w:rsidR="005315A4" w:rsidRDefault="005315A4" w:rsidP="00B937CA">
            <w:pPr>
              <w:rPr>
                <w:ins w:id="5725" w:author="Maribel" w:date="2018-05-29T16:54:00Z"/>
                <w:lang w:val="es-ES"/>
              </w:rPr>
            </w:pPr>
            <w:ins w:id="5726" w:author="Maribel" w:date="2018-05-29T16:56:00Z">
              <w:r>
                <w:rPr>
                  <w:lang w:val="es-ES"/>
                </w:rPr>
                <w:t>0</w:t>
              </w:r>
            </w:ins>
          </w:p>
        </w:tc>
        <w:tc>
          <w:tcPr>
            <w:tcW w:w="623" w:type="dxa"/>
            <w:tcPrChange w:id="5727" w:author="Maribel" w:date="2018-05-29T16:55:00Z">
              <w:tcPr>
                <w:tcW w:w="2338" w:type="dxa"/>
              </w:tcPr>
            </w:tcPrChange>
          </w:tcPr>
          <w:p w14:paraId="46A6F1BE" w14:textId="49DEEF78" w:rsidR="005315A4" w:rsidRDefault="005315A4" w:rsidP="00B937CA">
            <w:pPr>
              <w:rPr>
                <w:ins w:id="5728" w:author="Maribel" w:date="2018-05-29T16:54:00Z"/>
                <w:lang w:val="es-ES"/>
              </w:rPr>
            </w:pPr>
            <w:ins w:id="5729" w:author="Maribel" w:date="2018-05-29T16:55:00Z">
              <w:r>
                <w:rPr>
                  <w:lang w:val="es-ES"/>
                </w:rPr>
                <w:t>0</w:t>
              </w:r>
            </w:ins>
          </w:p>
        </w:tc>
        <w:tc>
          <w:tcPr>
            <w:tcW w:w="623" w:type="dxa"/>
            <w:tcPrChange w:id="5730" w:author="Maribel" w:date="2018-05-29T16:55:00Z">
              <w:tcPr>
                <w:tcW w:w="2338" w:type="dxa"/>
              </w:tcPr>
            </w:tcPrChange>
          </w:tcPr>
          <w:p w14:paraId="0D511207" w14:textId="2D12D130" w:rsidR="005315A4" w:rsidRDefault="004C06A3" w:rsidP="00B937CA">
            <w:pPr>
              <w:rPr>
                <w:ins w:id="5731" w:author="Maribel" w:date="2018-05-29T16:54:00Z"/>
                <w:lang w:val="es-ES"/>
              </w:rPr>
            </w:pPr>
            <w:ins w:id="5732" w:author="Maribel" w:date="2018-05-29T16:56:00Z">
              <w:r>
                <w:rPr>
                  <w:lang w:val="es-ES"/>
                </w:rPr>
                <w:t>D</w:t>
              </w:r>
            </w:ins>
            <w:ins w:id="5733" w:author="Maribel" w:date="2018-05-29T16:57:00Z">
              <w:r>
                <w:rPr>
                  <w:lang w:val="es-ES"/>
                </w:rPr>
                <w:t>4</w:t>
              </w:r>
            </w:ins>
          </w:p>
        </w:tc>
      </w:tr>
      <w:tr w:rsidR="005315A4" w14:paraId="6D434857" w14:textId="7A2D5089" w:rsidTr="005315A4">
        <w:tblPrEx>
          <w:tblW w:w="0" w:type="auto"/>
          <w:tblPrExChange w:id="5734" w:author="Maribel" w:date="2018-05-29T16:55:00Z">
            <w:tblPrEx>
              <w:tblW w:w="0" w:type="auto"/>
            </w:tblPrEx>
          </w:tblPrExChange>
        </w:tblPrEx>
        <w:trPr>
          <w:ins w:id="5735" w:author="Maribel" w:date="2018-05-29T16:54:00Z"/>
        </w:trPr>
        <w:tc>
          <w:tcPr>
            <w:tcW w:w="622" w:type="dxa"/>
            <w:tcPrChange w:id="5736" w:author="Maribel" w:date="2018-05-29T16:55:00Z">
              <w:tcPr>
                <w:tcW w:w="2336" w:type="dxa"/>
              </w:tcPr>
            </w:tcPrChange>
          </w:tcPr>
          <w:p w14:paraId="1CAF677A" w14:textId="624D4899" w:rsidR="005315A4" w:rsidRDefault="005315A4" w:rsidP="00B937CA">
            <w:pPr>
              <w:rPr>
                <w:ins w:id="5737" w:author="Maribel" w:date="2018-05-29T16:54:00Z"/>
                <w:lang w:val="es-ES"/>
              </w:rPr>
            </w:pPr>
            <w:ins w:id="5738" w:author="Maribel" w:date="2018-05-29T16:56:00Z">
              <w:r>
                <w:rPr>
                  <w:lang w:val="es-ES"/>
                </w:rPr>
                <w:t>0</w:t>
              </w:r>
            </w:ins>
          </w:p>
        </w:tc>
        <w:tc>
          <w:tcPr>
            <w:tcW w:w="623" w:type="dxa"/>
            <w:tcPrChange w:id="5739" w:author="Maribel" w:date="2018-05-29T16:55:00Z">
              <w:tcPr>
                <w:tcW w:w="2338" w:type="dxa"/>
                <w:gridSpan w:val="3"/>
              </w:tcPr>
            </w:tcPrChange>
          </w:tcPr>
          <w:p w14:paraId="10216C45" w14:textId="57BBA3D8" w:rsidR="005315A4" w:rsidRDefault="005315A4" w:rsidP="00B937CA">
            <w:pPr>
              <w:rPr>
                <w:ins w:id="5740" w:author="Maribel" w:date="2018-05-29T16:54:00Z"/>
                <w:lang w:val="es-ES"/>
              </w:rPr>
            </w:pPr>
            <w:ins w:id="5741" w:author="Maribel" w:date="2018-05-29T16:56:00Z">
              <w:r>
                <w:rPr>
                  <w:lang w:val="es-ES"/>
                </w:rPr>
                <w:t>1</w:t>
              </w:r>
            </w:ins>
          </w:p>
        </w:tc>
        <w:tc>
          <w:tcPr>
            <w:tcW w:w="623" w:type="dxa"/>
            <w:tcPrChange w:id="5742" w:author="Maribel" w:date="2018-05-29T16:55:00Z">
              <w:tcPr>
                <w:tcW w:w="2338" w:type="dxa"/>
              </w:tcPr>
            </w:tcPrChange>
          </w:tcPr>
          <w:p w14:paraId="6B354294" w14:textId="6589C726" w:rsidR="005315A4" w:rsidRDefault="005315A4" w:rsidP="00B937CA">
            <w:pPr>
              <w:rPr>
                <w:ins w:id="5743" w:author="Maribel" w:date="2018-05-29T16:54:00Z"/>
                <w:lang w:val="es-ES"/>
              </w:rPr>
            </w:pPr>
            <w:ins w:id="5744" w:author="Maribel" w:date="2018-05-29T16:56:00Z">
              <w:r>
                <w:rPr>
                  <w:lang w:val="es-ES"/>
                </w:rPr>
                <w:t>0</w:t>
              </w:r>
            </w:ins>
          </w:p>
        </w:tc>
        <w:tc>
          <w:tcPr>
            <w:tcW w:w="623" w:type="dxa"/>
            <w:tcPrChange w:id="5745" w:author="Maribel" w:date="2018-05-29T16:55:00Z">
              <w:tcPr>
                <w:tcW w:w="2338" w:type="dxa"/>
              </w:tcPr>
            </w:tcPrChange>
          </w:tcPr>
          <w:p w14:paraId="220CA217" w14:textId="0895B639" w:rsidR="005315A4" w:rsidRDefault="005315A4" w:rsidP="00B937CA">
            <w:pPr>
              <w:rPr>
                <w:ins w:id="5746" w:author="Maribel" w:date="2018-05-29T16:54:00Z"/>
                <w:lang w:val="es-ES"/>
              </w:rPr>
            </w:pPr>
            <w:ins w:id="5747" w:author="Maribel" w:date="2018-05-29T16:55:00Z">
              <w:r>
                <w:rPr>
                  <w:lang w:val="es-ES"/>
                </w:rPr>
                <w:t>1</w:t>
              </w:r>
            </w:ins>
          </w:p>
        </w:tc>
        <w:tc>
          <w:tcPr>
            <w:tcW w:w="623" w:type="dxa"/>
            <w:tcPrChange w:id="5748" w:author="Maribel" w:date="2018-05-29T16:55:00Z">
              <w:tcPr>
                <w:tcW w:w="2338" w:type="dxa"/>
              </w:tcPr>
            </w:tcPrChange>
          </w:tcPr>
          <w:p w14:paraId="3777883D" w14:textId="5C290788" w:rsidR="005315A4" w:rsidRDefault="004C06A3" w:rsidP="00B937CA">
            <w:pPr>
              <w:rPr>
                <w:ins w:id="5749" w:author="Maribel" w:date="2018-05-29T16:54:00Z"/>
                <w:lang w:val="es-ES"/>
              </w:rPr>
            </w:pPr>
            <w:ins w:id="5750" w:author="Maribel" w:date="2018-05-29T16:56:00Z">
              <w:r>
                <w:rPr>
                  <w:lang w:val="es-ES"/>
                </w:rPr>
                <w:t>D</w:t>
              </w:r>
            </w:ins>
            <w:ins w:id="5751" w:author="Maribel" w:date="2018-05-29T16:57:00Z">
              <w:r>
                <w:rPr>
                  <w:lang w:val="es-ES"/>
                </w:rPr>
                <w:t>5</w:t>
              </w:r>
            </w:ins>
          </w:p>
        </w:tc>
      </w:tr>
      <w:tr w:rsidR="005315A4" w14:paraId="7F5878EB" w14:textId="7FB2585C" w:rsidTr="005315A4">
        <w:tblPrEx>
          <w:tblW w:w="0" w:type="auto"/>
          <w:tblPrExChange w:id="5752" w:author="Maribel" w:date="2018-05-29T16:55:00Z">
            <w:tblPrEx>
              <w:tblW w:w="0" w:type="auto"/>
            </w:tblPrEx>
          </w:tblPrExChange>
        </w:tblPrEx>
        <w:trPr>
          <w:ins w:id="5753" w:author="Maribel" w:date="2018-05-29T16:54:00Z"/>
        </w:trPr>
        <w:tc>
          <w:tcPr>
            <w:tcW w:w="622" w:type="dxa"/>
            <w:tcPrChange w:id="5754" w:author="Maribel" w:date="2018-05-29T16:55:00Z">
              <w:tcPr>
                <w:tcW w:w="2336" w:type="dxa"/>
              </w:tcPr>
            </w:tcPrChange>
          </w:tcPr>
          <w:p w14:paraId="493B1110" w14:textId="49E6F7E3" w:rsidR="005315A4" w:rsidRDefault="005315A4" w:rsidP="00B937CA">
            <w:pPr>
              <w:rPr>
                <w:ins w:id="5755" w:author="Maribel" w:date="2018-05-29T16:54:00Z"/>
                <w:lang w:val="es-ES"/>
              </w:rPr>
            </w:pPr>
            <w:ins w:id="5756" w:author="Maribel" w:date="2018-05-29T16:56:00Z">
              <w:r>
                <w:rPr>
                  <w:lang w:val="es-ES"/>
                </w:rPr>
                <w:t>0</w:t>
              </w:r>
            </w:ins>
          </w:p>
        </w:tc>
        <w:tc>
          <w:tcPr>
            <w:tcW w:w="623" w:type="dxa"/>
            <w:tcPrChange w:id="5757" w:author="Maribel" w:date="2018-05-29T16:55:00Z">
              <w:tcPr>
                <w:tcW w:w="2338" w:type="dxa"/>
                <w:gridSpan w:val="3"/>
              </w:tcPr>
            </w:tcPrChange>
          </w:tcPr>
          <w:p w14:paraId="7A0A7C88" w14:textId="54896976" w:rsidR="005315A4" w:rsidRDefault="005315A4" w:rsidP="00B937CA">
            <w:pPr>
              <w:rPr>
                <w:ins w:id="5758" w:author="Maribel" w:date="2018-05-29T16:54:00Z"/>
                <w:lang w:val="es-ES"/>
              </w:rPr>
            </w:pPr>
            <w:ins w:id="5759" w:author="Maribel" w:date="2018-05-29T16:56:00Z">
              <w:r>
                <w:rPr>
                  <w:lang w:val="es-ES"/>
                </w:rPr>
                <w:t>1</w:t>
              </w:r>
            </w:ins>
          </w:p>
        </w:tc>
        <w:tc>
          <w:tcPr>
            <w:tcW w:w="623" w:type="dxa"/>
            <w:tcPrChange w:id="5760" w:author="Maribel" w:date="2018-05-29T16:55:00Z">
              <w:tcPr>
                <w:tcW w:w="2338" w:type="dxa"/>
              </w:tcPr>
            </w:tcPrChange>
          </w:tcPr>
          <w:p w14:paraId="6B159391" w14:textId="71A9EACC" w:rsidR="005315A4" w:rsidRDefault="005315A4" w:rsidP="00B937CA">
            <w:pPr>
              <w:rPr>
                <w:ins w:id="5761" w:author="Maribel" w:date="2018-05-29T16:54:00Z"/>
                <w:lang w:val="es-ES"/>
              </w:rPr>
            </w:pPr>
            <w:ins w:id="5762" w:author="Maribel" w:date="2018-05-29T16:56:00Z">
              <w:r>
                <w:rPr>
                  <w:lang w:val="es-ES"/>
                </w:rPr>
                <w:t>1</w:t>
              </w:r>
            </w:ins>
          </w:p>
        </w:tc>
        <w:tc>
          <w:tcPr>
            <w:tcW w:w="623" w:type="dxa"/>
            <w:tcPrChange w:id="5763" w:author="Maribel" w:date="2018-05-29T16:55:00Z">
              <w:tcPr>
                <w:tcW w:w="2338" w:type="dxa"/>
              </w:tcPr>
            </w:tcPrChange>
          </w:tcPr>
          <w:p w14:paraId="46409B31" w14:textId="727C6433" w:rsidR="005315A4" w:rsidRDefault="005315A4" w:rsidP="00B937CA">
            <w:pPr>
              <w:rPr>
                <w:ins w:id="5764" w:author="Maribel" w:date="2018-05-29T16:54:00Z"/>
                <w:lang w:val="es-ES"/>
              </w:rPr>
            </w:pPr>
            <w:ins w:id="5765" w:author="Maribel" w:date="2018-05-29T16:55:00Z">
              <w:r>
                <w:rPr>
                  <w:lang w:val="es-ES"/>
                </w:rPr>
                <w:t>0</w:t>
              </w:r>
            </w:ins>
          </w:p>
        </w:tc>
        <w:tc>
          <w:tcPr>
            <w:tcW w:w="623" w:type="dxa"/>
            <w:tcPrChange w:id="5766" w:author="Maribel" w:date="2018-05-29T16:55:00Z">
              <w:tcPr>
                <w:tcW w:w="2338" w:type="dxa"/>
              </w:tcPr>
            </w:tcPrChange>
          </w:tcPr>
          <w:p w14:paraId="77F4B735" w14:textId="35C18571" w:rsidR="005315A4" w:rsidRDefault="004C06A3" w:rsidP="00B937CA">
            <w:pPr>
              <w:rPr>
                <w:ins w:id="5767" w:author="Maribel" w:date="2018-05-29T16:54:00Z"/>
                <w:lang w:val="es-ES"/>
              </w:rPr>
            </w:pPr>
            <w:ins w:id="5768" w:author="Maribel" w:date="2018-05-29T16:56:00Z">
              <w:r>
                <w:rPr>
                  <w:lang w:val="es-ES"/>
                </w:rPr>
                <w:t>D</w:t>
              </w:r>
            </w:ins>
            <w:ins w:id="5769" w:author="Maribel" w:date="2018-05-29T16:57:00Z">
              <w:r>
                <w:rPr>
                  <w:lang w:val="es-ES"/>
                </w:rPr>
                <w:t>6</w:t>
              </w:r>
            </w:ins>
          </w:p>
        </w:tc>
      </w:tr>
      <w:tr w:rsidR="005315A4" w14:paraId="5EB041EB" w14:textId="02255AC7" w:rsidTr="005315A4">
        <w:tblPrEx>
          <w:tblW w:w="0" w:type="auto"/>
          <w:tblPrExChange w:id="5770" w:author="Maribel" w:date="2018-05-29T16:55:00Z">
            <w:tblPrEx>
              <w:tblW w:w="0" w:type="auto"/>
            </w:tblPrEx>
          </w:tblPrExChange>
        </w:tblPrEx>
        <w:trPr>
          <w:ins w:id="5771" w:author="Maribel" w:date="2018-05-29T16:54:00Z"/>
        </w:trPr>
        <w:tc>
          <w:tcPr>
            <w:tcW w:w="622" w:type="dxa"/>
            <w:tcPrChange w:id="5772" w:author="Maribel" w:date="2018-05-29T16:55:00Z">
              <w:tcPr>
                <w:tcW w:w="2336" w:type="dxa"/>
              </w:tcPr>
            </w:tcPrChange>
          </w:tcPr>
          <w:p w14:paraId="0023D7F8" w14:textId="3CC0A54B" w:rsidR="005315A4" w:rsidRDefault="005315A4" w:rsidP="00B937CA">
            <w:pPr>
              <w:rPr>
                <w:ins w:id="5773" w:author="Maribel" w:date="2018-05-29T16:54:00Z"/>
                <w:lang w:val="es-ES"/>
              </w:rPr>
            </w:pPr>
            <w:ins w:id="5774" w:author="Maribel" w:date="2018-05-29T16:56:00Z">
              <w:r>
                <w:rPr>
                  <w:lang w:val="es-ES"/>
                </w:rPr>
                <w:t>0</w:t>
              </w:r>
            </w:ins>
          </w:p>
        </w:tc>
        <w:tc>
          <w:tcPr>
            <w:tcW w:w="623" w:type="dxa"/>
            <w:tcPrChange w:id="5775" w:author="Maribel" w:date="2018-05-29T16:55:00Z">
              <w:tcPr>
                <w:tcW w:w="2338" w:type="dxa"/>
                <w:gridSpan w:val="3"/>
              </w:tcPr>
            </w:tcPrChange>
          </w:tcPr>
          <w:p w14:paraId="7A20FDA9" w14:textId="369FC576" w:rsidR="005315A4" w:rsidRDefault="005315A4" w:rsidP="00B937CA">
            <w:pPr>
              <w:rPr>
                <w:ins w:id="5776" w:author="Maribel" w:date="2018-05-29T16:54:00Z"/>
                <w:lang w:val="es-ES"/>
              </w:rPr>
            </w:pPr>
            <w:ins w:id="5777" w:author="Maribel" w:date="2018-05-29T16:56:00Z">
              <w:r>
                <w:rPr>
                  <w:lang w:val="es-ES"/>
                </w:rPr>
                <w:t>1</w:t>
              </w:r>
            </w:ins>
          </w:p>
        </w:tc>
        <w:tc>
          <w:tcPr>
            <w:tcW w:w="623" w:type="dxa"/>
            <w:tcPrChange w:id="5778" w:author="Maribel" w:date="2018-05-29T16:55:00Z">
              <w:tcPr>
                <w:tcW w:w="2338" w:type="dxa"/>
              </w:tcPr>
            </w:tcPrChange>
          </w:tcPr>
          <w:p w14:paraId="4AB79F51" w14:textId="1EA186D4" w:rsidR="005315A4" w:rsidRDefault="005315A4" w:rsidP="00B937CA">
            <w:pPr>
              <w:rPr>
                <w:ins w:id="5779" w:author="Maribel" w:date="2018-05-29T16:54:00Z"/>
                <w:lang w:val="es-ES"/>
              </w:rPr>
            </w:pPr>
            <w:ins w:id="5780" w:author="Maribel" w:date="2018-05-29T16:56:00Z">
              <w:r>
                <w:rPr>
                  <w:lang w:val="es-ES"/>
                </w:rPr>
                <w:t>1</w:t>
              </w:r>
            </w:ins>
          </w:p>
        </w:tc>
        <w:tc>
          <w:tcPr>
            <w:tcW w:w="623" w:type="dxa"/>
            <w:tcPrChange w:id="5781" w:author="Maribel" w:date="2018-05-29T16:55:00Z">
              <w:tcPr>
                <w:tcW w:w="2338" w:type="dxa"/>
              </w:tcPr>
            </w:tcPrChange>
          </w:tcPr>
          <w:p w14:paraId="730EEC8C" w14:textId="291CDAE9" w:rsidR="005315A4" w:rsidRDefault="005315A4" w:rsidP="00B937CA">
            <w:pPr>
              <w:rPr>
                <w:ins w:id="5782" w:author="Maribel" w:date="2018-05-29T16:54:00Z"/>
                <w:lang w:val="es-ES"/>
              </w:rPr>
            </w:pPr>
            <w:ins w:id="5783" w:author="Maribel" w:date="2018-05-29T16:55:00Z">
              <w:r>
                <w:rPr>
                  <w:lang w:val="es-ES"/>
                </w:rPr>
                <w:t>1</w:t>
              </w:r>
            </w:ins>
          </w:p>
        </w:tc>
        <w:tc>
          <w:tcPr>
            <w:tcW w:w="623" w:type="dxa"/>
            <w:tcPrChange w:id="5784" w:author="Maribel" w:date="2018-05-29T16:55:00Z">
              <w:tcPr>
                <w:tcW w:w="2338" w:type="dxa"/>
              </w:tcPr>
            </w:tcPrChange>
          </w:tcPr>
          <w:p w14:paraId="6E1834C5" w14:textId="191E2D6E" w:rsidR="005315A4" w:rsidRDefault="004C06A3" w:rsidP="00B937CA">
            <w:pPr>
              <w:rPr>
                <w:ins w:id="5785" w:author="Maribel" w:date="2018-05-29T16:54:00Z"/>
                <w:lang w:val="es-ES"/>
              </w:rPr>
            </w:pPr>
            <w:ins w:id="5786" w:author="Maribel" w:date="2018-05-29T16:56:00Z">
              <w:r>
                <w:rPr>
                  <w:lang w:val="es-ES"/>
                </w:rPr>
                <w:t>D</w:t>
              </w:r>
            </w:ins>
            <w:ins w:id="5787" w:author="Maribel" w:date="2018-05-29T16:57:00Z">
              <w:r>
                <w:rPr>
                  <w:lang w:val="es-ES"/>
                </w:rPr>
                <w:t>7</w:t>
              </w:r>
            </w:ins>
          </w:p>
        </w:tc>
      </w:tr>
      <w:tr w:rsidR="005315A4" w14:paraId="1C0A9BFF" w14:textId="31AD576A" w:rsidTr="005315A4">
        <w:tblPrEx>
          <w:tblW w:w="0" w:type="auto"/>
          <w:tblPrExChange w:id="5788" w:author="Maribel" w:date="2018-05-29T16:55:00Z">
            <w:tblPrEx>
              <w:tblW w:w="0" w:type="auto"/>
            </w:tblPrEx>
          </w:tblPrExChange>
        </w:tblPrEx>
        <w:trPr>
          <w:ins w:id="5789" w:author="Maribel" w:date="2018-05-29T16:54:00Z"/>
        </w:trPr>
        <w:tc>
          <w:tcPr>
            <w:tcW w:w="622" w:type="dxa"/>
            <w:tcPrChange w:id="5790" w:author="Maribel" w:date="2018-05-29T16:55:00Z">
              <w:tcPr>
                <w:tcW w:w="2336" w:type="dxa"/>
              </w:tcPr>
            </w:tcPrChange>
          </w:tcPr>
          <w:p w14:paraId="2ADDB076" w14:textId="45920251" w:rsidR="005315A4" w:rsidRDefault="005315A4" w:rsidP="00B937CA">
            <w:pPr>
              <w:rPr>
                <w:ins w:id="5791" w:author="Maribel" w:date="2018-05-29T16:54:00Z"/>
                <w:lang w:val="es-ES"/>
              </w:rPr>
            </w:pPr>
            <w:ins w:id="5792" w:author="Maribel" w:date="2018-05-29T16:56:00Z">
              <w:r>
                <w:rPr>
                  <w:lang w:val="es-ES"/>
                </w:rPr>
                <w:t>1</w:t>
              </w:r>
            </w:ins>
          </w:p>
        </w:tc>
        <w:tc>
          <w:tcPr>
            <w:tcW w:w="623" w:type="dxa"/>
            <w:tcPrChange w:id="5793" w:author="Maribel" w:date="2018-05-29T16:55:00Z">
              <w:tcPr>
                <w:tcW w:w="2338" w:type="dxa"/>
                <w:gridSpan w:val="3"/>
              </w:tcPr>
            </w:tcPrChange>
          </w:tcPr>
          <w:p w14:paraId="15C75B6A" w14:textId="2A67016E" w:rsidR="005315A4" w:rsidRDefault="005315A4" w:rsidP="00B937CA">
            <w:pPr>
              <w:rPr>
                <w:ins w:id="5794" w:author="Maribel" w:date="2018-05-29T16:54:00Z"/>
                <w:lang w:val="es-ES"/>
              </w:rPr>
            </w:pPr>
            <w:ins w:id="5795" w:author="Maribel" w:date="2018-05-29T16:56:00Z">
              <w:r>
                <w:rPr>
                  <w:lang w:val="es-ES"/>
                </w:rPr>
                <w:t>0</w:t>
              </w:r>
            </w:ins>
          </w:p>
        </w:tc>
        <w:tc>
          <w:tcPr>
            <w:tcW w:w="623" w:type="dxa"/>
            <w:tcPrChange w:id="5796" w:author="Maribel" w:date="2018-05-29T16:55:00Z">
              <w:tcPr>
                <w:tcW w:w="2338" w:type="dxa"/>
              </w:tcPr>
            </w:tcPrChange>
          </w:tcPr>
          <w:p w14:paraId="0319EFF5" w14:textId="35BE2A17" w:rsidR="005315A4" w:rsidRDefault="005315A4" w:rsidP="00B937CA">
            <w:pPr>
              <w:rPr>
                <w:ins w:id="5797" w:author="Maribel" w:date="2018-05-29T16:54:00Z"/>
                <w:lang w:val="es-ES"/>
              </w:rPr>
            </w:pPr>
            <w:ins w:id="5798" w:author="Maribel" w:date="2018-05-29T16:56:00Z">
              <w:r>
                <w:rPr>
                  <w:lang w:val="es-ES"/>
                </w:rPr>
                <w:t>0</w:t>
              </w:r>
            </w:ins>
          </w:p>
        </w:tc>
        <w:tc>
          <w:tcPr>
            <w:tcW w:w="623" w:type="dxa"/>
            <w:tcPrChange w:id="5799" w:author="Maribel" w:date="2018-05-29T16:55:00Z">
              <w:tcPr>
                <w:tcW w:w="2338" w:type="dxa"/>
              </w:tcPr>
            </w:tcPrChange>
          </w:tcPr>
          <w:p w14:paraId="6D91B587" w14:textId="5306E327" w:rsidR="005315A4" w:rsidRDefault="005315A4" w:rsidP="00B937CA">
            <w:pPr>
              <w:rPr>
                <w:ins w:id="5800" w:author="Maribel" w:date="2018-05-29T16:54:00Z"/>
                <w:lang w:val="es-ES"/>
              </w:rPr>
            </w:pPr>
            <w:ins w:id="5801" w:author="Maribel" w:date="2018-05-29T16:55:00Z">
              <w:r>
                <w:rPr>
                  <w:lang w:val="es-ES"/>
                </w:rPr>
                <w:t>0</w:t>
              </w:r>
            </w:ins>
          </w:p>
        </w:tc>
        <w:tc>
          <w:tcPr>
            <w:tcW w:w="623" w:type="dxa"/>
            <w:tcPrChange w:id="5802" w:author="Maribel" w:date="2018-05-29T16:55:00Z">
              <w:tcPr>
                <w:tcW w:w="2338" w:type="dxa"/>
              </w:tcPr>
            </w:tcPrChange>
          </w:tcPr>
          <w:p w14:paraId="61FF5300" w14:textId="4913EC18" w:rsidR="005315A4" w:rsidRDefault="004C06A3" w:rsidP="00B937CA">
            <w:pPr>
              <w:rPr>
                <w:ins w:id="5803" w:author="Maribel" w:date="2018-05-29T16:54:00Z"/>
                <w:lang w:val="es-ES"/>
              </w:rPr>
            </w:pPr>
            <w:ins w:id="5804" w:author="Maribel" w:date="2018-05-29T16:56:00Z">
              <w:r>
                <w:rPr>
                  <w:lang w:val="es-ES"/>
                </w:rPr>
                <w:t>D</w:t>
              </w:r>
            </w:ins>
            <w:ins w:id="5805" w:author="Maribel" w:date="2018-05-29T16:57:00Z">
              <w:r>
                <w:rPr>
                  <w:lang w:val="es-ES"/>
                </w:rPr>
                <w:t>9</w:t>
              </w:r>
            </w:ins>
          </w:p>
        </w:tc>
      </w:tr>
      <w:tr w:rsidR="005315A4" w14:paraId="7335BC30" w14:textId="1B200A82" w:rsidTr="005315A4">
        <w:tblPrEx>
          <w:tblW w:w="0" w:type="auto"/>
          <w:tblPrExChange w:id="5806" w:author="Maribel" w:date="2018-05-29T16:55:00Z">
            <w:tblPrEx>
              <w:tblW w:w="0" w:type="auto"/>
            </w:tblPrEx>
          </w:tblPrExChange>
        </w:tblPrEx>
        <w:trPr>
          <w:ins w:id="5807" w:author="Maribel" w:date="2018-05-29T16:54:00Z"/>
        </w:trPr>
        <w:tc>
          <w:tcPr>
            <w:tcW w:w="622" w:type="dxa"/>
            <w:tcPrChange w:id="5808" w:author="Maribel" w:date="2018-05-29T16:55:00Z">
              <w:tcPr>
                <w:tcW w:w="2336" w:type="dxa"/>
              </w:tcPr>
            </w:tcPrChange>
          </w:tcPr>
          <w:p w14:paraId="5E0F38BC" w14:textId="0D6FAFA0" w:rsidR="005315A4" w:rsidRDefault="005315A4" w:rsidP="00B937CA">
            <w:pPr>
              <w:rPr>
                <w:ins w:id="5809" w:author="Maribel" w:date="2018-05-29T16:54:00Z"/>
                <w:lang w:val="es-ES"/>
              </w:rPr>
            </w:pPr>
            <w:ins w:id="5810" w:author="Maribel" w:date="2018-05-29T16:56:00Z">
              <w:r>
                <w:rPr>
                  <w:lang w:val="es-ES"/>
                </w:rPr>
                <w:t>1</w:t>
              </w:r>
            </w:ins>
          </w:p>
        </w:tc>
        <w:tc>
          <w:tcPr>
            <w:tcW w:w="623" w:type="dxa"/>
            <w:tcPrChange w:id="5811" w:author="Maribel" w:date="2018-05-29T16:55:00Z">
              <w:tcPr>
                <w:tcW w:w="2338" w:type="dxa"/>
                <w:gridSpan w:val="3"/>
              </w:tcPr>
            </w:tcPrChange>
          </w:tcPr>
          <w:p w14:paraId="09007FDB" w14:textId="4CAEB054" w:rsidR="005315A4" w:rsidRDefault="005315A4" w:rsidP="00B937CA">
            <w:pPr>
              <w:rPr>
                <w:ins w:id="5812" w:author="Maribel" w:date="2018-05-29T16:54:00Z"/>
                <w:lang w:val="es-ES"/>
              </w:rPr>
            </w:pPr>
            <w:ins w:id="5813" w:author="Maribel" w:date="2018-05-29T16:56:00Z">
              <w:r>
                <w:rPr>
                  <w:lang w:val="es-ES"/>
                </w:rPr>
                <w:t>0</w:t>
              </w:r>
            </w:ins>
          </w:p>
        </w:tc>
        <w:tc>
          <w:tcPr>
            <w:tcW w:w="623" w:type="dxa"/>
            <w:tcPrChange w:id="5814" w:author="Maribel" w:date="2018-05-29T16:55:00Z">
              <w:tcPr>
                <w:tcW w:w="2338" w:type="dxa"/>
              </w:tcPr>
            </w:tcPrChange>
          </w:tcPr>
          <w:p w14:paraId="39284323" w14:textId="5B617B3C" w:rsidR="005315A4" w:rsidRDefault="005315A4" w:rsidP="00B937CA">
            <w:pPr>
              <w:rPr>
                <w:ins w:id="5815" w:author="Maribel" w:date="2018-05-29T16:54:00Z"/>
                <w:lang w:val="es-ES"/>
              </w:rPr>
            </w:pPr>
            <w:ins w:id="5816" w:author="Maribel" w:date="2018-05-29T16:56:00Z">
              <w:r>
                <w:rPr>
                  <w:lang w:val="es-ES"/>
                </w:rPr>
                <w:t>0</w:t>
              </w:r>
            </w:ins>
          </w:p>
        </w:tc>
        <w:tc>
          <w:tcPr>
            <w:tcW w:w="623" w:type="dxa"/>
            <w:tcPrChange w:id="5817" w:author="Maribel" w:date="2018-05-29T16:55:00Z">
              <w:tcPr>
                <w:tcW w:w="2338" w:type="dxa"/>
              </w:tcPr>
            </w:tcPrChange>
          </w:tcPr>
          <w:p w14:paraId="0A85681E" w14:textId="4A452616" w:rsidR="005315A4" w:rsidRDefault="005315A4" w:rsidP="00B937CA">
            <w:pPr>
              <w:rPr>
                <w:ins w:id="5818" w:author="Maribel" w:date="2018-05-29T16:54:00Z"/>
                <w:lang w:val="es-ES"/>
              </w:rPr>
            </w:pPr>
            <w:ins w:id="5819" w:author="Maribel" w:date="2018-05-29T16:55:00Z">
              <w:r>
                <w:rPr>
                  <w:lang w:val="es-ES"/>
                </w:rPr>
                <w:t>1</w:t>
              </w:r>
            </w:ins>
          </w:p>
        </w:tc>
        <w:tc>
          <w:tcPr>
            <w:tcW w:w="623" w:type="dxa"/>
            <w:tcPrChange w:id="5820" w:author="Maribel" w:date="2018-05-29T16:55:00Z">
              <w:tcPr>
                <w:tcW w:w="2338" w:type="dxa"/>
              </w:tcPr>
            </w:tcPrChange>
          </w:tcPr>
          <w:p w14:paraId="373FD918" w14:textId="2EE16CF8" w:rsidR="005315A4" w:rsidRDefault="004C06A3" w:rsidP="00B937CA">
            <w:pPr>
              <w:rPr>
                <w:ins w:id="5821" w:author="Maribel" w:date="2018-05-29T16:54:00Z"/>
                <w:lang w:val="es-ES"/>
              </w:rPr>
            </w:pPr>
            <w:ins w:id="5822" w:author="Maribel" w:date="2018-05-29T16:56:00Z">
              <w:r>
                <w:rPr>
                  <w:lang w:val="es-ES"/>
                </w:rPr>
                <w:t>D</w:t>
              </w:r>
            </w:ins>
            <w:ins w:id="5823" w:author="Maribel" w:date="2018-05-29T16:57:00Z">
              <w:r>
                <w:rPr>
                  <w:lang w:val="es-ES"/>
                </w:rPr>
                <w:t>8</w:t>
              </w:r>
            </w:ins>
          </w:p>
        </w:tc>
      </w:tr>
      <w:tr w:rsidR="005315A4" w14:paraId="641EB244" w14:textId="27784C94" w:rsidTr="005315A4">
        <w:tblPrEx>
          <w:tblW w:w="0" w:type="auto"/>
          <w:tblPrExChange w:id="5824" w:author="Maribel" w:date="2018-05-29T16:55:00Z">
            <w:tblPrEx>
              <w:tblW w:w="0" w:type="auto"/>
            </w:tblPrEx>
          </w:tblPrExChange>
        </w:tblPrEx>
        <w:trPr>
          <w:ins w:id="5825" w:author="Maribel" w:date="2018-05-29T16:54:00Z"/>
        </w:trPr>
        <w:tc>
          <w:tcPr>
            <w:tcW w:w="622" w:type="dxa"/>
            <w:tcPrChange w:id="5826" w:author="Maribel" w:date="2018-05-29T16:55:00Z">
              <w:tcPr>
                <w:tcW w:w="2336" w:type="dxa"/>
              </w:tcPr>
            </w:tcPrChange>
          </w:tcPr>
          <w:p w14:paraId="6F817026" w14:textId="10B14A92" w:rsidR="005315A4" w:rsidRDefault="005315A4" w:rsidP="00B937CA">
            <w:pPr>
              <w:rPr>
                <w:ins w:id="5827" w:author="Maribel" w:date="2018-05-29T16:54:00Z"/>
                <w:lang w:val="es-ES"/>
              </w:rPr>
            </w:pPr>
            <w:ins w:id="5828" w:author="Maribel" w:date="2018-05-29T16:56:00Z">
              <w:r>
                <w:rPr>
                  <w:lang w:val="es-ES"/>
                </w:rPr>
                <w:t>1</w:t>
              </w:r>
            </w:ins>
          </w:p>
        </w:tc>
        <w:tc>
          <w:tcPr>
            <w:tcW w:w="623" w:type="dxa"/>
            <w:tcPrChange w:id="5829" w:author="Maribel" w:date="2018-05-29T16:55:00Z">
              <w:tcPr>
                <w:tcW w:w="2338" w:type="dxa"/>
                <w:gridSpan w:val="3"/>
              </w:tcPr>
            </w:tcPrChange>
          </w:tcPr>
          <w:p w14:paraId="53B8659A" w14:textId="64AF5869" w:rsidR="005315A4" w:rsidRDefault="005315A4" w:rsidP="00B937CA">
            <w:pPr>
              <w:rPr>
                <w:ins w:id="5830" w:author="Maribel" w:date="2018-05-29T16:54:00Z"/>
                <w:lang w:val="es-ES"/>
              </w:rPr>
            </w:pPr>
            <w:ins w:id="5831" w:author="Maribel" w:date="2018-05-29T16:56:00Z">
              <w:r>
                <w:rPr>
                  <w:lang w:val="es-ES"/>
                </w:rPr>
                <w:t>0</w:t>
              </w:r>
            </w:ins>
          </w:p>
        </w:tc>
        <w:tc>
          <w:tcPr>
            <w:tcW w:w="623" w:type="dxa"/>
            <w:tcPrChange w:id="5832" w:author="Maribel" w:date="2018-05-29T16:55:00Z">
              <w:tcPr>
                <w:tcW w:w="2338" w:type="dxa"/>
              </w:tcPr>
            </w:tcPrChange>
          </w:tcPr>
          <w:p w14:paraId="37A778BD" w14:textId="45C1A68E" w:rsidR="005315A4" w:rsidRDefault="005315A4" w:rsidP="00B937CA">
            <w:pPr>
              <w:rPr>
                <w:ins w:id="5833" w:author="Maribel" w:date="2018-05-29T16:54:00Z"/>
                <w:lang w:val="es-ES"/>
              </w:rPr>
            </w:pPr>
            <w:ins w:id="5834" w:author="Maribel" w:date="2018-05-29T16:56:00Z">
              <w:r>
                <w:rPr>
                  <w:lang w:val="es-ES"/>
                </w:rPr>
                <w:t>1</w:t>
              </w:r>
            </w:ins>
          </w:p>
        </w:tc>
        <w:tc>
          <w:tcPr>
            <w:tcW w:w="623" w:type="dxa"/>
            <w:tcPrChange w:id="5835" w:author="Maribel" w:date="2018-05-29T16:55:00Z">
              <w:tcPr>
                <w:tcW w:w="2338" w:type="dxa"/>
              </w:tcPr>
            </w:tcPrChange>
          </w:tcPr>
          <w:p w14:paraId="55922EF4" w14:textId="59D2E871" w:rsidR="005315A4" w:rsidRDefault="005315A4" w:rsidP="00B937CA">
            <w:pPr>
              <w:rPr>
                <w:ins w:id="5836" w:author="Maribel" w:date="2018-05-29T16:54:00Z"/>
                <w:lang w:val="es-ES"/>
              </w:rPr>
            </w:pPr>
            <w:ins w:id="5837" w:author="Maribel" w:date="2018-05-29T16:55:00Z">
              <w:r>
                <w:rPr>
                  <w:lang w:val="es-ES"/>
                </w:rPr>
                <w:t>0</w:t>
              </w:r>
            </w:ins>
          </w:p>
        </w:tc>
        <w:tc>
          <w:tcPr>
            <w:tcW w:w="623" w:type="dxa"/>
            <w:tcPrChange w:id="5838" w:author="Maribel" w:date="2018-05-29T16:55:00Z">
              <w:tcPr>
                <w:tcW w:w="2338" w:type="dxa"/>
              </w:tcPr>
            </w:tcPrChange>
          </w:tcPr>
          <w:p w14:paraId="4D1EA1F5" w14:textId="388E2633" w:rsidR="005315A4" w:rsidRDefault="004C06A3" w:rsidP="00B937CA">
            <w:pPr>
              <w:rPr>
                <w:ins w:id="5839" w:author="Maribel" w:date="2018-05-29T16:54:00Z"/>
                <w:lang w:val="es-ES"/>
              </w:rPr>
            </w:pPr>
            <w:ins w:id="5840" w:author="Maribel" w:date="2018-05-29T16:56:00Z">
              <w:r>
                <w:rPr>
                  <w:lang w:val="es-ES"/>
                </w:rPr>
                <w:t>D10</w:t>
              </w:r>
            </w:ins>
          </w:p>
        </w:tc>
      </w:tr>
      <w:tr w:rsidR="005315A4" w14:paraId="5BFFD23E" w14:textId="2B3805D4" w:rsidTr="005315A4">
        <w:tblPrEx>
          <w:tblW w:w="0" w:type="auto"/>
          <w:tblPrExChange w:id="5841" w:author="Maribel" w:date="2018-05-29T16:55:00Z">
            <w:tblPrEx>
              <w:tblW w:w="0" w:type="auto"/>
            </w:tblPrEx>
          </w:tblPrExChange>
        </w:tblPrEx>
        <w:trPr>
          <w:ins w:id="5842" w:author="Maribel" w:date="2018-05-29T16:54:00Z"/>
        </w:trPr>
        <w:tc>
          <w:tcPr>
            <w:tcW w:w="622" w:type="dxa"/>
            <w:tcPrChange w:id="5843" w:author="Maribel" w:date="2018-05-29T16:55:00Z">
              <w:tcPr>
                <w:tcW w:w="2336" w:type="dxa"/>
              </w:tcPr>
            </w:tcPrChange>
          </w:tcPr>
          <w:p w14:paraId="08A9B512" w14:textId="7C86746A" w:rsidR="005315A4" w:rsidRDefault="005315A4" w:rsidP="00B937CA">
            <w:pPr>
              <w:rPr>
                <w:ins w:id="5844" w:author="Maribel" w:date="2018-05-29T16:54:00Z"/>
                <w:lang w:val="es-ES"/>
              </w:rPr>
            </w:pPr>
            <w:ins w:id="5845" w:author="Maribel" w:date="2018-05-29T16:56:00Z">
              <w:r>
                <w:rPr>
                  <w:lang w:val="es-ES"/>
                </w:rPr>
                <w:t>1</w:t>
              </w:r>
            </w:ins>
          </w:p>
        </w:tc>
        <w:tc>
          <w:tcPr>
            <w:tcW w:w="623" w:type="dxa"/>
            <w:tcPrChange w:id="5846" w:author="Maribel" w:date="2018-05-29T16:55:00Z">
              <w:tcPr>
                <w:tcW w:w="2338" w:type="dxa"/>
                <w:gridSpan w:val="3"/>
              </w:tcPr>
            </w:tcPrChange>
          </w:tcPr>
          <w:p w14:paraId="71942943" w14:textId="35DFA271" w:rsidR="005315A4" w:rsidRDefault="005315A4" w:rsidP="00B937CA">
            <w:pPr>
              <w:rPr>
                <w:ins w:id="5847" w:author="Maribel" w:date="2018-05-29T16:54:00Z"/>
                <w:lang w:val="es-ES"/>
              </w:rPr>
            </w:pPr>
            <w:ins w:id="5848" w:author="Maribel" w:date="2018-05-29T16:56:00Z">
              <w:r>
                <w:rPr>
                  <w:lang w:val="es-ES"/>
                </w:rPr>
                <w:t>0</w:t>
              </w:r>
            </w:ins>
          </w:p>
        </w:tc>
        <w:tc>
          <w:tcPr>
            <w:tcW w:w="623" w:type="dxa"/>
            <w:tcPrChange w:id="5849" w:author="Maribel" w:date="2018-05-29T16:55:00Z">
              <w:tcPr>
                <w:tcW w:w="2338" w:type="dxa"/>
              </w:tcPr>
            </w:tcPrChange>
          </w:tcPr>
          <w:p w14:paraId="746A2BE4" w14:textId="311F75CC" w:rsidR="005315A4" w:rsidRDefault="005315A4" w:rsidP="00B937CA">
            <w:pPr>
              <w:rPr>
                <w:ins w:id="5850" w:author="Maribel" w:date="2018-05-29T16:54:00Z"/>
                <w:lang w:val="es-ES"/>
              </w:rPr>
            </w:pPr>
            <w:ins w:id="5851" w:author="Maribel" w:date="2018-05-29T16:56:00Z">
              <w:r>
                <w:rPr>
                  <w:lang w:val="es-ES"/>
                </w:rPr>
                <w:t>1</w:t>
              </w:r>
            </w:ins>
          </w:p>
        </w:tc>
        <w:tc>
          <w:tcPr>
            <w:tcW w:w="623" w:type="dxa"/>
            <w:tcPrChange w:id="5852" w:author="Maribel" w:date="2018-05-29T16:55:00Z">
              <w:tcPr>
                <w:tcW w:w="2338" w:type="dxa"/>
              </w:tcPr>
            </w:tcPrChange>
          </w:tcPr>
          <w:p w14:paraId="3F5FC24C" w14:textId="0B2C17B6" w:rsidR="005315A4" w:rsidRDefault="005315A4" w:rsidP="00B937CA">
            <w:pPr>
              <w:rPr>
                <w:ins w:id="5853" w:author="Maribel" w:date="2018-05-29T16:54:00Z"/>
                <w:lang w:val="es-ES"/>
              </w:rPr>
            </w:pPr>
            <w:ins w:id="5854" w:author="Maribel" w:date="2018-05-29T16:55:00Z">
              <w:r>
                <w:rPr>
                  <w:lang w:val="es-ES"/>
                </w:rPr>
                <w:t>1</w:t>
              </w:r>
            </w:ins>
          </w:p>
        </w:tc>
        <w:tc>
          <w:tcPr>
            <w:tcW w:w="623" w:type="dxa"/>
            <w:tcPrChange w:id="5855" w:author="Maribel" w:date="2018-05-29T16:55:00Z">
              <w:tcPr>
                <w:tcW w:w="2338" w:type="dxa"/>
              </w:tcPr>
            </w:tcPrChange>
          </w:tcPr>
          <w:p w14:paraId="1F4456FB" w14:textId="1D1C97D4" w:rsidR="005315A4" w:rsidRDefault="004C06A3" w:rsidP="00B937CA">
            <w:pPr>
              <w:rPr>
                <w:ins w:id="5856" w:author="Maribel" w:date="2018-05-29T16:54:00Z"/>
                <w:lang w:val="es-ES"/>
              </w:rPr>
            </w:pPr>
            <w:ins w:id="5857" w:author="Maribel" w:date="2018-05-29T16:56:00Z">
              <w:r>
                <w:rPr>
                  <w:lang w:val="es-ES"/>
                </w:rPr>
                <w:t>D11</w:t>
              </w:r>
            </w:ins>
          </w:p>
        </w:tc>
      </w:tr>
      <w:tr w:rsidR="005315A4" w14:paraId="7F540208" w14:textId="1BC9A12B" w:rsidTr="005315A4">
        <w:tblPrEx>
          <w:tblW w:w="0" w:type="auto"/>
          <w:tblPrExChange w:id="5858" w:author="Maribel" w:date="2018-05-29T16:55:00Z">
            <w:tblPrEx>
              <w:tblW w:w="0" w:type="auto"/>
            </w:tblPrEx>
          </w:tblPrExChange>
        </w:tblPrEx>
        <w:trPr>
          <w:ins w:id="5859" w:author="Maribel" w:date="2018-05-29T16:54:00Z"/>
        </w:trPr>
        <w:tc>
          <w:tcPr>
            <w:tcW w:w="622" w:type="dxa"/>
            <w:tcPrChange w:id="5860" w:author="Maribel" w:date="2018-05-29T16:55:00Z">
              <w:tcPr>
                <w:tcW w:w="2336" w:type="dxa"/>
              </w:tcPr>
            </w:tcPrChange>
          </w:tcPr>
          <w:p w14:paraId="00318BBD" w14:textId="4D2CFB3F" w:rsidR="005315A4" w:rsidRDefault="005315A4" w:rsidP="00B937CA">
            <w:pPr>
              <w:rPr>
                <w:ins w:id="5861" w:author="Maribel" w:date="2018-05-29T16:54:00Z"/>
                <w:lang w:val="es-ES"/>
              </w:rPr>
            </w:pPr>
            <w:ins w:id="5862" w:author="Maribel" w:date="2018-05-29T16:56:00Z">
              <w:r>
                <w:rPr>
                  <w:lang w:val="es-ES"/>
                </w:rPr>
                <w:t>1</w:t>
              </w:r>
            </w:ins>
          </w:p>
        </w:tc>
        <w:tc>
          <w:tcPr>
            <w:tcW w:w="623" w:type="dxa"/>
            <w:tcPrChange w:id="5863" w:author="Maribel" w:date="2018-05-29T16:55:00Z">
              <w:tcPr>
                <w:tcW w:w="2338" w:type="dxa"/>
                <w:gridSpan w:val="3"/>
              </w:tcPr>
            </w:tcPrChange>
          </w:tcPr>
          <w:p w14:paraId="07CA84C4" w14:textId="5F678AE9" w:rsidR="005315A4" w:rsidRDefault="005315A4" w:rsidP="00B937CA">
            <w:pPr>
              <w:rPr>
                <w:ins w:id="5864" w:author="Maribel" w:date="2018-05-29T16:54:00Z"/>
                <w:lang w:val="es-ES"/>
              </w:rPr>
            </w:pPr>
            <w:ins w:id="5865" w:author="Maribel" w:date="2018-05-29T16:56:00Z">
              <w:r>
                <w:rPr>
                  <w:lang w:val="es-ES"/>
                </w:rPr>
                <w:t>1</w:t>
              </w:r>
            </w:ins>
          </w:p>
        </w:tc>
        <w:tc>
          <w:tcPr>
            <w:tcW w:w="623" w:type="dxa"/>
            <w:tcPrChange w:id="5866" w:author="Maribel" w:date="2018-05-29T16:55:00Z">
              <w:tcPr>
                <w:tcW w:w="2338" w:type="dxa"/>
              </w:tcPr>
            </w:tcPrChange>
          </w:tcPr>
          <w:p w14:paraId="5A541F27" w14:textId="1EF6CF47" w:rsidR="005315A4" w:rsidRDefault="005315A4" w:rsidP="00B937CA">
            <w:pPr>
              <w:rPr>
                <w:ins w:id="5867" w:author="Maribel" w:date="2018-05-29T16:54:00Z"/>
                <w:lang w:val="es-ES"/>
              </w:rPr>
            </w:pPr>
            <w:ins w:id="5868" w:author="Maribel" w:date="2018-05-29T16:56:00Z">
              <w:r>
                <w:rPr>
                  <w:lang w:val="es-ES"/>
                </w:rPr>
                <w:t>0</w:t>
              </w:r>
            </w:ins>
          </w:p>
        </w:tc>
        <w:tc>
          <w:tcPr>
            <w:tcW w:w="623" w:type="dxa"/>
            <w:tcPrChange w:id="5869" w:author="Maribel" w:date="2018-05-29T16:55:00Z">
              <w:tcPr>
                <w:tcW w:w="2338" w:type="dxa"/>
              </w:tcPr>
            </w:tcPrChange>
          </w:tcPr>
          <w:p w14:paraId="3C1642F6" w14:textId="359660BB" w:rsidR="005315A4" w:rsidRDefault="005315A4" w:rsidP="00B937CA">
            <w:pPr>
              <w:rPr>
                <w:ins w:id="5870" w:author="Maribel" w:date="2018-05-29T16:54:00Z"/>
                <w:lang w:val="es-ES"/>
              </w:rPr>
            </w:pPr>
            <w:ins w:id="5871" w:author="Maribel" w:date="2018-05-29T16:55:00Z">
              <w:r>
                <w:rPr>
                  <w:lang w:val="es-ES"/>
                </w:rPr>
                <w:t>0</w:t>
              </w:r>
            </w:ins>
          </w:p>
        </w:tc>
        <w:tc>
          <w:tcPr>
            <w:tcW w:w="623" w:type="dxa"/>
            <w:tcPrChange w:id="5872" w:author="Maribel" w:date="2018-05-29T16:55:00Z">
              <w:tcPr>
                <w:tcW w:w="2338" w:type="dxa"/>
              </w:tcPr>
            </w:tcPrChange>
          </w:tcPr>
          <w:p w14:paraId="2138BB20" w14:textId="2D6D8932" w:rsidR="005315A4" w:rsidRDefault="004C06A3" w:rsidP="00B937CA">
            <w:pPr>
              <w:rPr>
                <w:ins w:id="5873" w:author="Maribel" w:date="2018-05-29T16:54:00Z"/>
                <w:lang w:val="es-ES"/>
              </w:rPr>
            </w:pPr>
            <w:ins w:id="5874" w:author="Maribel" w:date="2018-05-29T16:56:00Z">
              <w:r>
                <w:rPr>
                  <w:lang w:val="es-ES"/>
                </w:rPr>
                <w:t>D12</w:t>
              </w:r>
            </w:ins>
          </w:p>
        </w:tc>
      </w:tr>
      <w:tr w:rsidR="005315A4" w14:paraId="7C0329FC" w14:textId="186F7F90" w:rsidTr="005315A4">
        <w:tblPrEx>
          <w:tblW w:w="0" w:type="auto"/>
          <w:tblPrExChange w:id="5875" w:author="Maribel" w:date="2018-05-29T16:55:00Z">
            <w:tblPrEx>
              <w:tblW w:w="0" w:type="auto"/>
            </w:tblPrEx>
          </w:tblPrExChange>
        </w:tblPrEx>
        <w:trPr>
          <w:ins w:id="5876" w:author="Maribel" w:date="2018-05-29T16:54:00Z"/>
        </w:trPr>
        <w:tc>
          <w:tcPr>
            <w:tcW w:w="622" w:type="dxa"/>
            <w:tcPrChange w:id="5877" w:author="Maribel" w:date="2018-05-29T16:55:00Z">
              <w:tcPr>
                <w:tcW w:w="2336" w:type="dxa"/>
              </w:tcPr>
            </w:tcPrChange>
          </w:tcPr>
          <w:p w14:paraId="54DEE947" w14:textId="51AF79BA" w:rsidR="005315A4" w:rsidRDefault="005315A4" w:rsidP="00B937CA">
            <w:pPr>
              <w:rPr>
                <w:ins w:id="5878" w:author="Maribel" w:date="2018-05-29T16:54:00Z"/>
                <w:lang w:val="es-ES"/>
              </w:rPr>
            </w:pPr>
            <w:ins w:id="5879" w:author="Maribel" w:date="2018-05-29T16:56:00Z">
              <w:r>
                <w:rPr>
                  <w:lang w:val="es-ES"/>
                </w:rPr>
                <w:t>1</w:t>
              </w:r>
            </w:ins>
          </w:p>
        </w:tc>
        <w:tc>
          <w:tcPr>
            <w:tcW w:w="623" w:type="dxa"/>
            <w:tcPrChange w:id="5880" w:author="Maribel" w:date="2018-05-29T16:55:00Z">
              <w:tcPr>
                <w:tcW w:w="2338" w:type="dxa"/>
                <w:gridSpan w:val="3"/>
              </w:tcPr>
            </w:tcPrChange>
          </w:tcPr>
          <w:p w14:paraId="06A82795" w14:textId="2248FFE3" w:rsidR="005315A4" w:rsidRDefault="005315A4" w:rsidP="00B937CA">
            <w:pPr>
              <w:rPr>
                <w:ins w:id="5881" w:author="Maribel" w:date="2018-05-29T16:54:00Z"/>
                <w:lang w:val="es-ES"/>
              </w:rPr>
            </w:pPr>
            <w:ins w:id="5882" w:author="Maribel" w:date="2018-05-29T16:56:00Z">
              <w:r>
                <w:rPr>
                  <w:lang w:val="es-ES"/>
                </w:rPr>
                <w:t>1</w:t>
              </w:r>
            </w:ins>
          </w:p>
        </w:tc>
        <w:tc>
          <w:tcPr>
            <w:tcW w:w="623" w:type="dxa"/>
            <w:tcPrChange w:id="5883" w:author="Maribel" w:date="2018-05-29T16:55:00Z">
              <w:tcPr>
                <w:tcW w:w="2338" w:type="dxa"/>
              </w:tcPr>
            </w:tcPrChange>
          </w:tcPr>
          <w:p w14:paraId="5EDA0368" w14:textId="7D7AAB29" w:rsidR="005315A4" w:rsidRDefault="005315A4" w:rsidP="00B937CA">
            <w:pPr>
              <w:rPr>
                <w:ins w:id="5884" w:author="Maribel" w:date="2018-05-29T16:54:00Z"/>
                <w:lang w:val="es-ES"/>
              </w:rPr>
            </w:pPr>
            <w:ins w:id="5885" w:author="Maribel" w:date="2018-05-29T16:56:00Z">
              <w:r>
                <w:rPr>
                  <w:lang w:val="es-ES"/>
                </w:rPr>
                <w:t>0</w:t>
              </w:r>
            </w:ins>
          </w:p>
        </w:tc>
        <w:tc>
          <w:tcPr>
            <w:tcW w:w="623" w:type="dxa"/>
            <w:tcPrChange w:id="5886" w:author="Maribel" w:date="2018-05-29T16:55:00Z">
              <w:tcPr>
                <w:tcW w:w="2338" w:type="dxa"/>
              </w:tcPr>
            </w:tcPrChange>
          </w:tcPr>
          <w:p w14:paraId="37906F48" w14:textId="6509C7F0" w:rsidR="005315A4" w:rsidRDefault="005315A4" w:rsidP="00B937CA">
            <w:pPr>
              <w:rPr>
                <w:ins w:id="5887" w:author="Maribel" w:date="2018-05-29T16:54:00Z"/>
                <w:lang w:val="es-ES"/>
              </w:rPr>
            </w:pPr>
            <w:ins w:id="5888" w:author="Maribel" w:date="2018-05-29T16:55:00Z">
              <w:r>
                <w:rPr>
                  <w:lang w:val="es-ES"/>
                </w:rPr>
                <w:t>1</w:t>
              </w:r>
            </w:ins>
          </w:p>
        </w:tc>
        <w:tc>
          <w:tcPr>
            <w:tcW w:w="623" w:type="dxa"/>
            <w:tcPrChange w:id="5889" w:author="Maribel" w:date="2018-05-29T16:55:00Z">
              <w:tcPr>
                <w:tcW w:w="2338" w:type="dxa"/>
              </w:tcPr>
            </w:tcPrChange>
          </w:tcPr>
          <w:p w14:paraId="087D6EFD" w14:textId="419638E5" w:rsidR="005315A4" w:rsidRDefault="004C06A3" w:rsidP="00B937CA">
            <w:pPr>
              <w:rPr>
                <w:ins w:id="5890" w:author="Maribel" w:date="2018-05-29T16:54:00Z"/>
                <w:lang w:val="es-ES"/>
              </w:rPr>
            </w:pPr>
            <w:ins w:id="5891" w:author="Maribel" w:date="2018-05-29T16:56:00Z">
              <w:r>
                <w:rPr>
                  <w:lang w:val="es-ES"/>
                </w:rPr>
                <w:t>D13</w:t>
              </w:r>
            </w:ins>
          </w:p>
        </w:tc>
      </w:tr>
      <w:tr w:rsidR="005315A4" w14:paraId="4042292E" w14:textId="4F1791D0" w:rsidTr="005315A4">
        <w:tblPrEx>
          <w:tblW w:w="0" w:type="auto"/>
          <w:tblPrExChange w:id="5892" w:author="Maribel" w:date="2018-05-29T16:55:00Z">
            <w:tblPrEx>
              <w:tblW w:w="0" w:type="auto"/>
            </w:tblPrEx>
          </w:tblPrExChange>
        </w:tblPrEx>
        <w:trPr>
          <w:ins w:id="5893" w:author="Maribel" w:date="2018-05-29T16:54:00Z"/>
        </w:trPr>
        <w:tc>
          <w:tcPr>
            <w:tcW w:w="622" w:type="dxa"/>
            <w:tcPrChange w:id="5894" w:author="Maribel" w:date="2018-05-29T16:55:00Z">
              <w:tcPr>
                <w:tcW w:w="2336" w:type="dxa"/>
              </w:tcPr>
            </w:tcPrChange>
          </w:tcPr>
          <w:p w14:paraId="206EA4DB" w14:textId="53DDA63E" w:rsidR="005315A4" w:rsidRDefault="005315A4" w:rsidP="00B937CA">
            <w:pPr>
              <w:rPr>
                <w:ins w:id="5895" w:author="Maribel" w:date="2018-05-29T16:54:00Z"/>
                <w:lang w:val="es-ES"/>
              </w:rPr>
            </w:pPr>
            <w:ins w:id="5896" w:author="Maribel" w:date="2018-05-29T16:56:00Z">
              <w:r>
                <w:rPr>
                  <w:lang w:val="es-ES"/>
                </w:rPr>
                <w:t>1</w:t>
              </w:r>
            </w:ins>
          </w:p>
        </w:tc>
        <w:tc>
          <w:tcPr>
            <w:tcW w:w="623" w:type="dxa"/>
            <w:tcPrChange w:id="5897" w:author="Maribel" w:date="2018-05-29T16:55:00Z">
              <w:tcPr>
                <w:tcW w:w="2338" w:type="dxa"/>
                <w:gridSpan w:val="3"/>
              </w:tcPr>
            </w:tcPrChange>
          </w:tcPr>
          <w:p w14:paraId="4FB72639" w14:textId="658D68E0" w:rsidR="005315A4" w:rsidRDefault="005315A4" w:rsidP="00B937CA">
            <w:pPr>
              <w:rPr>
                <w:ins w:id="5898" w:author="Maribel" w:date="2018-05-29T16:54:00Z"/>
                <w:lang w:val="es-ES"/>
              </w:rPr>
            </w:pPr>
            <w:ins w:id="5899" w:author="Maribel" w:date="2018-05-29T16:56:00Z">
              <w:r>
                <w:rPr>
                  <w:lang w:val="es-ES"/>
                </w:rPr>
                <w:t>1</w:t>
              </w:r>
            </w:ins>
          </w:p>
        </w:tc>
        <w:tc>
          <w:tcPr>
            <w:tcW w:w="623" w:type="dxa"/>
            <w:tcPrChange w:id="5900" w:author="Maribel" w:date="2018-05-29T16:55:00Z">
              <w:tcPr>
                <w:tcW w:w="2338" w:type="dxa"/>
              </w:tcPr>
            </w:tcPrChange>
          </w:tcPr>
          <w:p w14:paraId="592ADE5A" w14:textId="660531F6" w:rsidR="005315A4" w:rsidRDefault="005315A4" w:rsidP="00B937CA">
            <w:pPr>
              <w:rPr>
                <w:ins w:id="5901" w:author="Maribel" w:date="2018-05-29T16:54:00Z"/>
                <w:lang w:val="es-ES"/>
              </w:rPr>
            </w:pPr>
            <w:ins w:id="5902" w:author="Maribel" w:date="2018-05-29T16:56:00Z">
              <w:r>
                <w:rPr>
                  <w:lang w:val="es-ES"/>
                </w:rPr>
                <w:t>1</w:t>
              </w:r>
            </w:ins>
          </w:p>
        </w:tc>
        <w:tc>
          <w:tcPr>
            <w:tcW w:w="623" w:type="dxa"/>
            <w:tcPrChange w:id="5903" w:author="Maribel" w:date="2018-05-29T16:55:00Z">
              <w:tcPr>
                <w:tcW w:w="2338" w:type="dxa"/>
              </w:tcPr>
            </w:tcPrChange>
          </w:tcPr>
          <w:p w14:paraId="052DAAA7" w14:textId="43483281" w:rsidR="005315A4" w:rsidRDefault="005315A4" w:rsidP="00B937CA">
            <w:pPr>
              <w:rPr>
                <w:ins w:id="5904" w:author="Maribel" w:date="2018-05-29T16:54:00Z"/>
                <w:lang w:val="es-ES"/>
              </w:rPr>
            </w:pPr>
            <w:ins w:id="5905" w:author="Maribel" w:date="2018-05-29T16:55:00Z">
              <w:r>
                <w:rPr>
                  <w:lang w:val="es-ES"/>
                </w:rPr>
                <w:t>0</w:t>
              </w:r>
            </w:ins>
          </w:p>
        </w:tc>
        <w:tc>
          <w:tcPr>
            <w:tcW w:w="623" w:type="dxa"/>
            <w:tcPrChange w:id="5906" w:author="Maribel" w:date="2018-05-29T16:55:00Z">
              <w:tcPr>
                <w:tcW w:w="2338" w:type="dxa"/>
              </w:tcPr>
            </w:tcPrChange>
          </w:tcPr>
          <w:p w14:paraId="5641B15A" w14:textId="55F5BFF4" w:rsidR="005315A4" w:rsidRDefault="004C06A3" w:rsidP="00B937CA">
            <w:pPr>
              <w:rPr>
                <w:ins w:id="5907" w:author="Maribel" w:date="2018-05-29T16:54:00Z"/>
                <w:lang w:val="es-ES"/>
              </w:rPr>
            </w:pPr>
            <w:ins w:id="5908" w:author="Maribel" w:date="2018-05-29T16:56:00Z">
              <w:r>
                <w:rPr>
                  <w:lang w:val="es-ES"/>
                </w:rPr>
                <w:t>D14</w:t>
              </w:r>
            </w:ins>
          </w:p>
        </w:tc>
      </w:tr>
      <w:tr w:rsidR="005315A4" w14:paraId="6C166EFD" w14:textId="313DACE7" w:rsidTr="005315A4">
        <w:tblPrEx>
          <w:tblW w:w="0" w:type="auto"/>
          <w:tblPrExChange w:id="5909" w:author="Maribel" w:date="2018-05-29T16:55:00Z">
            <w:tblPrEx>
              <w:tblW w:w="0" w:type="auto"/>
            </w:tblPrEx>
          </w:tblPrExChange>
        </w:tblPrEx>
        <w:trPr>
          <w:ins w:id="5910" w:author="Maribel" w:date="2018-05-29T16:54:00Z"/>
        </w:trPr>
        <w:tc>
          <w:tcPr>
            <w:tcW w:w="622" w:type="dxa"/>
            <w:tcPrChange w:id="5911" w:author="Maribel" w:date="2018-05-29T16:55:00Z">
              <w:tcPr>
                <w:tcW w:w="2336" w:type="dxa"/>
              </w:tcPr>
            </w:tcPrChange>
          </w:tcPr>
          <w:p w14:paraId="4532A6B2" w14:textId="793F71E9" w:rsidR="005315A4" w:rsidRDefault="005315A4" w:rsidP="00B937CA">
            <w:pPr>
              <w:rPr>
                <w:ins w:id="5912" w:author="Maribel" w:date="2018-05-29T16:54:00Z"/>
                <w:lang w:val="es-ES"/>
              </w:rPr>
            </w:pPr>
            <w:ins w:id="5913" w:author="Maribel" w:date="2018-05-29T16:56:00Z">
              <w:r>
                <w:rPr>
                  <w:lang w:val="es-ES"/>
                </w:rPr>
                <w:t>1</w:t>
              </w:r>
            </w:ins>
          </w:p>
        </w:tc>
        <w:tc>
          <w:tcPr>
            <w:tcW w:w="623" w:type="dxa"/>
            <w:tcPrChange w:id="5914" w:author="Maribel" w:date="2018-05-29T16:55:00Z">
              <w:tcPr>
                <w:tcW w:w="2338" w:type="dxa"/>
                <w:gridSpan w:val="3"/>
              </w:tcPr>
            </w:tcPrChange>
          </w:tcPr>
          <w:p w14:paraId="4331E477" w14:textId="7CFD492A" w:rsidR="005315A4" w:rsidRDefault="005315A4" w:rsidP="00B937CA">
            <w:pPr>
              <w:rPr>
                <w:ins w:id="5915" w:author="Maribel" w:date="2018-05-29T16:54:00Z"/>
                <w:lang w:val="es-ES"/>
              </w:rPr>
            </w:pPr>
            <w:ins w:id="5916" w:author="Maribel" w:date="2018-05-29T16:56:00Z">
              <w:r>
                <w:rPr>
                  <w:lang w:val="es-ES"/>
                </w:rPr>
                <w:t>1</w:t>
              </w:r>
            </w:ins>
          </w:p>
        </w:tc>
        <w:tc>
          <w:tcPr>
            <w:tcW w:w="623" w:type="dxa"/>
            <w:tcPrChange w:id="5917" w:author="Maribel" w:date="2018-05-29T16:55:00Z">
              <w:tcPr>
                <w:tcW w:w="2338" w:type="dxa"/>
              </w:tcPr>
            </w:tcPrChange>
          </w:tcPr>
          <w:p w14:paraId="29C805A1" w14:textId="705AA41F" w:rsidR="005315A4" w:rsidRDefault="005315A4" w:rsidP="00B937CA">
            <w:pPr>
              <w:rPr>
                <w:ins w:id="5918" w:author="Maribel" w:date="2018-05-29T16:54:00Z"/>
                <w:lang w:val="es-ES"/>
              </w:rPr>
            </w:pPr>
            <w:ins w:id="5919" w:author="Maribel" w:date="2018-05-29T16:56:00Z">
              <w:r>
                <w:rPr>
                  <w:lang w:val="es-ES"/>
                </w:rPr>
                <w:t>1</w:t>
              </w:r>
            </w:ins>
          </w:p>
        </w:tc>
        <w:tc>
          <w:tcPr>
            <w:tcW w:w="623" w:type="dxa"/>
            <w:tcPrChange w:id="5920" w:author="Maribel" w:date="2018-05-29T16:55:00Z">
              <w:tcPr>
                <w:tcW w:w="2338" w:type="dxa"/>
              </w:tcPr>
            </w:tcPrChange>
          </w:tcPr>
          <w:p w14:paraId="2FBF3D9B" w14:textId="43C6636B" w:rsidR="005315A4" w:rsidRDefault="005315A4" w:rsidP="00B937CA">
            <w:pPr>
              <w:rPr>
                <w:ins w:id="5921" w:author="Maribel" w:date="2018-05-29T16:54:00Z"/>
                <w:lang w:val="es-ES"/>
              </w:rPr>
            </w:pPr>
            <w:ins w:id="5922" w:author="Maribel" w:date="2018-05-29T16:55:00Z">
              <w:r>
                <w:rPr>
                  <w:lang w:val="es-ES"/>
                </w:rPr>
                <w:t>1</w:t>
              </w:r>
            </w:ins>
          </w:p>
        </w:tc>
        <w:tc>
          <w:tcPr>
            <w:tcW w:w="623" w:type="dxa"/>
            <w:tcPrChange w:id="5923" w:author="Maribel" w:date="2018-05-29T16:55:00Z">
              <w:tcPr>
                <w:tcW w:w="2338" w:type="dxa"/>
              </w:tcPr>
            </w:tcPrChange>
          </w:tcPr>
          <w:p w14:paraId="261EE047" w14:textId="14B1EDF8" w:rsidR="005315A4" w:rsidRDefault="004C06A3" w:rsidP="00B937CA">
            <w:pPr>
              <w:rPr>
                <w:ins w:id="5924" w:author="Maribel" w:date="2018-05-29T16:54:00Z"/>
                <w:lang w:val="es-ES"/>
              </w:rPr>
            </w:pPr>
            <w:ins w:id="5925" w:author="Maribel" w:date="2018-05-29T16:56:00Z">
              <w:r>
                <w:rPr>
                  <w:lang w:val="es-ES"/>
                </w:rPr>
                <w:t>D15</w:t>
              </w:r>
            </w:ins>
          </w:p>
        </w:tc>
      </w:tr>
    </w:tbl>
    <w:p w14:paraId="129D8E77" w14:textId="77777777" w:rsidR="005315A4" w:rsidRPr="00986692" w:rsidRDefault="005315A4" w:rsidP="00B937CA">
      <w:pPr>
        <w:rPr>
          <w:lang w:val="es-ES"/>
          <w:rPrChange w:id="5926" w:author="Maribel" w:date="2018-05-29T16:53:00Z">
            <w:rPr>
              <w:lang w:val="es-ES"/>
            </w:rPr>
          </w:rPrChange>
        </w:rPr>
        <w:pPrChange w:id="5927" w:author="Maribel" w:date="2018-05-29T16:48:00Z">
          <w:pPr>
            <w:pStyle w:val="Prrafodelista"/>
            <w:numPr>
              <w:ilvl w:val="1"/>
              <w:numId w:val="1"/>
            </w:numPr>
            <w:ind w:left="180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322C2" w14:paraId="63B77346" w14:textId="77777777" w:rsidTr="000A0978">
        <w:tc>
          <w:tcPr>
            <w:tcW w:w="9350" w:type="dxa"/>
          </w:tcPr>
          <w:p w14:paraId="1AA26989" w14:textId="77777777" w:rsidR="001322C2" w:rsidRDefault="001322C2" w:rsidP="001322C2">
            <w:pPr>
              <w:jc w:val="center"/>
              <w:rPr>
                <w:lang w:val="es-ES"/>
              </w:rPr>
            </w:pPr>
            <w:r>
              <w:rPr>
                <w:noProof/>
              </w:rPr>
              <w:lastRenderedPageBreak/>
              <w:drawing>
                <wp:inline distT="0" distB="0" distL="0" distR="0" wp14:anchorId="4D958E71" wp14:editId="7D866C26">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93479" cy="2834224"/>
                          </a:xfrm>
                          <a:prstGeom prst="rect">
                            <a:avLst/>
                          </a:prstGeom>
                        </pic:spPr>
                      </pic:pic>
                    </a:graphicData>
                  </a:graphic>
                </wp:inline>
              </w:drawing>
            </w:r>
          </w:p>
        </w:tc>
      </w:tr>
      <w:tr w:rsidR="001322C2" w14:paraId="76BBB190" w14:textId="77777777" w:rsidTr="000A0978">
        <w:tc>
          <w:tcPr>
            <w:tcW w:w="9350" w:type="dxa"/>
          </w:tcPr>
          <w:p w14:paraId="0FCE41B7" w14:textId="77777777" w:rsidR="001322C2" w:rsidRDefault="000A0978" w:rsidP="000A0978">
            <w:pPr>
              <w:jc w:val="center"/>
              <w:rPr>
                <w:lang w:val="es-ES"/>
              </w:rPr>
            </w:pPr>
            <w:r>
              <w:rPr>
                <w:lang w:val="es-ES"/>
              </w:rPr>
              <w:t xml:space="preserve">Multiplexor de 16 a 4 (16-To-4 </w:t>
            </w:r>
            <w:proofErr w:type="spellStart"/>
            <w:r>
              <w:rPr>
                <w:lang w:val="es-ES"/>
              </w:rPr>
              <w:t>Multiplexer</w:t>
            </w:r>
            <w:proofErr w:type="spellEnd"/>
            <w:r>
              <w:rPr>
                <w:lang w:val="es-ES"/>
              </w:rPr>
              <w:t>)</w:t>
            </w:r>
          </w:p>
        </w:tc>
      </w:tr>
    </w:tbl>
    <w:p w14:paraId="1997E856" w14:textId="77777777" w:rsidR="00E755B6" w:rsidRDefault="00E755B6" w:rsidP="00E755B6">
      <w:pPr>
        <w:rPr>
          <w:lang w:val="es-ES"/>
        </w:rPr>
      </w:pPr>
    </w:p>
    <w:p w14:paraId="73B8EB01" w14:textId="15668195" w:rsidR="00545DB1" w:rsidRPr="004B05F7" w:rsidRDefault="00545DB1">
      <w:pPr>
        <w:pStyle w:val="Prrafodelista"/>
        <w:numPr>
          <w:ilvl w:val="3"/>
          <w:numId w:val="5"/>
        </w:numPr>
        <w:rPr>
          <w:ins w:id="5928" w:author="Maribel" w:date="2018-05-29T16:59:00Z"/>
          <w:b/>
          <w:lang w:val="es-ES"/>
          <w:rPrChange w:id="5929" w:author="Maribel" w:date="2018-05-29T16:59:00Z">
            <w:rPr>
              <w:ins w:id="5930" w:author="Maribel" w:date="2018-05-29T16:59:00Z"/>
              <w:b/>
              <w:sz w:val="28"/>
              <w:lang w:val="es-ES"/>
            </w:rPr>
          </w:rPrChange>
        </w:rPr>
      </w:pPr>
      <w:r w:rsidRPr="004F5B4C">
        <w:rPr>
          <w:b/>
          <w:sz w:val="28"/>
          <w:lang w:val="es-ES"/>
          <w:rPrChange w:id="5931" w:author="Maribel" w:date="2018-05-13T19:41:00Z">
            <w:rPr>
              <w:b/>
              <w:lang w:val="es-ES"/>
            </w:rPr>
          </w:rPrChange>
        </w:rPr>
        <w:t xml:space="preserve">Multiplexor de 4 a </w:t>
      </w:r>
      <w:ins w:id="5932" w:author="Maribel" w:date="2018-05-29T02:53:00Z">
        <w:r w:rsidR="00441756">
          <w:rPr>
            <w:b/>
            <w:sz w:val="28"/>
            <w:lang w:val="es-ES"/>
          </w:rPr>
          <w:t>2</w:t>
        </w:r>
      </w:ins>
      <w:del w:id="5933" w:author="Maribel" w:date="2018-05-29T02:53:00Z">
        <w:r w:rsidRPr="004F5B4C" w:rsidDel="00441756">
          <w:rPr>
            <w:b/>
            <w:sz w:val="28"/>
            <w:lang w:val="es-ES"/>
            <w:rPrChange w:id="5934" w:author="Maribel" w:date="2018-05-13T19:41:00Z">
              <w:rPr>
                <w:b/>
                <w:lang w:val="es-ES"/>
              </w:rPr>
            </w:rPrChange>
          </w:rPr>
          <w:delText>4</w:delText>
        </w:r>
      </w:del>
      <w:ins w:id="5935" w:author="Maribel" w:date="2018-05-29T02:53:00Z">
        <w:r w:rsidR="00441756">
          <w:rPr>
            <w:b/>
            <w:sz w:val="28"/>
            <w:lang w:val="es-ES"/>
          </w:rPr>
          <w:t xml:space="preserve"> </w:t>
        </w:r>
      </w:ins>
      <w:del w:id="5936" w:author="Maribel" w:date="2018-05-29T02:53:00Z">
        <w:r w:rsidRPr="004F5B4C" w:rsidDel="00441756">
          <w:rPr>
            <w:b/>
            <w:sz w:val="28"/>
            <w:lang w:val="es-ES"/>
            <w:rPrChange w:id="5937" w:author="Maribel" w:date="2018-05-13T19:41:00Z">
              <w:rPr>
                <w:b/>
                <w:lang w:val="es-ES"/>
              </w:rPr>
            </w:rPrChange>
          </w:rPr>
          <w:delText xml:space="preserve"> </w:delText>
        </w:r>
      </w:del>
      <w:r w:rsidRPr="004F5B4C">
        <w:rPr>
          <w:b/>
          <w:sz w:val="28"/>
          <w:lang w:val="es-ES"/>
          <w:rPrChange w:id="5938" w:author="Maribel" w:date="2018-05-13T19:41:00Z">
            <w:rPr>
              <w:b/>
              <w:lang w:val="es-ES"/>
            </w:rPr>
          </w:rPrChange>
        </w:rPr>
        <w:t>(4-To-</w:t>
      </w:r>
      <w:del w:id="5939" w:author="Maribel" w:date="2018-05-29T02:53:00Z">
        <w:r w:rsidRPr="004F5B4C" w:rsidDel="00441756">
          <w:rPr>
            <w:b/>
            <w:sz w:val="28"/>
            <w:lang w:val="es-ES"/>
            <w:rPrChange w:id="5940" w:author="Maribel" w:date="2018-05-13T19:41:00Z">
              <w:rPr>
                <w:b/>
                <w:lang w:val="es-ES"/>
              </w:rPr>
            </w:rPrChange>
          </w:rPr>
          <w:delText>4</w:delText>
        </w:r>
      </w:del>
      <w:ins w:id="5941" w:author="Maribel" w:date="2018-05-29T02:53:00Z">
        <w:r w:rsidR="00441756">
          <w:rPr>
            <w:b/>
            <w:sz w:val="28"/>
            <w:lang w:val="es-ES"/>
          </w:rPr>
          <w:t>2</w:t>
        </w:r>
      </w:ins>
      <w:r w:rsidRPr="004F5B4C">
        <w:rPr>
          <w:b/>
          <w:sz w:val="28"/>
          <w:lang w:val="es-ES"/>
          <w:rPrChange w:id="5942" w:author="Maribel" w:date="2018-05-13T19:41:00Z">
            <w:rPr>
              <w:b/>
              <w:lang w:val="es-ES"/>
            </w:rPr>
          </w:rPrChange>
        </w:rPr>
        <w:t xml:space="preserve"> </w:t>
      </w:r>
      <w:proofErr w:type="spellStart"/>
      <w:r w:rsidRPr="004F5B4C">
        <w:rPr>
          <w:b/>
          <w:sz w:val="28"/>
          <w:lang w:val="es-ES"/>
          <w:rPrChange w:id="5943" w:author="Maribel" w:date="2018-05-13T19:41:00Z">
            <w:rPr>
              <w:b/>
              <w:lang w:val="es-ES"/>
            </w:rPr>
          </w:rPrChange>
        </w:rPr>
        <w:t>Multiplexer</w:t>
      </w:r>
      <w:proofErr w:type="spellEnd"/>
      <w:r w:rsidRPr="004F5B4C">
        <w:rPr>
          <w:b/>
          <w:sz w:val="28"/>
          <w:lang w:val="es-ES"/>
          <w:rPrChange w:id="5944" w:author="Maribel" w:date="2018-05-13T19:41:00Z">
            <w:rPr>
              <w:b/>
              <w:lang w:val="es-ES"/>
            </w:rPr>
          </w:rPrChange>
        </w:rPr>
        <w:t>)</w:t>
      </w:r>
    </w:p>
    <w:p w14:paraId="1885E788" w14:textId="6758E965" w:rsidR="004B05F7" w:rsidRPr="009C21AA" w:rsidRDefault="004B05F7" w:rsidP="004B05F7">
      <w:pPr>
        <w:rPr>
          <w:lang w:val="es-ES"/>
          <w:rPrChange w:id="5945" w:author="Maribel" w:date="2018-05-29T17:00:00Z">
            <w:rPr>
              <w:lang w:val="es-ES"/>
            </w:rPr>
          </w:rPrChange>
        </w:rPr>
        <w:pPrChange w:id="5946" w:author="Maribel" w:date="2018-05-29T16:59:00Z">
          <w:pPr>
            <w:pStyle w:val="Prrafodelista"/>
            <w:numPr>
              <w:ilvl w:val="1"/>
              <w:numId w:val="1"/>
            </w:numPr>
            <w:ind w:left="1800" w:hanging="360"/>
          </w:pPr>
        </w:pPrChange>
      </w:pPr>
      <w:ins w:id="5947" w:author="Maribel" w:date="2018-05-29T16:59:00Z">
        <w:r w:rsidRPr="009C21AA">
          <w:rPr>
            <w:lang w:val="es-ES"/>
            <w:rPrChange w:id="5948" w:author="Maribel" w:date="2018-05-29T17:00:00Z">
              <w:rPr>
                <w:b/>
                <w:lang w:val="es-ES"/>
              </w:rPr>
            </w:rPrChange>
          </w:rPr>
          <w:t>Sigue el mismo principio que el multiplexor anterior, con la diferencia de que, en este caso, contamos con una entrada de 2 bits y una salida.</w:t>
        </w:r>
        <w:r w:rsidR="009C21AA" w:rsidRPr="009C21AA">
          <w:rPr>
            <w:lang w:val="es-ES"/>
            <w:rPrChange w:id="5949" w:author="Maribel" w:date="2018-05-29T17:00:00Z">
              <w:rPr>
                <w:b/>
                <w:lang w:val="es-ES"/>
              </w:rPr>
            </w:rPrChange>
          </w:rPr>
          <w:t xml:space="preserve"> Este multiplexor </w:t>
        </w:r>
      </w:ins>
      <w:ins w:id="5950" w:author="Maribel" w:date="2018-05-29T17:00:00Z">
        <w:r w:rsidR="009C21AA" w:rsidRPr="009C21AA">
          <w:rPr>
            <w:lang w:val="es-ES"/>
            <w:rPrChange w:id="5951" w:author="Maribel" w:date="2018-05-29T17:00:00Z">
              <w:rPr>
                <w:b/>
                <w:lang w:val="es-ES"/>
              </w:rPr>
            </w:rPrChange>
          </w:rPr>
          <w:t xml:space="preserve">nos servirá para seleccionar que </w:t>
        </w:r>
        <w:proofErr w:type="spellStart"/>
        <w:r w:rsidR="009C21AA" w:rsidRPr="009C21AA">
          <w:rPr>
            <w:lang w:val="es-ES"/>
            <w:rPrChange w:id="5952" w:author="Maribel" w:date="2018-05-29T17:00:00Z">
              <w:rPr>
                <w:b/>
                <w:lang w:val="es-ES"/>
              </w:rPr>
            </w:rPrChange>
          </w:rPr>
          <w:t>flag</w:t>
        </w:r>
        <w:proofErr w:type="spellEnd"/>
        <w:r w:rsidR="009C21AA" w:rsidRPr="009C21AA">
          <w:rPr>
            <w:lang w:val="es-ES"/>
            <w:rPrChange w:id="5953" w:author="Maribel" w:date="2018-05-29T17:00:00Z">
              <w:rPr>
                <w:b/>
                <w:lang w:val="es-ES"/>
              </w:rPr>
            </w:rPrChange>
          </w:rPr>
          <w:t xml:space="preserve"> (Z, N, V, C) queremos mostrar (*** o era para seleccionar uno de los posibles </w:t>
        </w:r>
        <w:proofErr w:type="spellStart"/>
        <w:r w:rsidR="009C21AA" w:rsidRPr="009C21AA">
          <w:rPr>
            <w:lang w:val="es-ES"/>
            <w:rPrChange w:id="5954" w:author="Maribel" w:date="2018-05-29T17:00:00Z">
              <w:rPr>
                <w:b/>
                <w:lang w:val="es-ES"/>
              </w:rPr>
            </w:rPrChange>
          </w:rPr>
          <w:t>Carry</w:t>
        </w:r>
        <w:proofErr w:type="spellEnd"/>
        <w:r w:rsidR="009C21AA" w:rsidRPr="009C21AA">
          <w:rPr>
            <w:lang w:val="es-ES"/>
            <w:rPrChange w:id="5955" w:author="Maribel" w:date="2018-05-29T17:00:00Z">
              <w:rPr>
                <w:b/>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14:paraId="16CD1990" w14:textId="77777777" w:rsidTr="009B5520">
        <w:tc>
          <w:tcPr>
            <w:tcW w:w="9350" w:type="dxa"/>
          </w:tcPr>
          <w:p w14:paraId="181C754F" w14:textId="77777777" w:rsidR="00CE232A" w:rsidRDefault="00E722B2" w:rsidP="00E722B2">
            <w:pPr>
              <w:jc w:val="center"/>
              <w:rPr>
                <w:lang w:val="es-ES"/>
              </w:rPr>
            </w:pPr>
            <w:r>
              <w:rPr>
                <w:noProof/>
              </w:rPr>
              <w:drawing>
                <wp:inline distT="0" distB="0" distL="0" distR="0" wp14:anchorId="28EFEB9C" wp14:editId="172E989D">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19488" cy="3459802"/>
                          </a:xfrm>
                          <a:prstGeom prst="rect">
                            <a:avLst/>
                          </a:prstGeom>
                        </pic:spPr>
                      </pic:pic>
                    </a:graphicData>
                  </a:graphic>
                </wp:inline>
              </w:drawing>
            </w:r>
          </w:p>
        </w:tc>
      </w:tr>
      <w:tr w:rsidR="00CE232A" w14:paraId="0A74F737" w14:textId="77777777" w:rsidTr="009B5520">
        <w:tc>
          <w:tcPr>
            <w:tcW w:w="9350" w:type="dxa"/>
          </w:tcPr>
          <w:p w14:paraId="555A7630" w14:textId="77777777" w:rsidR="00CE232A" w:rsidRDefault="005642C1" w:rsidP="00E722B2">
            <w:pPr>
              <w:jc w:val="center"/>
              <w:rPr>
                <w:lang w:val="es-ES"/>
              </w:rPr>
            </w:pPr>
            <w:r>
              <w:rPr>
                <w:lang w:val="es-ES"/>
              </w:rPr>
              <w:t xml:space="preserve">Multiplexor de 4 a 4 (4-To-4 </w:t>
            </w:r>
            <w:proofErr w:type="spellStart"/>
            <w:r>
              <w:rPr>
                <w:lang w:val="es-ES"/>
              </w:rPr>
              <w:t>Multiplexer</w:t>
            </w:r>
            <w:proofErr w:type="spellEnd"/>
            <w:r>
              <w:rPr>
                <w:lang w:val="es-ES"/>
              </w:rPr>
              <w:t>)</w:t>
            </w:r>
          </w:p>
        </w:tc>
      </w:tr>
    </w:tbl>
    <w:p w14:paraId="443CC269" w14:textId="77777777" w:rsidR="00545DB1" w:rsidRDefault="00545DB1" w:rsidP="00545DB1">
      <w:pPr>
        <w:rPr>
          <w:lang w:val="es-ES"/>
        </w:rPr>
      </w:pPr>
    </w:p>
    <w:p w14:paraId="69FB1048" w14:textId="1FA03018" w:rsidR="00592777" w:rsidRPr="00592777" w:rsidRDefault="003A096C">
      <w:pPr>
        <w:pStyle w:val="Prrafodelista"/>
        <w:numPr>
          <w:ilvl w:val="2"/>
          <w:numId w:val="5"/>
        </w:numPr>
        <w:rPr>
          <w:b/>
          <w:lang w:val="es-ES"/>
        </w:rPr>
        <w:pPrChange w:id="5956" w:author="Maribel" w:date="2018-05-27T23:43:00Z">
          <w:pPr>
            <w:pStyle w:val="Prrafodelista"/>
            <w:numPr>
              <w:ilvl w:val="1"/>
              <w:numId w:val="1"/>
            </w:numPr>
            <w:ind w:left="1800" w:hanging="360"/>
          </w:pPr>
        </w:pPrChange>
      </w:pPr>
      <w:ins w:id="5957" w:author="Maribel" w:date="2018-05-13T19:40:00Z">
        <w:r w:rsidRPr="004F5B4C">
          <w:rPr>
            <w:b/>
            <w:sz w:val="28"/>
            <w:lang w:val="es-ES"/>
            <w:rPrChange w:id="5958" w:author="Maribel" w:date="2018-05-13T19:41:00Z">
              <w:rPr>
                <w:b/>
                <w:lang w:val="es-ES"/>
              </w:rPr>
            </w:rPrChange>
          </w:rPr>
          <w:lastRenderedPageBreak/>
          <w:t>Resultado final</w:t>
        </w:r>
      </w:ins>
      <w:ins w:id="5959" w:author="Maribel" w:date="2018-05-13T19:41:00Z">
        <w:r w:rsidRPr="004F5B4C">
          <w:rPr>
            <w:b/>
            <w:sz w:val="28"/>
            <w:lang w:val="es-ES"/>
            <w:rPrChange w:id="5960" w:author="Maribel" w:date="2018-05-13T19:41:00Z">
              <w:rPr>
                <w:b/>
                <w:lang w:val="es-ES"/>
              </w:rPr>
            </w:rPrChange>
          </w:rPr>
          <w:t xml:space="preserve">: </w:t>
        </w:r>
      </w:ins>
      <w:r w:rsidR="00592777" w:rsidRPr="004F5B4C">
        <w:rPr>
          <w:b/>
          <w:sz w:val="28"/>
          <w:lang w:val="es-ES"/>
          <w:rPrChange w:id="5961" w:author="Maribel" w:date="2018-05-13T19:41:00Z">
            <w:rPr>
              <w:b/>
              <w:lang w:val="es-ES"/>
            </w:rPr>
          </w:rPrChange>
        </w:rPr>
        <w:t>ALU de 4 bits (4-Bit ALU)</w:t>
      </w:r>
    </w:p>
    <w:p w14:paraId="5FAC87B3" w14:textId="5CDFA818" w:rsidR="00592777" w:rsidRDefault="00225790" w:rsidP="00592777">
      <w:pPr>
        <w:rPr>
          <w:lang w:val="es-ES"/>
        </w:rPr>
      </w:pPr>
      <w:proofErr w:type="spellStart"/>
      <w:ins w:id="5962" w:author="Maribel" w:date="2018-05-29T17:01:00Z">
        <w:r>
          <w:rPr>
            <w:lang w:val="es-ES"/>
          </w:rPr>
          <w:t>Asiganmos</w:t>
        </w:r>
      </w:ins>
      <w:proofErr w:type="spellEnd"/>
      <w:del w:id="5963" w:author="Maribel" w:date="2018-05-29T02:53:00Z">
        <w:r w:rsidR="00592777" w:rsidDel="008E7027">
          <w:rPr>
            <w:lang w:val="es-ES"/>
          </w:rPr>
          <w:delText>U</w:delText>
        </w:r>
      </w:del>
      <w:del w:id="5964" w:author="Maribel" w:date="2018-05-29T17:01:00Z">
        <w:r w:rsidR="00592777" w:rsidDel="00225790">
          <w:rPr>
            <w:lang w:val="es-ES"/>
          </w:rPr>
          <w:delText>nimos todos los componentes</w:delText>
        </w:r>
      </w:del>
      <w:ins w:id="5965" w:author="Maribel" w:date="2018-05-29T17:01:00Z">
        <w:r>
          <w:rPr>
            <w:lang w:val="es-ES"/>
          </w:rPr>
          <w:t xml:space="preserve"> las entradas A y B a cada </w:t>
        </w:r>
        <w:proofErr w:type="gramStart"/>
        <w:r>
          <w:rPr>
            <w:lang w:val="es-ES"/>
          </w:rPr>
          <w:t>una</w:t>
        </w:r>
        <w:proofErr w:type="gramEnd"/>
        <w:r>
          <w:rPr>
            <w:lang w:val="es-ES"/>
          </w:rPr>
          <w:t xml:space="preserve"> de los submódulos creados anteriormente (el incrementador, </w:t>
        </w:r>
        <w:proofErr w:type="spellStart"/>
        <w:r>
          <w:rPr>
            <w:lang w:val="es-ES"/>
          </w:rPr>
          <w:t>decrementador</w:t>
        </w:r>
        <w:proofErr w:type="spellEnd"/>
        <w:r>
          <w:rPr>
            <w:lang w:val="es-ES"/>
          </w:rPr>
          <w:t xml:space="preserve"> y l</w:t>
        </w:r>
      </w:ins>
      <w:ins w:id="5966" w:author="Maribel" w:date="2018-05-29T17:02:00Z">
        <w:r>
          <w:rPr>
            <w:lang w:val="es-ES"/>
          </w:rPr>
          <w:t>os módulos de lógica de desplazamiento solo operan sobre el registro A</w:t>
        </w:r>
      </w:ins>
      <w:ins w:id="5967" w:author="Maribel" w:date="2018-05-29T17:01:00Z">
        <w:r>
          <w:rPr>
            <w:lang w:val="es-ES"/>
          </w:rPr>
          <w:t>)</w:t>
        </w:r>
      </w:ins>
      <w:ins w:id="5968" w:author="Maribel" w:date="2018-05-29T17:02:00Z">
        <w:r>
          <w:rPr>
            <w:lang w:val="es-ES"/>
          </w:rPr>
          <w:t>. Conectamos las salidas al multiplexor 16 a 4. Conectamos también los cua</w:t>
        </w:r>
      </w:ins>
      <w:ins w:id="5969" w:author="Maribel" w:date="2018-05-29T17:03:00Z">
        <w:r>
          <w:rPr>
            <w:lang w:val="es-ES"/>
          </w:rPr>
          <w:t xml:space="preserve">tro posibles </w:t>
        </w:r>
        <w:proofErr w:type="spellStart"/>
        <w:r>
          <w:rPr>
            <w:lang w:val="es-ES"/>
          </w:rPr>
          <w:t>Carry</w:t>
        </w:r>
        <w:proofErr w:type="spellEnd"/>
        <w:r>
          <w:rPr>
            <w:lang w:val="es-ES"/>
          </w:rPr>
          <w:t xml:space="preserve"> al multiplexor 4 a 4. Conectamos también al circuito general la lógica de </w:t>
        </w:r>
        <w:proofErr w:type="spellStart"/>
        <w:r>
          <w:rPr>
            <w:lang w:val="es-ES"/>
          </w:rPr>
          <w:t>flags</w:t>
        </w:r>
        <w:proofErr w:type="spellEnd"/>
        <w:r>
          <w:rPr>
            <w:lang w:val="es-ES"/>
          </w:rPr>
          <w:t xml:space="preserve">. </w:t>
        </w:r>
        <w:proofErr w:type="spellStart"/>
        <w:r>
          <w:rPr>
            <w:lang w:val="es-ES"/>
          </w:rPr>
          <w:t>Finalemente</w:t>
        </w:r>
        <w:proofErr w:type="spellEnd"/>
        <w:r>
          <w:rPr>
            <w:lang w:val="es-ES"/>
          </w:rPr>
          <w:t>, conectamos la lógica de control</w:t>
        </w:r>
      </w:ins>
      <w:ins w:id="5970" w:author="Maribel" w:date="2018-05-29T17:01:00Z">
        <w:r>
          <w:rPr>
            <w:lang w:val="es-ES"/>
          </w:rPr>
          <w:t xml:space="preserve"> </w:t>
        </w:r>
      </w:ins>
      <w:ins w:id="5971" w:author="Maribel" w:date="2018-05-29T17:04:00Z">
        <w:r w:rsidR="00771702">
          <w:rPr>
            <w:lang w:val="es-ES"/>
          </w:rPr>
          <w:t>Tras estos pasos, o</w:t>
        </w:r>
      </w:ins>
      <w:ins w:id="5972" w:author="Maribel" w:date="2018-05-29T02:53:00Z">
        <w:r w:rsidR="008E7027">
          <w:rPr>
            <w:lang w:val="es-ES"/>
          </w:rPr>
          <w:t>btenemos el siguiente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14:paraId="1676AC56" w14:textId="77777777" w:rsidTr="00592777">
        <w:tc>
          <w:tcPr>
            <w:tcW w:w="9350" w:type="dxa"/>
          </w:tcPr>
          <w:p w14:paraId="78DECD4B" w14:textId="77777777" w:rsidR="00592777" w:rsidRDefault="00592777" w:rsidP="00592777">
            <w:pPr>
              <w:jc w:val="center"/>
              <w:rPr>
                <w:lang w:val="es-ES"/>
              </w:rPr>
            </w:pPr>
            <w:r>
              <w:rPr>
                <w:noProof/>
              </w:rPr>
              <w:drawing>
                <wp:inline distT="0" distB="0" distL="0" distR="0" wp14:anchorId="71A189D0" wp14:editId="5D30D50A">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45707" cy="3392177"/>
                          </a:xfrm>
                          <a:prstGeom prst="rect">
                            <a:avLst/>
                          </a:prstGeom>
                        </pic:spPr>
                      </pic:pic>
                    </a:graphicData>
                  </a:graphic>
                </wp:inline>
              </w:drawing>
            </w:r>
          </w:p>
        </w:tc>
      </w:tr>
      <w:tr w:rsidR="00592777" w14:paraId="5567DCED" w14:textId="77777777" w:rsidTr="00592777">
        <w:tc>
          <w:tcPr>
            <w:tcW w:w="9350" w:type="dxa"/>
          </w:tcPr>
          <w:p w14:paraId="61BE1CE8" w14:textId="77777777" w:rsidR="00592777" w:rsidRDefault="00592777" w:rsidP="00592777">
            <w:pPr>
              <w:jc w:val="center"/>
              <w:rPr>
                <w:lang w:val="es-ES"/>
              </w:rPr>
            </w:pPr>
            <w:r>
              <w:rPr>
                <w:lang w:val="es-ES"/>
              </w:rPr>
              <w:t>ALU de 4 bits (4-Bit ALU)</w:t>
            </w:r>
          </w:p>
        </w:tc>
      </w:tr>
    </w:tbl>
    <w:p w14:paraId="21047263" w14:textId="77777777" w:rsidR="00F811E9" w:rsidRDefault="00F811E9" w:rsidP="00592777">
      <w:pPr>
        <w:rPr>
          <w:ins w:id="5973" w:author="Maribel" w:date="2018-05-29T02:53:00Z"/>
          <w:lang w:val="es-ES"/>
        </w:rPr>
      </w:pPr>
    </w:p>
    <w:p w14:paraId="0C93587A" w14:textId="5986BCC3" w:rsidR="00592777" w:rsidRDefault="002A04BB" w:rsidP="00592777">
      <w:pPr>
        <w:rPr>
          <w:lang w:val="es-ES"/>
        </w:rPr>
      </w:pPr>
      <w:ins w:id="5974" w:author="Maribel" w:date="2018-05-19T21:38:00Z">
        <w:r>
          <w:rPr>
            <w:lang w:val="es-ES"/>
          </w:rPr>
          <w:t>El bit Load habilita la entrada de datos manual</w:t>
        </w:r>
        <w:r w:rsidR="00F46264">
          <w:rPr>
            <w:lang w:val="es-ES"/>
          </w:rPr>
          <w:t xml:space="preserve"> de A y B. En la primera subida de reloj, estos datos manuales se cargan en los registros A y B. El registro A va a hacer el papel de Acumulador.</w:t>
        </w:r>
      </w:ins>
      <w:ins w:id="5975" w:author="Maribel" w:date="2018-05-19T21:39:00Z">
        <w:r w:rsidR="00F46264">
          <w:rPr>
            <w:lang w:val="es-ES"/>
          </w:rPr>
          <w:t xml:space="preserve"> A continuación, esperamos 4 ciclos de reloj. Cuando llegamos al cuarto ciclo de reloj, se activa un bit indicando que se ha llegado al final de la cuenta, </w:t>
        </w:r>
        <w:proofErr w:type="spellStart"/>
        <w:r w:rsidR="00F46264">
          <w:rPr>
            <w:lang w:val="es-ES"/>
          </w:rPr>
          <w:t>Maximum</w:t>
        </w:r>
        <w:proofErr w:type="spellEnd"/>
        <w:r w:rsidR="00F46264">
          <w:rPr>
            <w:lang w:val="es-ES"/>
          </w:rPr>
          <w:t xml:space="preserve"> </w:t>
        </w:r>
        <w:proofErr w:type="spellStart"/>
        <w:r w:rsidR="00F46264">
          <w:rPr>
            <w:lang w:val="es-ES"/>
          </w:rPr>
          <w:t>Count</w:t>
        </w:r>
        <w:proofErr w:type="spellEnd"/>
        <w:r w:rsidR="00F46264">
          <w:rPr>
            <w:lang w:val="es-ES"/>
          </w:rPr>
          <w:t xml:space="preserve"> </w:t>
        </w:r>
        <w:proofErr w:type="spellStart"/>
        <w:r w:rsidR="00F46264">
          <w:rPr>
            <w:lang w:val="es-ES"/>
          </w:rPr>
          <w:t>Reached</w:t>
        </w:r>
        <w:proofErr w:type="spellEnd"/>
        <w:r w:rsidR="00F46264">
          <w:rPr>
            <w:lang w:val="es-ES"/>
          </w:rPr>
          <w:t xml:space="preserve">. En ese momento, se habilita la entrada al registro </w:t>
        </w:r>
      </w:ins>
      <w:ins w:id="5976" w:author="Maribel" w:date="2018-05-19T21:40:00Z">
        <w:r w:rsidR="00F46264">
          <w:rPr>
            <w:lang w:val="es-ES"/>
          </w:rPr>
          <w:t xml:space="preserve">A desde la salida Output de la ALU, que contendrá el resultado de la operación seleccionada con </w:t>
        </w:r>
        <w:proofErr w:type="spellStart"/>
        <w:r w:rsidR="00F46264">
          <w:rPr>
            <w:lang w:val="es-ES"/>
          </w:rPr>
          <w:t>Address</w:t>
        </w:r>
        <w:proofErr w:type="spellEnd"/>
        <w:r w:rsidR="00F46264">
          <w:rPr>
            <w:lang w:val="es-ES"/>
          </w:rPr>
          <w:t xml:space="preserve"> (</w:t>
        </w:r>
        <w:proofErr w:type="spellStart"/>
        <w:r w:rsidR="00F46264">
          <w:rPr>
            <w:lang w:val="es-ES"/>
          </w:rPr>
          <w:t>Operation</w:t>
        </w:r>
        <w:proofErr w:type="spellEnd"/>
        <w:r w:rsidR="00F46264">
          <w:rPr>
            <w:lang w:val="es-ES"/>
          </w:rPr>
          <w:t xml:space="preserve">). En la siguiente subida de reloj (la quinta) el bit </w:t>
        </w:r>
        <w:proofErr w:type="spellStart"/>
        <w:r w:rsidR="00F46264">
          <w:rPr>
            <w:lang w:val="es-ES"/>
          </w:rPr>
          <w:t>Maximum</w:t>
        </w:r>
        <w:proofErr w:type="spellEnd"/>
        <w:r w:rsidR="00F46264">
          <w:rPr>
            <w:lang w:val="es-ES"/>
          </w:rPr>
          <w:t xml:space="preserve"> </w:t>
        </w:r>
        <w:proofErr w:type="spellStart"/>
        <w:r w:rsidR="00F46264">
          <w:rPr>
            <w:lang w:val="es-ES"/>
          </w:rPr>
          <w:t>Count</w:t>
        </w:r>
        <w:proofErr w:type="spellEnd"/>
        <w:r w:rsidR="00F46264">
          <w:rPr>
            <w:lang w:val="es-ES"/>
          </w:rPr>
          <w:t xml:space="preserve"> </w:t>
        </w:r>
        <w:proofErr w:type="spellStart"/>
        <w:r w:rsidR="00F46264">
          <w:rPr>
            <w:lang w:val="es-ES"/>
          </w:rPr>
          <w:t>Reached</w:t>
        </w:r>
        <w:proofErr w:type="spellEnd"/>
        <w:r w:rsidR="00F46264">
          <w:rPr>
            <w:lang w:val="es-ES"/>
          </w:rPr>
          <w:t xml:space="preserve"> se pondrá a 0, por tanto, impidien</w:t>
        </w:r>
      </w:ins>
      <w:ins w:id="5977" w:author="Maribel" w:date="2018-05-19T21:41:00Z">
        <w:r w:rsidR="00F46264">
          <w:rPr>
            <w:lang w:val="es-ES"/>
          </w:rPr>
          <w:t>do que la salida se siga grabando en el Acumulador porque no es lo que queremos. Como el bit Load lo tendremos que haber desactivado a mano al principio del proceso</w:t>
        </w:r>
      </w:ins>
      <w:ins w:id="5978" w:author="Maribel" w:date="2018-05-19T21:42:00Z">
        <w:r w:rsidR="00F46264">
          <w:rPr>
            <w:lang w:val="es-ES"/>
          </w:rPr>
          <w:t xml:space="preserve"> (*** ver esto</w:t>
        </w:r>
      </w:ins>
      <w:ins w:id="5979" w:author="Maribel" w:date="2018-05-19T21:49:00Z">
        <w:r w:rsidR="000D7C5E">
          <w:rPr>
            <w:lang w:val="es-ES"/>
          </w:rPr>
          <w:t>, no sé cómo hacer para que cuando Load esté a 1, me ponga el contador a 0 para comenzar una nueva instrucción</w:t>
        </w:r>
        <w:r w:rsidR="00F34502">
          <w:rPr>
            <w:lang w:val="es-ES"/>
          </w:rPr>
          <w:t>, que en la siguiente subida de reloj pueda cargar los registros con los valores manuales y que al siguiente ciclo d</w:t>
        </w:r>
      </w:ins>
      <w:ins w:id="5980" w:author="Maribel" w:date="2018-05-19T21:50:00Z">
        <w:r w:rsidR="00F34502">
          <w:rPr>
            <w:lang w:val="es-ES"/>
          </w:rPr>
          <w:t>e reloj (el segundo) Load se ponga a 0 para que al final de la instrucción el valor que se mantenga sea el del resultado de la sal</w:t>
        </w:r>
      </w:ins>
      <w:ins w:id="5981" w:author="Maribel" w:date="2018-05-19T21:51:00Z">
        <w:r w:rsidR="00F34502">
          <w:rPr>
            <w:lang w:val="es-ES"/>
          </w:rPr>
          <w:t>ida y no el manual</w:t>
        </w:r>
      </w:ins>
      <w:ins w:id="5982" w:author="Maribel" w:date="2018-05-19T21:42:00Z">
        <w:r w:rsidR="00F46264">
          <w:rPr>
            <w:lang w:val="es-ES"/>
          </w:rPr>
          <w:t>)</w:t>
        </w:r>
      </w:ins>
      <w:ins w:id="5983" w:author="Maribel" w:date="2018-05-19T21:41:00Z">
        <w:r w:rsidR="00F46264">
          <w:rPr>
            <w:lang w:val="es-ES"/>
          </w:rPr>
          <w:t xml:space="preserve">, tampoco entrarán datos manuales al registro. Por lo tanto, la </w:t>
        </w:r>
      </w:ins>
      <w:ins w:id="5984" w:author="Maribel" w:date="2018-05-19T21:42:00Z">
        <w:r w:rsidR="00F46264">
          <w:rPr>
            <w:lang w:val="es-ES"/>
          </w:rPr>
          <w:t>ALU continuará operando con lo que haya almacenado o “acumulado” en el acumulador operación tras operación.</w:t>
        </w:r>
      </w:ins>
    </w:p>
    <w:p w14:paraId="0BB5F4C6" w14:textId="77777777" w:rsidR="00B37423" w:rsidRPr="00592777" w:rsidRDefault="00B37423" w:rsidP="00592777">
      <w:pPr>
        <w:rPr>
          <w:lang w:val="es-ES"/>
        </w:rPr>
      </w:pPr>
    </w:p>
    <w:p w14:paraId="5E7C0919" w14:textId="65A102A9" w:rsidR="00141B9A" w:rsidRPr="00D64ED4" w:rsidRDefault="00B94F0B">
      <w:pPr>
        <w:pStyle w:val="Prrafodelista"/>
        <w:numPr>
          <w:ilvl w:val="1"/>
          <w:numId w:val="5"/>
        </w:numPr>
        <w:rPr>
          <w:b/>
          <w:sz w:val="28"/>
          <w:lang w:val="es-ES"/>
          <w:rPrChange w:id="5985" w:author="Maribel" w:date="2018-05-13T19:45:00Z">
            <w:rPr>
              <w:lang w:val="es-ES"/>
            </w:rPr>
          </w:rPrChange>
        </w:rPr>
        <w:pPrChange w:id="5986" w:author="Maribel" w:date="2018-05-27T23:43:00Z">
          <w:pPr/>
        </w:pPrChange>
      </w:pPr>
      <w:del w:id="5987" w:author="Maribel" w:date="2018-05-13T19:45:00Z">
        <w:r w:rsidRPr="00D64ED4" w:rsidDel="00D64ED4">
          <w:rPr>
            <w:b/>
            <w:sz w:val="28"/>
            <w:lang w:val="es-ES"/>
            <w:rPrChange w:id="5988" w:author="Maribel" w:date="2018-05-13T19:45:00Z">
              <w:rPr>
                <w:lang w:val="es-ES"/>
              </w:rPr>
            </w:rPrChange>
          </w:rPr>
          <w:lastRenderedPageBreak/>
          <w:delText xml:space="preserve">3.2. </w:delText>
        </w:r>
      </w:del>
      <w:r w:rsidR="00141B9A" w:rsidRPr="00D64ED4">
        <w:rPr>
          <w:b/>
          <w:sz w:val="28"/>
          <w:lang w:val="es-ES"/>
          <w:rPrChange w:id="5989" w:author="Maribel" w:date="2018-05-13T19:45:00Z">
            <w:rPr>
              <w:lang w:val="es-ES"/>
            </w:rPr>
          </w:rPrChange>
        </w:rPr>
        <w:t>Etapa 2: tra</w:t>
      </w:r>
      <w:del w:id="5990" w:author="Maribel" w:date="2018-05-29T17:04:00Z">
        <w:r w:rsidR="00141B9A" w:rsidRPr="00D64ED4" w:rsidDel="00C744BA">
          <w:rPr>
            <w:b/>
            <w:sz w:val="28"/>
            <w:lang w:val="es-ES"/>
            <w:rPrChange w:id="5991" w:author="Maribel" w:date="2018-05-13T19:45:00Z">
              <w:rPr>
                <w:lang w:val="es-ES"/>
              </w:rPr>
            </w:rPrChange>
          </w:rPr>
          <w:delText>s</w:delText>
        </w:r>
      </w:del>
      <w:r w:rsidR="00141B9A" w:rsidRPr="00D64ED4">
        <w:rPr>
          <w:b/>
          <w:sz w:val="28"/>
          <w:lang w:val="es-ES"/>
          <w:rPrChange w:id="5992" w:author="Maribel" w:date="2018-05-13T19:45:00Z">
            <w:rPr>
              <w:lang w:val="es-ES"/>
            </w:rPr>
          </w:rPrChange>
        </w:rPr>
        <w:t>n</w:t>
      </w:r>
      <w:ins w:id="5993" w:author="Maribel" w:date="2018-05-29T17:04:00Z">
        <w:r w:rsidR="00DA34EB">
          <w:rPr>
            <w:b/>
            <w:sz w:val="28"/>
            <w:lang w:val="es-ES"/>
          </w:rPr>
          <w:t>s</w:t>
        </w:r>
      </w:ins>
      <w:r w:rsidR="00141B9A" w:rsidRPr="00D64ED4">
        <w:rPr>
          <w:b/>
          <w:sz w:val="28"/>
          <w:lang w:val="es-ES"/>
          <w:rPrChange w:id="5994" w:author="Maribel" w:date="2018-05-13T19:45:00Z">
            <w:rPr>
              <w:lang w:val="es-ES"/>
            </w:rPr>
          </w:rPrChange>
        </w:rPr>
        <w:t xml:space="preserve">ferencia del diseño en </w:t>
      </w:r>
      <w:proofErr w:type="spellStart"/>
      <w:r w:rsidR="00141B9A" w:rsidRPr="00D64ED4">
        <w:rPr>
          <w:b/>
          <w:sz w:val="28"/>
          <w:lang w:val="es-ES"/>
          <w:rPrChange w:id="5995" w:author="Maribel" w:date="2018-05-13T19:45:00Z">
            <w:rPr>
              <w:lang w:val="es-ES"/>
            </w:rPr>
          </w:rPrChange>
        </w:rPr>
        <w:t>Logisim</w:t>
      </w:r>
      <w:proofErr w:type="spellEnd"/>
      <w:r w:rsidR="00141B9A" w:rsidRPr="00D64ED4">
        <w:rPr>
          <w:b/>
          <w:sz w:val="28"/>
          <w:lang w:val="es-ES"/>
          <w:rPrChange w:id="5996" w:author="Maribel" w:date="2018-05-13T19:45:00Z">
            <w:rPr>
              <w:lang w:val="es-ES"/>
            </w:rPr>
          </w:rPrChange>
        </w:rPr>
        <w:t xml:space="preserve"> a </w:t>
      </w:r>
      <w:proofErr w:type="spellStart"/>
      <w:r w:rsidR="00141B9A" w:rsidRPr="00D64ED4">
        <w:rPr>
          <w:b/>
          <w:sz w:val="28"/>
          <w:lang w:val="es-ES"/>
          <w:rPrChange w:id="5997" w:author="Maribel" w:date="2018-05-13T19:45:00Z">
            <w:rPr>
              <w:lang w:val="es-ES"/>
            </w:rPr>
          </w:rPrChange>
        </w:rPr>
        <w:t>IceStudio</w:t>
      </w:r>
      <w:proofErr w:type="spellEnd"/>
      <w:r w:rsidR="00141B9A" w:rsidRPr="00D64ED4">
        <w:rPr>
          <w:b/>
          <w:sz w:val="28"/>
          <w:lang w:val="es-ES"/>
          <w:rPrChange w:id="5998" w:author="Maribel" w:date="2018-05-13T19:45:00Z">
            <w:rPr>
              <w:lang w:val="es-ES"/>
            </w:rPr>
          </w:rPrChange>
        </w:rPr>
        <w:t xml:space="preserve"> para su implementación en la FPGA</w:t>
      </w:r>
      <w:r w:rsidR="00090361" w:rsidRPr="00D64ED4">
        <w:rPr>
          <w:b/>
          <w:sz w:val="28"/>
          <w:lang w:val="es-ES"/>
          <w:rPrChange w:id="5999" w:author="Maribel" w:date="2018-05-13T19:45:00Z">
            <w:rPr>
              <w:lang w:val="es-ES"/>
            </w:rPr>
          </w:rPrChange>
        </w:rPr>
        <w:fldChar w:fldCharType="begin"/>
      </w:r>
      <w:r w:rsidR="00090361" w:rsidRPr="00D64ED4">
        <w:rPr>
          <w:lang w:val="es-ES"/>
        </w:rPr>
        <w:instrText xml:space="preserve"> XE "</w:instrText>
      </w:r>
      <w:r w:rsidR="00090361" w:rsidRPr="00D64ED4">
        <w:rPr>
          <w:b/>
          <w:sz w:val="28"/>
          <w:lang w:val="es-ES"/>
          <w:rPrChange w:id="6000" w:author="Maribel" w:date="2018-05-13T19:45:00Z">
            <w:rPr>
              <w:lang w:val="es-ES"/>
            </w:rPr>
          </w:rPrChange>
        </w:rPr>
        <w:instrText>Etapa 2</w:instrText>
      </w:r>
      <w:r w:rsidR="00090361" w:rsidRPr="00D64ED4">
        <w:rPr>
          <w:lang w:val="es-ES"/>
        </w:rPr>
        <w:instrText>\</w:instrText>
      </w:r>
      <w:r w:rsidR="00090361" w:rsidRPr="00D64ED4">
        <w:rPr>
          <w:b/>
          <w:sz w:val="28"/>
          <w:lang w:val="es-ES"/>
          <w:rPrChange w:id="6001" w:author="Maribel" w:date="2018-05-13T19:45:00Z">
            <w:rPr>
              <w:lang w:val="es-ES"/>
            </w:rPr>
          </w:rPrChange>
        </w:rPr>
        <w:instrText>: trasnferencia del diseño en Logisim a IceStudio para su implementación en la FPGA</w:instrText>
      </w:r>
      <w:r w:rsidR="00176799" w:rsidRPr="00D64ED4">
        <w:rPr>
          <w:b/>
          <w:sz w:val="28"/>
          <w:lang w:val="es-ES"/>
          <w:rPrChange w:id="6002" w:author="Maribel" w:date="2018-05-13T19:45:00Z">
            <w:rPr>
              <w:lang w:val="es-ES"/>
            </w:rPr>
          </w:rPrChange>
        </w:rPr>
        <w:instrText>;21</w:instrText>
      </w:r>
      <w:r w:rsidR="00090361" w:rsidRPr="00D64ED4">
        <w:rPr>
          <w:lang w:val="es-ES"/>
        </w:rPr>
        <w:instrText xml:space="preserve">" </w:instrText>
      </w:r>
      <w:r w:rsidR="00090361" w:rsidRPr="00D64ED4">
        <w:rPr>
          <w:b/>
          <w:sz w:val="28"/>
          <w:lang w:val="es-ES"/>
          <w:rPrChange w:id="6003" w:author="Maribel" w:date="2018-05-13T19:45:00Z">
            <w:rPr>
              <w:lang w:val="es-ES"/>
            </w:rPr>
          </w:rPrChange>
        </w:rPr>
        <w:fldChar w:fldCharType="end"/>
      </w:r>
    </w:p>
    <w:p w14:paraId="5775F4A0" w14:textId="77777777" w:rsidR="005060E2" w:rsidRDefault="005060E2" w:rsidP="00A32E5B">
      <w:pPr>
        <w:rPr>
          <w:lang w:val="es-ES"/>
        </w:rPr>
      </w:pPr>
      <w:r>
        <w:rPr>
          <w:lang w:val="es-ES"/>
        </w:rPr>
        <w:t>[15]</w:t>
      </w:r>
    </w:p>
    <w:p w14:paraId="63367138" w14:textId="1D87D6AF" w:rsidR="005060E2" w:rsidDel="003173C8" w:rsidRDefault="005060E2" w:rsidP="00A32E5B">
      <w:pPr>
        <w:rPr>
          <w:del w:id="6004" w:author="Maribel" w:date="2018-05-29T17:09:00Z"/>
          <w:lang w:val="es-ES"/>
        </w:rPr>
      </w:pPr>
      <w:del w:id="6005" w:author="Maribel" w:date="2018-05-29T17:09:00Z">
        <w:r w:rsidDel="003173C8">
          <w:rPr>
            <w:lang w:val="es-ES"/>
          </w:rPr>
          <w:delText>Abrimos IceStudio.</w:delText>
        </w:r>
      </w:del>
    </w:p>
    <w:p w14:paraId="3AA25C0B" w14:textId="66B1AD98" w:rsidR="005747AF" w:rsidDel="003173C8" w:rsidRDefault="005747AF" w:rsidP="00A32E5B">
      <w:pPr>
        <w:rPr>
          <w:del w:id="6006" w:author="Maribel" w:date="2018-05-29T17:09:00Z"/>
          <w:lang w:val="es-ES"/>
        </w:rPr>
      </w:pPr>
      <w:del w:id="6007" w:author="Maribel" w:date="2018-05-29T17:09:00Z">
        <w:r w:rsidDel="003173C8">
          <w:rPr>
            <w:lang w:val="es-ES"/>
          </w:rPr>
          <w:delText>Ponemos todos los componentes y los conectamos entre sí.</w:delText>
        </w:r>
      </w:del>
    </w:p>
    <w:p w14:paraId="01B1DEA7" w14:textId="5D243B82" w:rsidR="005747AF" w:rsidRPr="005747AF" w:rsidDel="003173C8" w:rsidRDefault="005747AF" w:rsidP="00A32E5B">
      <w:pPr>
        <w:rPr>
          <w:del w:id="6008" w:author="Maribel" w:date="2018-05-29T17:09:00Z"/>
          <w:lang w:val="es-ES"/>
        </w:rPr>
      </w:pPr>
      <w:del w:id="6009" w:author="Maribel" w:date="2018-05-29T17:09:00Z">
        <w:r w:rsidRPr="005747AF" w:rsidDel="003173C8">
          <w:rPr>
            <w:lang w:val="es-ES"/>
          </w:rPr>
          <w:delText xml:space="preserve">Vamos a </w:delText>
        </w:r>
        <w:r w:rsidRPr="005747AF" w:rsidDel="003173C8">
          <w:rPr>
            <w:i/>
            <w:lang w:val="es-ES"/>
          </w:rPr>
          <w:delText>Edit &gt; Project Information</w:delText>
        </w:r>
        <w:r w:rsidRPr="005747AF" w:rsidDel="003173C8">
          <w:rPr>
            <w:lang w:val="es-ES"/>
          </w:rPr>
          <w:delText xml:space="preserve"> y rellemanos lo</w:delText>
        </w:r>
        <w:r w:rsidDel="003173C8">
          <w:rPr>
            <w:lang w:val="es-ES"/>
          </w:rPr>
          <w:delText>s datos según nuestras preferencias.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Del="003C13C3" w14:paraId="57E4E924" w14:textId="46D2DDB1" w:rsidTr="005747AF">
        <w:trPr>
          <w:del w:id="6010" w:author="Maribel" w:date="2018-05-29T17:04:00Z"/>
        </w:trPr>
        <w:tc>
          <w:tcPr>
            <w:tcW w:w="9350" w:type="dxa"/>
          </w:tcPr>
          <w:p w14:paraId="1FB7592D" w14:textId="36B48804" w:rsidR="005747AF" w:rsidDel="003C13C3" w:rsidRDefault="005747AF" w:rsidP="005747AF">
            <w:pPr>
              <w:jc w:val="center"/>
              <w:rPr>
                <w:del w:id="6011" w:author="Maribel" w:date="2018-05-29T17:04:00Z"/>
                <w:lang w:val="es-ES"/>
              </w:rPr>
            </w:pPr>
            <w:del w:id="6012" w:author="Maribel" w:date="2018-05-29T17:04:00Z">
              <w:r w:rsidDel="003C13C3">
                <w:rPr>
                  <w:noProof/>
                </w:rPr>
                <w:drawing>
                  <wp:inline distT="0" distB="0" distL="0" distR="0" wp14:anchorId="3569D0CD" wp14:editId="377C1F17">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5747AF" w:rsidDel="003C13C3" w14:paraId="031759C4" w14:textId="7A0B5642" w:rsidTr="005747AF">
        <w:trPr>
          <w:del w:id="6013" w:author="Maribel" w:date="2018-05-29T17:04:00Z"/>
        </w:trPr>
        <w:tc>
          <w:tcPr>
            <w:tcW w:w="9350" w:type="dxa"/>
          </w:tcPr>
          <w:p w14:paraId="03D0FA1A" w14:textId="228F99C8" w:rsidR="005747AF" w:rsidDel="003C13C3" w:rsidRDefault="005747AF" w:rsidP="005747AF">
            <w:pPr>
              <w:jc w:val="center"/>
              <w:rPr>
                <w:del w:id="6014" w:author="Maribel" w:date="2018-05-29T17:04:00Z"/>
                <w:lang w:val="es-ES"/>
              </w:rPr>
            </w:pPr>
            <w:del w:id="6015" w:author="Maribel" w:date="2018-05-29T17:04:00Z">
              <w:r w:rsidDel="003C13C3">
                <w:rPr>
                  <w:lang w:val="es-ES"/>
                </w:rPr>
                <w:delText>Edit &gt; Project Information</w:delText>
              </w:r>
            </w:del>
          </w:p>
        </w:tc>
      </w:tr>
    </w:tbl>
    <w:p w14:paraId="31DB6F06" w14:textId="520BD54C" w:rsidR="005747AF" w:rsidRPr="005747AF" w:rsidDel="003173C8" w:rsidRDefault="005747AF" w:rsidP="00A32E5B">
      <w:pPr>
        <w:rPr>
          <w:del w:id="6016" w:author="Maribel" w:date="2018-05-29T17:09:00Z"/>
          <w:lang w:val="es-ES"/>
        </w:rPr>
      </w:pPr>
    </w:p>
    <w:p w14:paraId="4A3F0336" w14:textId="2B02B41B" w:rsidR="005747AF" w:rsidDel="003173C8" w:rsidRDefault="005747AF" w:rsidP="00A32E5B">
      <w:pPr>
        <w:rPr>
          <w:del w:id="6017" w:author="Maribel" w:date="2018-05-29T17:09: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Del="003C13C3" w14:paraId="1B895E2B" w14:textId="6C5E6A71" w:rsidTr="00940D0E">
        <w:trPr>
          <w:del w:id="6018" w:author="Maribel" w:date="2018-05-29T17:04:00Z"/>
        </w:trPr>
        <w:tc>
          <w:tcPr>
            <w:tcW w:w="9350" w:type="dxa"/>
          </w:tcPr>
          <w:p w14:paraId="6E6B0AC7" w14:textId="33AF6FBD" w:rsidR="00940D0E" w:rsidDel="003C13C3" w:rsidRDefault="00940D0E" w:rsidP="00940D0E">
            <w:pPr>
              <w:jc w:val="center"/>
              <w:rPr>
                <w:del w:id="6019" w:author="Maribel" w:date="2018-05-29T17:04:00Z"/>
                <w:lang w:val="es-ES"/>
              </w:rPr>
            </w:pPr>
            <w:del w:id="6020" w:author="Maribel" w:date="2018-05-29T17:04:00Z">
              <w:r w:rsidDel="003C13C3">
                <w:rPr>
                  <w:noProof/>
                </w:rPr>
                <w:drawing>
                  <wp:inline distT="0" distB="0" distL="0" distR="0" wp14:anchorId="2FC18E4C" wp14:editId="2F7CC464">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940D0E" w:rsidDel="003C13C3" w14:paraId="778F640A" w14:textId="455DED2C" w:rsidTr="00940D0E">
        <w:trPr>
          <w:del w:id="6021" w:author="Maribel" w:date="2018-05-29T17:04:00Z"/>
        </w:trPr>
        <w:tc>
          <w:tcPr>
            <w:tcW w:w="9350" w:type="dxa"/>
          </w:tcPr>
          <w:p w14:paraId="7FEE646B" w14:textId="7D266782" w:rsidR="00940D0E" w:rsidDel="003C13C3" w:rsidRDefault="00940D0E" w:rsidP="00940D0E">
            <w:pPr>
              <w:jc w:val="center"/>
              <w:rPr>
                <w:del w:id="6022" w:author="Maribel" w:date="2018-05-29T17:04:00Z"/>
                <w:lang w:val="es-ES"/>
              </w:rPr>
            </w:pPr>
            <w:del w:id="6023" w:author="Maribel" w:date="2018-05-29T17:04:00Z">
              <w:r w:rsidDel="003C13C3">
                <w:rPr>
                  <w:lang w:val="es-ES"/>
                </w:rPr>
                <w:delText>Edit &gt; Project Information</w:delText>
              </w:r>
            </w:del>
          </w:p>
        </w:tc>
      </w:tr>
    </w:tbl>
    <w:p w14:paraId="52FDC78C" w14:textId="21C42E14" w:rsidR="00940D0E" w:rsidRPr="005747AF" w:rsidDel="003173C8" w:rsidRDefault="00940D0E" w:rsidP="00A32E5B">
      <w:pPr>
        <w:rPr>
          <w:del w:id="6024" w:author="Maribel" w:date="2018-05-29T17:09:00Z"/>
          <w:lang w:val="es-ES"/>
        </w:rPr>
      </w:pPr>
    </w:p>
    <w:p w14:paraId="6CDD1FB2" w14:textId="564727E0" w:rsidR="005747AF" w:rsidDel="003173C8" w:rsidRDefault="00A92292" w:rsidP="00A32E5B">
      <w:pPr>
        <w:rPr>
          <w:del w:id="6025" w:author="Maribel" w:date="2018-05-29T17:09:00Z"/>
          <w:lang w:val="es-ES"/>
        </w:rPr>
      </w:pPr>
      <w:del w:id="6026" w:author="Maribel" w:date="2018-05-29T17:09:00Z">
        <w:r w:rsidDel="003173C8">
          <w:rPr>
            <w:lang w:val="es-ES"/>
          </w:rPr>
          <w:delText xml:space="preserve">Guardamos el projecto como un archivo </w:delText>
        </w:r>
        <w:r w:rsidRPr="00A92292" w:rsidDel="003173C8">
          <w:rPr>
            <w:i/>
            <w:lang w:val="es-ES"/>
          </w:rPr>
          <w:delText>.ice</w:delText>
        </w:r>
        <w:r w:rsidRPr="00A92292" w:rsidDel="003173C8">
          <w:rPr>
            <w:lang w:val="es-ES"/>
          </w:rPr>
          <w:delText xml:space="preserve"> normal</w:delText>
        </w:r>
        <w:r w:rsidDel="003173C8">
          <w:rPr>
            <w:lang w:val="es-ES"/>
          </w:rPr>
          <w:delText>.</w:delText>
        </w:r>
      </w:del>
    </w:p>
    <w:p w14:paraId="7A15E7B2" w14:textId="46B4BA11" w:rsidR="0029753E" w:rsidRDefault="007C3669" w:rsidP="00A32E5B">
      <w:pPr>
        <w:rPr>
          <w:ins w:id="6027" w:author="Maribel" w:date="2018-05-29T17:11:00Z"/>
          <w:lang w:val="es-ES"/>
        </w:rPr>
      </w:pPr>
      <w:del w:id="6028" w:author="Maribel" w:date="2018-05-29T17:09:00Z">
        <w:r w:rsidDel="003173C8">
          <w:rPr>
            <w:lang w:val="es-ES"/>
          </w:rPr>
          <w:delText xml:space="preserve">Para utilizarlo en otro componente, simplemente nos vamos a </w:delText>
        </w:r>
        <w:r w:rsidRPr="007C3669" w:rsidDel="003173C8">
          <w:rPr>
            <w:i/>
            <w:lang w:val="es-ES"/>
          </w:rPr>
          <w:delText>File &gt; Add as Block</w:delText>
        </w:r>
        <w:r w:rsidDel="003173C8">
          <w:rPr>
            <w:lang w:val="es-ES"/>
          </w:rPr>
          <w:delText xml:space="preserve"> y lo arrastramos al canvas.</w:delText>
        </w:r>
      </w:del>
      <w:ins w:id="6029" w:author="Maribel" w:date="2018-05-29T17:09:00Z">
        <w:r w:rsidR="003173C8">
          <w:rPr>
            <w:lang w:val="es-ES"/>
          </w:rPr>
          <w:t xml:space="preserve">Plasmamos el diseño creado en </w:t>
        </w:r>
        <w:proofErr w:type="spellStart"/>
        <w:r w:rsidR="003173C8">
          <w:rPr>
            <w:lang w:val="es-ES"/>
          </w:rPr>
          <w:t>Logisim</w:t>
        </w:r>
        <w:proofErr w:type="spellEnd"/>
        <w:r w:rsidR="003173C8">
          <w:rPr>
            <w:lang w:val="es-ES"/>
          </w:rPr>
          <w:t xml:space="preserve"> a </w:t>
        </w:r>
        <w:proofErr w:type="spellStart"/>
        <w:r w:rsidR="003173C8">
          <w:rPr>
            <w:lang w:val="es-ES"/>
          </w:rPr>
          <w:t>IceStudio</w:t>
        </w:r>
        <w:proofErr w:type="spellEnd"/>
        <w:r w:rsidR="003173C8">
          <w:rPr>
            <w:lang w:val="es-ES"/>
          </w:rPr>
          <w:t>.</w:t>
        </w:r>
      </w:ins>
    </w:p>
    <w:p w14:paraId="1E52F8EB" w14:textId="3613BF6C" w:rsidR="00C253B5" w:rsidRPr="00C253B5" w:rsidRDefault="00C253B5" w:rsidP="00C253B5">
      <w:pPr>
        <w:pStyle w:val="Prrafodelista"/>
        <w:numPr>
          <w:ilvl w:val="2"/>
          <w:numId w:val="5"/>
        </w:numPr>
        <w:rPr>
          <w:ins w:id="6030" w:author="Maribel" w:date="2018-05-29T17:11:00Z"/>
          <w:b/>
          <w:lang w:val="es-ES"/>
          <w:rPrChange w:id="6031" w:author="Maribel" w:date="2018-05-29T17:11:00Z">
            <w:rPr>
              <w:ins w:id="6032" w:author="Maribel" w:date="2018-05-29T17:11:00Z"/>
              <w:lang w:val="es-ES"/>
            </w:rPr>
          </w:rPrChange>
        </w:rPr>
        <w:pPrChange w:id="6033" w:author="Maribel" w:date="2018-05-29T17:11:00Z">
          <w:pPr/>
        </w:pPrChange>
      </w:pPr>
      <w:ins w:id="6034" w:author="Maribel" w:date="2018-05-29T17:11:00Z">
        <w:r w:rsidRPr="00C253B5">
          <w:rPr>
            <w:b/>
            <w:sz w:val="28"/>
            <w:lang w:val="es-ES"/>
            <w:rPrChange w:id="6035" w:author="Maribel" w:date="2018-05-29T17:11:00Z">
              <w:rPr>
                <w:lang w:val="es-ES"/>
              </w:rPr>
            </w:rPrChange>
          </w:rPr>
          <w:t>Pila de herramientas libres</w:t>
        </w:r>
      </w:ins>
    </w:p>
    <w:p w14:paraId="2FF38CA7" w14:textId="77777777" w:rsidR="00A11CF5" w:rsidRDefault="00C253B5" w:rsidP="00C253B5">
      <w:pPr>
        <w:rPr>
          <w:ins w:id="6036" w:author="Maribel" w:date="2018-05-29T17:25:00Z"/>
          <w:lang w:val="es-ES"/>
        </w:rPr>
      </w:pPr>
      <w:ins w:id="6037" w:author="Maribel" w:date="2018-05-29T17:11:00Z">
        <w:r>
          <w:rPr>
            <w:lang w:val="es-ES"/>
          </w:rPr>
          <w:t xml:space="preserve">(*** coger imagen de FPGA </w:t>
        </w:r>
        <w:proofErr w:type="spellStart"/>
        <w:r>
          <w:rPr>
            <w:lang w:val="es-ES"/>
          </w:rPr>
          <w:t>Wars</w:t>
        </w:r>
      </w:ins>
      <w:proofErr w:type="spellEnd"/>
      <w:ins w:id="6038" w:author="Maribel" w:date="2018-05-29T17:25:00Z">
        <w:r w:rsidR="00A11CF5">
          <w:rPr>
            <w:lang w:val="es-ES"/>
          </w:rPr>
          <w:t>)</w:t>
        </w:r>
      </w:ins>
    </w:p>
    <w:p w14:paraId="7A1DE820" w14:textId="720272CB" w:rsidR="00A11CF5" w:rsidRDefault="00A11CF5" w:rsidP="00C253B5">
      <w:pPr>
        <w:rPr>
          <w:ins w:id="6039" w:author="Maribel" w:date="2018-05-29T17:33:00Z"/>
          <w:lang w:val="es-ES"/>
        </w:rPr>
      </w:pPr>
      <w:ins w:id="6040" w:author="Maribel" w:date="2018-05-29T17:25:00Z">
        <w:r>
          <w:rPr>
            <w:lang w:val="es-ES"/>
          </w:rPr>
          <w:t xml:space="preserve">El </w:t>
        </w:r>
      </w:ins>
      <w:ins w:id="6041" w:author="Maribel" w:date="2018-05-29T17:29:00Z">
        <w:r>
          <w:rPr>
            <w:lang w:val="es-ES"/>
          </w:rPr>
          <w:t>P</w:t>
        </w:r>
      </w:ins>
      <w:ins w:id="6042" w:author="Maribel" w:date="2018-05-29T17:25:00Z">
        <w:r>
          <w:rPr>
            <w:lang w:val="es-ES"/>
          </w:rPr>
          <w:t xml:space="preserve">royecto </w:t>
        </w:r>
      </w:ins>
      <w:proofErr w:type="spellStart"/>
      <w:ins w:id="6043" w:author="Maribel" w:date="2018-05-29T17:11:00Z">
        <w:r w:rsidR="00C253B5">
          <w:rPr>
            <w:lang w:val="es-ES"/>
          </w:rPr>
          <w:t>IceStorm</w:t>
        </w:r>
        <w:proofErr w:type="spellEnd"/>
        <w:r w:rsidR="00C253B5">
          <w:rPr>
            <w:lang w:val="es-ES"/>
          </w:rPr>
          <w:t xml:space="preserve"> </w:t>
        </w:r>
      </w:ins>
      <w:ins w:id="6044" w:author="Maribel" w:date="2018-05-29T17:25:00Z">
        <w:r>
          <w:rPr>
            <w:lang w:val="es-ES"/>
          </w:rPr>
          <w:t>es un proyecto</w:t>
        </w:r>
      </w:ins>
      <w:ins w:id="6045" w:author="Maribel" w:date="2018-05-29T17:29:00Z">
        <w:r>
          <w:rPr>
            <w:lang w:val="es-ES"/>
          </w:rPr>
          <w:t xml:space="preserve"> creado Por Clifford Wolf</w:t>
        </w:r>
      </w:ins>
      <w:ins w:id="6046" w:author="Maribel" w:date="2018-05-29T17:26:00Z">
        <w:r>
          <w:rPr>
            <w:lang w:val="es-ES"/>
          </w:rPr>
          <w:t xml:space="preserve"> cuyo objetivo es proporcionar las herramientas </w:t>
        </w:r>
        <w:r w:rsidRPr="00A11CF5">
          <w:rPr>
            <w:b/>
            <w:lang w:val="es-ES"/>
            <w:rPrChange w:id="6047" w:author="Maribel" w:date="2018-05-29T17:26:00Z">
              <w:rPr>
                <w:lang w:val="es-ES"/>
              </w:rPr>
            </w:rPrChange>
          </w:rPr>
          <w:t>libres</w:t>
        </w:r>
        <w:r>
          <w:rPr>
            <w:lang w:val="es-ES"/>
          </w:rPr>
          <w:t xml:space="preserve"> necesarias para realizar el ciclo completo de trabajo con FPGA</w:t>
        </w:r>
      </w:ins>
      <w:ins w:id="6048" w:author="Maribel" w:date="2018-05-29T17:28:00Z">
        <w:r>
          <w:rPr>
            <w:lang w:val="es-ES"/>
          </w:rPr>
          <w:t>, de manera que no dependamos de ningún fabricante.</w:t>
        </w:r>
      </w:ins>
      <w:ins w:id="6049" w:author="Maribel" w:date="2018-05-29T17:39:00Z">
        <w:r w:rsidR="00551D26">
          <w:rPr>
            <w:lang w:val="es-ES"/>
          </w:rPr>
          <w:t xml:space="preserve"> </w:t>
        </w:r>
      </w:ins>
      <w:ins w:id="6050" w:author="Maribel" w:date="2018-05-29T17:29:00Z">
        <w:r>
          <w:rPr>
            <w:lang w:val="es-ES"/>
          </w:rPr>
          <w:t>Wolf fue capaz de hacer in</w:t>
        </w:r>
      </w:ins>
      <w:ins w:id="6051" w:author="Maribel" w:date="2018-05-29T17:30:00Z">
        <w:r>
          <w:rPr>
            <w:lang w:val="es-ES"/>
          </w:rPr>
          <w:t xml:space="preserve">geniería inversa a unos modelos de </w:t>
        </w:r>
        <w:proofErr w:type="spellStart"/>
        <w:r>
          <w:rPr>
            <w:lang w:val="es-ES"/>
          </w:rPr>
          <w:t>FPGAs</w:t>
        </w:r>
        <w:proofErr w:type="spellEnd"/>
        <w:r>
          <w:rPr>
            <w:lang w:val="es-ES"/>
          </w:rPr>
          <w:t xml:space="preserve"> de </w:t>
        </w:r>
        <w:proofErr w:type="spellStart"/>
        <w:r>
          <w:rPr>
            <w:lang w:val="es-ES"/>
          </w:rPr>
          <w:t>Lattice</w:t>
        </w:r>
        <w:proofErr w:type="spellEnd"/>
        <w:r>
          <w:rPr>
            <w:lang w:val="es-ES"/>
          </w:rPr>
          <w:t xml:space="preserve"> para descifrar el formato del </w:t>
        </w:r>
        <w:proofErr w:type="spellStart"/>
        <w:r>
          <w:rPr>
            <w:lang w:val="es-ES"/>
          </w:rPr>
          <w:t>bitstream</w:t>
        </w:r>
        <w:proofErr w:type="spellEnd"/>
        <w:r>
          <w:rPr>
            <w:lang w:val="es-ES"/>
          </w:rPr>
          <w:t xml:space="preserve"> y documentarlo por completo</w:t>
        </w:r>
      </w:ins>
      <w:ins w:id="6052" w:author="Maribel" w:date="2018-05-29T17:11:00Z">
        <w:r w:rsidR="00C253B5">
          <w:rPr>
            <w:lang w:val="es-ES"/>
          </w:rPr>
          <w:t>.</w:t>
        </w:r>
      </w:ins>
    </w:p>
    <w:p w14:paraId="2793C02C" w14:textId="5FF712FA" w:rsidR="00B46E18" w:rsidRDefault="00C253B5" w:rsidP="00C253B5">
      <w:pPr>
        <w:rPr>
          <w:ins w:id="6053" w:author="Maribel" w:date="2018-05-29T17:40:00Z"/>
          <w:lang w:val="es-ES"/>
        </w:rPr>
      </w:pPr>
      <w:ins w:id="6054" w:author="Maribel" w:date="2018-05-29T17:11:00Z">
        <w:r>
          <w:rPr>
            <w:lang w:val="es-ES"/>
          </w:rPr>
          <w:t xml:space="preserve">Apio es una herramienta programada en Python </w:t>
        </w:r>
      </w:ins>
      <w:ins w:id="6055" w:author="Maribel" w:date="2018-05-29T17:36:00Z">
        <w:r w:rsidR="004F214D">
          <w:rPr>
            <w:lang w:val="es-ES"/>
          </w:rPr>
          <w:t xml:space="preserve">sobre la que se ejecutan otras herramientas destinadas a la verificación, </w:t>
        </w:r>
        <w:proofErr w:type="spellStart"/>
        <w:r w:rsidR="004F214D">
          <w:rPr>
            <w:lang w:val="es-ES"/>
          </w:rPr>
          <w:t>sintetización</w:t>
        </w:r>
        <w:proofErr w:type="spellEnd"/>
        <w:r w:rsidR="004F214D">
          <w:rPr>
            <w:lang w:val="es-ES"/>
          </w:rPr>
          <w:t xml:space="preserve">, simulación y carga de diseños en </w:t>
        </w:r>
        <w:proofErr w:type="spellStart"/>
        <w:r w:rsidR="004F214D">
          <w:rPr>
            <w:lang w:val="es-ES"/>
          </w:rPr>
          <w:t>Verilo</w:t>
        </w:r>
      </w:ins>
      <w:ins w:id="6056" w:author="Maribel" w:date="2018-05-29T17:37:00Z">
        <w:r w:rsidR="00551D26">
          <w:rPr>
            <w:lang w:val="es-ES"/>
          </w:rPr>
          <w:t>g</w:t>
        </w:r>
      </w:ins>
      <w:proofErr w:type="spellEnd"/>
      <w:ins w:id="6057" w:author="Maribel" w:date="2018-05-29T21:34:00Z">
        <w:r w:rsidR="00A627D4">
          <w:rPr>
            <w:lang w:val="es-ES"/>
          </w:rPr>
          <w:t xml:space="preserve"> (</w:t>
        </w:r>
      </w:ins>
      <w:ins w:id="6058" w:author="Maribel" w:date="2018-05-29T21:35:00Z">
        <w:r w:rsidR="00A627D4">
          <w:rPr>
            <w:lang w:val="es-ES"/>
          </w:rPr>
          <w:t xml:space="preserve">el único HDL soportado de forma estable por el proyecto </w:t>
        </w:r>
        <w:proofErr w:type="spellStart"/>
        <w:r w:rsidR="00A627D4">
          <w:rPr>
            <w:lang w:val="es-ES"/>
          </w:rPr>
          <w:t>IceStorm</w:t>
        </w:r>
      </w:ins>
      <w:proofErr w:type="spellEnd"/>
      <w:ins w:id="6059" w:author="Maribel" w:date="2018-05-29T21:34:00Z">
        <w:r w:rsidR="00A627D4">
          <w:rPr>
            <w:lang w:val="es-ES"/>
          </w:rPr>
          <w:t>)</w:t>
        </w:r>
      </w:ins>
      <w:ins w:id="6060" w:author="Maribel" w:date="2018-05-29T17:11:00Z">
        <w:r>
          <w:rPr>
            <w:lang w:val="es-ES"/>
          </w:rPr>
          <w:t>.</w:t>
        </w:r>
      </w:ins>
      <w:ins w:id="6061" w:author="Maribel" w:date="2018-05-29T17:37:00Z">
        <w:r w:rsidR="00551D26">
          <w:rPr>
            <w:lang w:val="es-ES"/>
          </w:rPr>
          <w:t xml:space="preserve"> Por ejemplo,</w:t>
        </w:r>
      </w:ins>
      <w:ins w:id="6062" w:author="Maribel" w:date="2018-05-29T17:11:00Z">
        <w:r>
          <w:rPr>
            <w:lang w:val="es-ES"/>
          </w:rPr>
          <w:t xml:space="preserve"> </w:t>
        </w:r>
      </w:ins>
      <w:proofErr w:type="spellStart"/>
      <w:ins w:id="6063" w:author="Maribel" w:date="2018-05-29T17:38:00Z">
        <w:r w:rsidR="00551D26" w:rsidRPr="00551D26">
          <w:rPr>
            <w:i/>
            <w:lang w:val="es-ES"/>
            <w:rPrChange w:id="6064" w:author="Maribel" w:date="2018-05-29T17:38:00Z">
              <w:rPr>
                <w:lang w:val="es-ES"/>
              </w:rPr>
            </w:rPrChange>
          </w:rPr>
          <w:t>i</w:t>
        </w:r>
      </w:ins>
      <w:ins w:id="6065" w:author="Maribel" w:date="2018-05-29T17:35:00Z">
        <w:r w:rsidR="004F214D" w:rsidRPr="00551D26">
          <w:rPr>
            <w:i/>
            <w:lang w:val="es-ES"/>
            <w:rPrChange w:id="6066" w:author="Maribel" w:date="2018-05-29T17:38:00Z">
              <w:rPr>
                <w:lang w:val="es-ES"/>
              </w:rPr>
            </w:rPrChange>
          </w:rPr>
          <w:t>verilog</w:t>
        </w:r>
        <w:proofErr w:type="spellEnd"/>
        <w:r w:rsidR="004F214D">
          <w:rPr>
            <w:lang w:val="es-ES"/>
          </w:rPr>
          <w:t xml:space="preserve"> </w:t>
        </w:r>
      </w:ins>
      <w:ins w:id="6067" w:author="Maribel" w:date="2018-05-29T17:38:00Z">
        <w:r w:rsidR="00551D26">
          <w:rPr>
            <w:lang w:val="es-ES"/>
          </w:rPr>
          <w:t>sintetiza</w:t>
        </w:r>
      </w:ins>
      <w:ins w:id="6068" w:author="Maribel" w:date="2018-05-29T17:52:00Z">
        <w:r w:rsidR="00851273">
          <w:rPr>
            <w:lang w:val="es-ES"/>
          </w:rPr>
          <w:t xml:space="preserve"> generando </w:t>
        </w:r>
        <w:proofErr w:type="spellStart"/>
        <w:r w:rsidR="00851273">
          <w:rPr>
            <w:lang w:val="es-ES"/>
          </w:rPr>
          <w:t>netlists</w:t>
        </w:r>
      </w:ins>
      <w:proofErr w:type="spellEnd"/>
      <w:ins w:id="6069" w:author="Maribel" w:date="2018-05-29T17:38:00Z">
        <w:r w:rsidR="00551D26">
          <w:rPr>
            <w:lang w:val="es-ES"/>
          </w:rPr>
          <w:t xml:space="preserve"> y</w:t>
        </w:r>
      </w:ins>
      <w:ins w:id="6070" w:author="Maribel" w:date="2018-05-29T17:53:00Z">
        <w:r w:rsidR="00851273">
          <w:rPr>
            <w:lang w:val="es-ES"/>
          </w:rPr>
          <w:t xml:space="preserve"> </w:t>
        </w:r>
      </w:ins>
      <w:ins w:id="6071" w:author="Maribel" w:date="2018-05-29T17:38:00Z">
        <w:r w:rsidR="00551D26">
          <w:rPr>
            <w:lang w:val="es-ES"/>
          </w:rPr>
          <w:t>simula</w:t>
        </w:r>
      </w:ins>
      <w:ins w:id="6072" w:author="Maribel" w:date="2018-05-29T17:39:00Z">
        <w:r w:rsidR="00551D26">
          <w:rPr>
            <w:lang w:val="es-ES"/>
          </w:rPr>
          <w:t xml:space="preserve"> y</w:t>
        </w:r>
      </w:ins>
      <w:ins w:id="6073" w:author="Maribel" w:date="2018-05-29T17:35:00Z">
        <w:r w:rsidR="004F214D">
          <w:rPr>
            <w:lang w:val="es-ES"/>
          </w:rPr>
          <w:t xml:space="preserve"> </w:t>
        </w:r>
      </w:ins>
      <w:proofErr w:type="spellStart"/>
      <w:ins w:id="6074" w:author="Maribel" w:date="2018-05-29T17:38:00Z">
        <w:r w:rsidR="00551D26" w:rsidRPr="00551D26">
          <w:rPr>
            <w:i/>
            <w:lang w:val="es-ES"/>
            <w:rPrChange w:id="6075" w:author="Maribel" w:date="2018-05-29T17:38:00Z">
              <w:rPr>
                <w:lang w:val="es-ES"/>
              </w:rPr>
            </w:rPrChange>
          </w:rPr>
          <w:t>gtkw</w:t>
        </w:r>
      </w:ins>
      <w:ins w:id="6076" w:author="Maribel" w:date="2018-05-29T17:35:00Z">
        <w:r w:rsidR="004F214D" w:rsidRPr="00551D26">
          <w:rPr>
            <w:i/>
            <w:lang w:val="es-ES"/>
            <w:rPrChange w:id="6077" w:author="Maribel" w:date="2018-05-29T17:38:00Z">
              <w:rPr>
                <w:lang w:val="es-ES"/>
              </w:rPr>
            </w:rPrChange>
          </w:rPr>
          <w:t>ave</w:t>
        </w:r>
        <w:proofErr w:type="spellEnd"/>
        <w:r w:rsidR="004F214D">
          <w:rPr>
            <w:lang w:val="es-ES"/>
          </w:rPr>
          <w:t xml:space="preserve"> visualiza esa simulación.</w:t>
        </w:r>
      </w:ins>
    </w:p>
    <w:p w14:paraId="6934D588" w14:textId="423E098E" w:rsidR="00C253B5" w:rsidRDefault="00551D26" w:rsidP="00C253B5">
      <w:pPr>
        <w:rPr>
          <w:ins w:id="6078" w:author="Maribel" w:date="2018-05-29T17:11:00Z"/>
          <w:lang w:val="es-ES"/>
        </w:rPr>
      </w:pPr>
      <w:ins w:id="6079" w:author="Maribel" w:date="2018-05-29T17:39:00Z">
        <w:r>
          <w:rPr>
            <w:lang w:val="es-ES"/>
          </w:rPr>
          <w:t xml:space="preserve">También </w:t>
        </w:r>
      </w:ins>
      <w:ins w:id="6080" w:author="Maribel" w:date="2018-05-29T17:40:00Z">
        <w:r w:rsidR="00B46E18">
          <w:rPr>
            <w:lang w:val="es-ES"/>
          </w:rPr>
          <w:t>sea apoyan</w:t>
        </w:r>
      </w:ins>
      <w:ins w:id="6081" w:author="Maribel" w:date="2018-05-29T17:39:00Z">
        <w:r>
          <w:rPr>
            <w:lang w:val="es-ES"/>
          </w:rPr>
          <w:t xml:space="preserve"> sobre</w:t>
        </w:r>
      </w:ins>
      <w:ins w:id="6082" w:author="Maribel" w:date="2018-05-29T17:11:00Z">
        <w:r w:rsidR="00C253B5">
          <w:rPr>
            <w:lang w:val="es-ES"/>
          </w:rPr>
          <w:t xml:space="preserve"> Apio dos herramientas: </w:t>
        </w:r>
        <w:proofErr w:type="spellStart"/>
        <w:r w:rsidR="00C253B5">
          <w:rPr>
            <w:lang w:val="es-ES"/>
          </w:rPr>
          <w:t>IceStudio</w:t>
        </w:r>
      </w:ins>
      <w:proofErr w:type="spellEnd"/>
      <w:ins w:id="6083" w:author="Maribel" w:date="2018-05-29T17:40:00Z">
        <w:r w:rsidR="00B46E18">
          <w:rPr>
            <w:lang w:val="es-ES"/>
          </w:rPr>
          <w:t xml:space="preserve"> y </w:t>
        </w:r>
        <w:proofErr w:type="spellStart"/>
        <w:r w:rsidR="00B46E18">
          <w:rPr>
            <w:lang w:val="es-ES"/>
          </w:rPr>
          <w:t>ApioIDE</w:t>
        </w:r>
        <w:proofErr w:type="spellEnd"/>
        <w:r w:rsidR="00B46E18">
          <w:rPr>
            <w:lang w:val="es-ES"/>
          </w:rPr>
          <w:t xml:space="preserve">. </w:t>
        </w:r>
        <w:proofErr w:type="spellStart"/>
        <w:r w:rsidR="00B46E18">
          <w:rPr>
            <w:lang w:val="es-ES"/>
          </w:rPr>
          <w:t>IceStudio</w:t>
        </w:r>
      </w:ins>
      <w:proofErr w:type="spellEnd"/>
      <w:ins w:id="6084" w:author="Maribel" w:date="2018-05-29T17:11:00Z">
        <w:r w:rsidR="00C253B5">
          <w:rPr>
            <w:lang w:val="es-ES"/>
          </w:rPr>
          <w:t xml:space="preserve"> </w:t>
        </w:r>
      </w:ins>
      <w:ins w:id="6085" w:author="Maribel" w:date="2018-05-29T17:34:00Z">
        <w:r w:rsidR="00456AAB">
          <w:rPr>
            <w:lang w:val="es-ES"/>
          </w:rPr>
          <w:t xml:space="preserve">es un editor visual para </w:t>
        </w:r>
        <w:proofErr w:type="spellStart"/>
        <w:r w:rsidR="00456AAB">
          <w:rPr>
            <w:lang w:val="es-ES"/>
          </w:rPr>
          <w:t>FPGAs</w:t>
        </w:r>
        <w:proofErr w:type="spellEnd"/>
        <w:r w:rsidR="00456AAB">
          <w:rPr>
            <w:lang w:val="es-ES"/>
          </w:rPr>
          <w:t xml:space="preserve"> libres, p</w:t>
        </w:r>
      </w:ins>
      <w:ins w:id="6086" w:author="Maribel" w:date="2018-05-29T17:11:00Z">
        <w:r w:rsidR="00C253B5">
          <w:rPr>
            <w:lang w:val="es-ES"/>
          </w:rPr>
          <w:t xml:space="preserve">ermite </w:t>
        </w:r>
      </w:ins>
      <w:ins w:id="6087" w:author="Maribel" w:date="2018-05-29T17:33:00Z">
        <w:r w:rsidR="00A11CF5">
          <w:rPr>
            <w:lang w:val="es-ES"/>
          </w:rPr>
          <w:t>diseñar</w:t>
        </w:r>
      </w:ins>
      <w:ins w:id="6088" w:author="Maribel" w:date="2018-05-29T17:11:00Z">
        <w:r w:rsidR="00C253B5">
          <w:rPr>
            <w:lang w:val="es-ES"/>
          </w:rPr>
          <w:t xml:space="preserve"> circuitos y </w:t>
        </w:r>
      </w:ins>
      <w:ins w:id="6089" w:author="Maribel" w:date="2018-05-29T17:33:00Z">
        <w:r w:rsidR="00A11CF5">
          <w:rPr>
            <w:lang w:val="es-ES"/>
          </w:rPr>
          <w:t>cargarlos en</w:t>
        </w:r>
      </w:ins>
      <w:ins w:id="6090" w:author="Maribel" w:date="2018-05-29T17:11:00Z">
        <w:r w:rsidR="00C253B5">
          <w:rPr>
            <w:lang w:val="es-ES"/>
          </w:rPr>
          <w:t xml:space="preserve"> la FPGA de una forma </w:t>
        </w:r>
      </w:ins>
      <w:ins w:id="6091" w:author="Maribel" w:date="2018-05-29T17:35:00Z">
        <w:r w:rsidR="00456AAB">
          <w:rPr>
            <w:lang w:val="es-ES"/>
          </w:rPr>
          <w:t>gráfica</w:t>
        </w:r>
      </w:ins>
      <w:ins w:id="6092" w:author="Maribel" w:date="2018-05-29T17:11:00Z">
        <w:r w:rsidR="00C253B5">
          <w:rPr>
            <w:lang w:val="es-ES"/>
          </w:rPr>
          <w:t xml:space="preserve"> (es como el Scratch del hardware)</w:t>
        </w:r>
      </w:ins>
      <w:ins w:id="6093" w:author="Maribel" w:date="2018-05-29T17:41:00Z">
        <w:r w:rsidR="00B46E18">
          <w:rPr>
            <w:lang w:val="es-ES"/>
          </w:rPr>
          <w:t>, mientras que</w:t>
        </w:r>
      </w:ins>
      <w:ins w:id="6094" w:author="Maribel" w:date="2018-05-29T17:11:00Z">
        <w:r w:rsidR="00C253B5">
          <w:rPr>
            <w:lang w:val="es-ES"/>
          </w:rPr>
          <w:t xml:space="preserve"> </w:t>
        </w:r>
        <w:proofErr w:type="spellStart"/>
        <w:r w:rsidR="00C253B5">
          <w:rPr>
            <w:lang w:val="es-ES"/>
          </w:rPr>
          <w:t>ApioIDE</w:t>
        </w:r>
        <w:proofErr w:type="spellEnd"/>
        <w:r w:rsidR="00C253B5">
          <w:rPr>
            <w:lang w:val="es-ES"/>
          </w:rPr>
          <w:t xml:space="preserve"> es un editor </w:t>
        </w:r>
      </w:ins>
      <w:ins w:id="6095" w:author="Maribel" w:date="2018-05-29T17:33:00Z">
        <w:r w:rsidR="00A11CF5">
          <w:rPr>
            <w:lang w:val="es-ES"/>
          </w:rPr>
          <w:t>para</w:t>
        </w:r>
      </w:ins>
      <w:ins w:id="6096" w:author="Maribel" w:date="2018-05-29T17:11:00Z">
        <w:r w:rsidR="00C253B5">
          <w:rPr>
            <w:lang w:val="es-ES"/>
          </w:rPr>
          <w:t xml:space="preserve"> lenguaje</w:t>
        </w:r>
      </w:ins>
      <w:ins w:id="6097" w:author="Maribel" w:date="2018-05-29T17:33:00Z">
        <w:r w:rsidR="00A11CF5">
          <w:rPr>
            <w:lang w:val="es-ES"/>
          </w:rPr>
          <w:t>s</w:t>
        </w:r>
      </w:ins>
      <w:ins w:id="6098" w:author="Maribel" w:date="2018-05-29T17:11:00Z">
        <w:r w:rsidR="00C253B5">
          <w:rPr>
            <w:lang w:val="es-ES"/>
          </w:rPr>
          <w:t xml:space="preserve"> de descripción de hardware</w:t>
        </w:r>
      </w:ins>
      <w:ins w:id="6099" w:author="Maribel" w:date="2018-05-29T17:34:00Z">
        <w:r w:rsidR="00A11CF5">
          <w:rPr>
            <w:lang w:val="es-ES"/>
          </w:rPr>
          <w:t xml:space="preserve"> (</w:t>
        </w:r>
        <w:proofErr w:type="spellStart"/>
        <w:r w:rsidR="00A11CF5">
          <w:rPr>
            <w:lang w:val="es-ES"/>
          </w:rPr>
          <w:t>HDLs</w:t>
        </w:r>
        <w:proofErr w:type="spellEnd"/>
        <w:r w:rsidR="00A11CF5">
          <w:rPr>
            <w:lang w:val="es-ES"/>
          </w:rPr>
          <w:t>)</w:t>
        </w:r>
      </w:ins>
      <w:ins w:id="6100" w:author="Maribel" w:date="2018-05-29T17:11:00Z">
        <w:r w:rsidR="00C253B5">
          <w:rPr>
            <w:lang w:val="es-ES"/>
          </w:rPr>
          <w:t xml:space="preserve"> basado en </w:t>
        </w:r>
        <w:proofErr w:type="spellStart"/>
        <w:r w:rsidR="00C253B5">
          <w:rPr>
            <w:lang w:val="es-ES"/>
          </w:rPr>
          <w:t>Atom</w:t>
        </w:r>
        <w:proofErr w:type="spellEnd"/>
        <w:r w:rsidR="00C253B5">
          <w:rPr>
            <w:lang w:val="es-ES"/>
          </w:rPr>
          <w:t xml:space="preserve"> con la que </w:t>
        </w:r>
      </w:ins>
      <w:ins w:id="6101" w:author="Maribel" w:date="2018-05-29T17:34:00Z">
        <w:r w:rsidR="00A11CF5">
          <w:rPr>
            <w:lang w:val="es-ES"/>
          </w:rPr>
          <w:t>podemos</w:t>
        </w:r>
      </w:ins>
      <w:ins w:id="6102" w:author="Maribel" w:date="2018-05-29T17:11:00Z">
        <w:r w:rsidR="00C253B5">
          <w:rPr>
            <w:lang w:val="es-ES"/>
          </w:rPr>
          <w:t xml:space="preserve"> diseñar</w:t>
        </w:r>
      </w:ins>
      <w:ins w:id="6103" w:author="Maribel" w:date="2018-05-29T17:34:00Z">
        <w:r w:rsidR="00A11CF5">
          <w:rPr>
            <w:lang w:val="es-ES"/>
          </w:rPr>
          <w:t xml:space="preserve"> hardware mediante</w:t>
        </w:r>
      </w:ins>
      <w:ins w:id="6104" w:author="Maribel" w:date="2018-05-29T17:11:00Z">
        <w:r w:rsidR="00C253B5">
          <w:rPr>
            <w:lang w:val="es-ES"/>
          </w:rPr>
          <w:t xml:space="preserve"> código, sintetizar</w:t>
        </w:r>
      </w:ins>
      <w:ins w:id="6105" w:author="Maribel" w:date="2018-05-29T17:41:00Z">
        <w:r w:rsidR="00B46E18">
          <w:rPr>
            <w:lang w:val="es-ES"/>
          </w:rPr>
          <w:t xml:space="preserve"> y simular</w:t>
        </w:r>
      </w:ins>
      <w:ins w:id="6106" w:author="Maribel" w:date="2018-05-29T17:11:00Z">
        <w:r w:rsidR="00C253B5">
          <w:rPr>
            <w:lang w:val="es-ES"/>
          </w:rPr>
          <w:t>, teni</w:t>
        </w:r>
      </w:ins>
      <w:ins w:id="6107" w:author="Maribel" w:date="2018-05-29T17:34:00Z">
        <w:r w:rsidR="00A11CF5">
          <w:rPr>
            <w:lang w:val="es-ES"/>
          </w:rPr>
          <w:t>endo</w:t>
        </w:r>
      </w:ins>
      <w:ins w:id="6108" w:author="Maribel" w:date="2018-05-29T17:11:00Z">
        <w:r w:rsidR="00C253B5">
          <w:rPr>
            <w:lang w:val="es-ES"/>
          </w:rPr>
          <w:t xml:space="preserve"> todo a mano.</w:t>
        </w:r>
      </w:ins>
    </w:p>
    <w:p w14:paraId="2AF0BF03" w14:textId="77777777" w:rsidR="00C253B5" w:rsidRPr="00D04992" w:rsidRDefault="00C253B5" w:rsidP="00C253B5">
      <w:pPr>
        <w:rPr>
          <w:ins w:id="6109" w:author="Maribel" w:date="2018-05-29T17:11:00Z"/>
          <w:b/>
          <w:lang w:val="es-ES"/>
        </w:rPr>
      </w:pPr>
      <w:proofErr w:type="spellStart"/>
      <w:ins w:id="6110" w:author="Maribel" w:date="2018-05-29T17:11:00Z">
        <w:r w:rsidRPr="00D04992">
          <w:rPr>
            <w:b/>
            <w:sz w:val="28"/>
            <w:lang w:val="es-ES"/>
          </w:rPr>
          <w:t>IceStudio</w:t>
        </w:r>
        <w:proofErr w:type="spellEnd"/>
      </w:ins>
    </w:p>
    <w:p w14:paraId="47D2A778" w14:textId="72E36171" w:rsidR="0009608A" w:rsidRDefault="00E419CD" w:rsidP="00C253B5">
      <w:pPr>
        <w:rPr>
          <w:ins w:id="6111" w:author="Maribel" w:date="2018-05-29T17:44:00Z"/>
          <w:lang w:val="es-ES"/>
        </w:rPr>
      </w:pPr>
      <w:ins w:id="6112" w:author="Maribel" w:date="2018-05-29T17:42:00Z">
        <w:r>
          <w:rPr>
            <w:lang w:val="es-ES"/>
          </w:rPr>
          <w:t xml:space="preserve">Ahora podemos empezar a introducir nuestro diseño en </w:t>
        </w:r>
        <w:proofErr w:type="spellStart"/>
        <w:r>
          <w:rPr>
            <w:lang w:val="es-ES"/>
          </w:rPr>
          <w:t>IceStudio</w:t>
        </w:r>
        <w:proofErr w:type="spellEnd"/>
        <w:r>
          <w:rPr>
            <w:lang w:val="es-ES"/>
          </w:rPr>
          <w:t>. El funcionamiento es simple: elegimos los</w:t>
        </w:r>
      </w:ins>
      <w:ins w:id="6113" w:author="Maribel" w:date="2018-05-29T17:43:00Z">
        <w:r>
          <w:rPr>
            <w:lang w:val="es-ES"/>
          </w:rPr>
          <w:t xml:space="preserve"> componentes desde los desplegables del menú superior y los posicionamos sobre el </w:t>
        </w:r>
        <w:proofErr w:type="spellStart"/>
        <w:r>
          <w:rPr>
            <w:lang w:val="es-ES"/>
          </w:rPr>
          <w:t>canvas</w:t>
        </w:r>
        <w:proofErr w:type="spellEnd"/>
        <w:r>
          <w:rPr>
            <w:lang w:val="es-ES"/>
          </w:rPr>
          <w:t xml:space="preserve"> que se extiende en la ventana del programa. Para conectarlos con otros componentes basta con arrastrar una </w:t>
        </w:r>
      </w:ins>
      <w:ins w:id="6114" w:author="Maribel" w:date="2018-05-29T17:44:00Z">
        <w:r>
          <w:rPr>
            <w:lang w:val="es-ES"/>
          </w:rPr>
          <w:t>línea desde un componente hasta otro.</w:t>
        </w:r>
        <w:r w:rsidR="0009608A">
          <w:rPr>
            <w:lang w:val="es-ES"/>
          </w:rPr>
          <w:t xml:space="preserve"> El diseño que hicimos anteriormente en </w:t>
        </w:r>
        <w:proofErr w:type="spellStart"/>
        <w:r w:rsidR="0009608A">
          <w:rPr>
            <w:lang w:val="es-ES"/>
          </w:rPr>
          <w:t>Logisim</w:t>
        </w:r>
        <w:proofErr w:type="spellEnd"/>
        <w:r w:rsidR="0009608A">
          <w:rPr>
            <w:lang w:val="es-ES"/>
          </w:rPr>
          <w:t xml:space="preserve"> quedaría de la siguiente manera en </w:t>
        </w:r>
        <w:proofErr w:type="spellStart"/>
        <w:r w:rsidR="0009608A">
          <w:rPr>
            <w:lang w:val="es-ES"/>
          </w:rPr>
          <w:t>IceStudio</w:t>
        </w:r>
        <w:proofErr w:type="spellEnd"/>
        <w:r w:rsidR="0009608A">
          <w:rPr>
            <w:lang w:val="es-ES"/>
          </w:rPr>
          <w:t>:</w:t>
        </w:r>
      </w:ins>
    </w:p>
    <w:p w14:paraId="5D2FDEFD" w14:textId="47CC7669" w:rsidR="00C253B5" w:rsidRDefault="00EC5C94" w:rsidP="00C253B5">
      <w:pPr>
        <w:rPr>
          <w:ins w:id="6115" w:author="Maribel" w:date="2018-05-29T17:11:00Z"/>
          <w:lang w:val="es-ES"/>
        </w:rPr>
      </w:pPr>
      <w:proofErr w:type="spellStart"/>
      <w:ins w:id="6116" w:author="Maribel" w:date="2018-05-29T17:45:00Z">
        <w:r>
          <w:rPr>
            <w:lang w:val="es-ES"/>
          </w:rPr>
          <w:t>IceStudio</w:t>
        </w:r>
        <w:proofErr w:type="spellEnd"/>
        <w:r>
          <w:rPr>
            <w:lang w:val="es-ES"/>
          </w:rPr>
          <w:t xml:space="preserve"> también nos permite crear submódulos. Estos submódulos se almacenan en un archivo </w:t>
        </w:r>
        <w:r w:rsidR="00583784">
          <w:rPr>
            <w:lang w:val="es-ES"/>
          </w:rPr>
          <w:t xml:space="preserve">común de </w:t>
        </w:r>
        <w:proofErr w:type="spellStart"/>
        <w:r w:rsidR="00583784">
          <w:rPr>
            <w:lang w:val="es-ES"/>
          </w:rPr>
          <w:t>IceStudio</w:t>
        </w:r>
        <w:proofErr w:type="spellEnd"/>
        <w:r w:rsidR="00583784">
          <w:rPr>
            <w:lang w:val="es-ES"/>
          </w:rPr>
          <w:t xml:space="preserve"> en </w:t>
        </w:r>
        <w:proofErr w:type="gramStart"/>
        <w:r w:rsidR="00583784">
          <w:rPr>
            <w:lang w:val="es-ES"/>
          </w:rPr>
          <w:t xml:space="preserve">formato </w:t>
        </w:r>
        <w:r w:rsidR="00583784" w:rsidRPr="001F4B76">
          <w:rPr>
            <w:i/>
            <w:lang w:val="es-ES"/>
            <w:rPrChange w:id="6117" w:author="Maribel" w:date="2018-05-29T21:34:00Z">
              <w:rPr>
                <w:lang w:val="es-ES"/>
              </w:rPr>
            </w:rPrChange>
          </w:rPr>
          <w:t>.ice</w:t>
        </w:r>
        <w:proofErr w:type="gramEnd"/>
        <w:r w:rsidR="00583784">
          <w:rPr>
            <w:lang w:val="es-ES"/>
          </w:rPr>
          <w:t>, pero requieren llevar a cabo u</w:t>
        </w:r>
        <w:r>
          <w:rPr>
            <w:lang w:val="es-ES"/>
          </w:rPr>
          <w:t>n paso importante</w:t>
        </w:r>
      </w:ins>
      <w:ins w:id="6118" w:author="Maribel" w:date="2018-05-29T17:46:00Z">
        <w:r w:rsidR="00583784">
          <w:rPr>
            <w:lang w:val="es-ES"/>
          </w:rPr>
          <w:t>: establecer que las salidas no son ningún pin de la FPGA. Esto lo haremos al importar el submódulo en el módulo que lo contien</w:t>
        </w:r>
      </w:ins>
      <w:ins w:id="6119" w:author="Maribel" w:date="2018-05-29T17:47:00Z">
        <w:r w:rsidR="00583784">
          <w:rPr>
            <w:lang w:val="es-ES"/>
          </w:rPr>
          <w:t xml:space="preserve">e, para que la salida pueda ser mapeada a un pin real de la FPGA que estemos usando. Para ello hacemos doble </w:t>
        </w:r>
        <w:proofErr w:type="spellStart"/>
        <w:r w:rsidR="00583784">
          <w:rPr>
            <w:lang w:val="es-ES"/>
          </w:rPr>
          <w:t>click</w:t>
        </w:r>
        <w:proofErr w:type="spellEnd"/>
        <w:r w:rsidR="00583784">
          <w:rPr>
            <w:lang w:val="es-ES"/>
          </w:rPr>
          <w:t xml:space="preserve"> sobre la salida y marcamos “</w:t>
        </w:r>
      </w:ins>
      <w:ins w:id="6120" w:author="Maribel" w:date="2018-05-29T17:48:00Z">
        <w:r w:rsidR="00583784">
          <w:rPr>
            <w:lang w:val="es-ES"/>
          </w:rPr>
          <w:t xml:space="preserve">FPGA pin”, </w:t>
        </w:r>
      </w:ins>
      <w:ins w:id="6121" w:author="Maribel" w:date="2018-05-29T17:46:00Z">
        <w:r w:rsidR="00583784">
          <w:rPr>
            <w:lang w:val="es-ES"/>
          </w:rPr>
          <w:t>como se muestra en la siguiente secuencia de imágene</w:t>
        </w:r>
      </w:ins>
      <w:ins w:id="6122" w:author="Maribel" w:date="2018-05-29T17:48:00Z">
        <w:r w:rsidR="00F0067D">
          <w:rPr>
            <w:lang w:val="es-ES"/>
          </w:rPr>
          <w:t>s:</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C253B5" w14:paraId="696EB343" w14:textId="77777777" w:rsidTr="00CC49F3">
        <w:trPr>
          <w:ins w:id="6123" w:author="Maribel" w:date="2018-05-29T17:11:00Z"/>
        </w:trPr>
        <w:tc>
          <w:tcPr>
            <w:tcW w:w="3116" w:type="dxa"/>
          </w:tcPr>
          <w:p w14:paraId="108A7238" w14:textId="77777777" w:rsidR="00C253B5" w:rsidRDefault="00C253B5" w:rsidP="00CC49F3">
            <w:pPr>
              <w:jc w:val="center"/>
              <w:rPr>
                <w:ins w:id="6124" w:author="Maribel" w:date="2018-05-29T17:11:00Z"/>
                <w:lang w:val="es-ES"/>
              </w:rPr>
            </w:pPr>
            <w:ins w:id="6125" w:author="Maribel" w:date="2018-05-29T17:11:00Z">
              <w:r>
                <w:rPr>
                  <w:noProof/>
                </w:rPr>
                <w:drawing>
                  <wp:inline distT="0" distB="0" distL="0" distR="0" wp14:anchorId="5FC33925" wp14:editId="5F743447">
                    <wp:extent cx="1835624" cy="7670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117" w:type="dxa"/>
          </w:tcPr>
          <w:p w14:paraId="2A4C8DCF" w14:textId="77777777" w:rsidR="00C253B5" w:rsidRDefault="00C253B5" w:rsidP="00CC49F3">
            <w:pPr>
              <w:jc w:val="center"/>
              <w:rPr>
                <w:ins w:id="6126" w:author="Maribel" w:date="2018-05-29T17:11:00Z"/>
                <w:lang w:val="es-ES"/>
              </w:rPr>
            </w:pPr>
            <w:ins w:id="6127" w:author="Maribel" w:date="2018-05-29T17:11:00Z">
              <w:r>
                <w:rPr>
                  <w:noProof/>
                </w:rPr>
                <w:drawing>
                  <wp:inline distT="0" distB="0" distL="0" distR="0" wp14:anchorId="080680F5" wp14:editId="7C8DDF76">
                    <wp:extent cx="1924037" cy="1084997"/>
                    <wp:effectExtent l="0" t="0" r="635"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117" w:type="dxa"/>
          </w:tcPr>
          <w:p w14:paraId="55E91245" w14:textId="77777777" w:rsidR="00C253B5" w:rsidRDefault="00C253B5" w:rsidP="00CC49F3">
            <w:pPr>
              <w:jc w:val="center"/>
              <w:rPr>
                <w:ins w:id="6128" w:author="Maribel" w:date="2018-05-29T17:11:00Z"/>
                <w:lang w:val="es-ES"/>
              </w:rPr>
            </w:pPr>
            <w:ins w:id="6129" w:author="Maribel" w:date="2018-05-29T17:11:00Z">
              <w:r>
                <w:rPr>
                  <w:noProof/>
                </w:rPr>
                <w:drawing>
                  <wp:inline distT="0" distB="0" distL="0" distR="0" wp14:anchorId="69C2B55D" wp14:editId="6DB4A898">
                    <wp:extent cx="1890132" cy="812041"/>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C253B5" w:rsidRPr="00CC49F3" w14:paraId="2DD86E78" w14:textId="77777777" w:rsidTr="00CC49F3">
        <w:trPr>
          <w:ins w:id="6130" w:author="Maribel" w:date="2018-05-29T17:11:00Z"/>
        </w:trPr>
        <w:tc>
          <w:tcPr>
            <w:tcW w:w="3116" w:type="dxa"/>
          </w:tcPr>
          <w:p w14:paraId="56DFF525" w14:textId="77777777" w:rsidR="00C253B5" w:rsidRDefault="00C253B5" w:rsidP="00CC49F3">
            <w:pPr>
              <w:jc w:val="center"/>
              <w:rPr>
                <w:ins w:id="6131" w:author="Maribel" w:date="2018-05-29T17:11:00Z"/>
                <w:lang w:val="es-ES"/>
              </w:rPr>
            </w:pPr>
            <w:ins w:id="6132" w:author="Maribel" w:date="2018-05-29T17:11:00Z">
              <w:r>
                <w:rPr>
                  <w:lang w:val="es-ES"/>
                </w:rPr>
                <w:lastRenderedPageBreak/>
                <w:t>Antes de configurar la salida</w:t>
              </w:r>
            </w:ins>
          </w:p>
        </w:tc>
        <w:tc>
          <w:tcPr>
            <w:tcW w:w="3117" w:type="dxa"/>
          </w:tcPr>
          <w:p w14:paraId="68CC642E" w14:textId="77777777" w:rsidR="00C253B5" w:rsidRDefault="00C253B5" w:rsidP="00CC49F3">
            <w:pPr>
              <w:jc w:val="center"/>
              <w:rPr>
                <w:ins w:id="6133" w:author="Maribel" w:date="2018-05-29T17:11:00Z"/>
                <w:lang w:val="es-ES"/>
              </w:rPr>
            </w:pPr>
            <w:ins w:id="6134" w:author="Maribel" w:date="2018-05-29T17:11:00Z">
              <w:r>
                <w:rPr>
                  <w:lang w:val="es-ES"/>
                </w:rPr>
                <w:t>Configurando de la salida como pin de la FPGA</w:t>
              </w:r>
            </w:ins>
          </w:p>
        </w:tc>
        <w:tc>
          <w:tcPr>
            <w:tcW w:w="3117" w:type="dxa"/>
          </w:tcPr>
          <w:p w14:paraId="042C2D74" w14:textId="77777777" w:rsidR="00C253B5" w:rsidRDefault="00C253B5" w:rsidP="00CC49F3">
            <w:pPr>
              <w:jc w:val="center"/>
              <w:rPr>
                <w:ins w:id="6135" w:author="Maribel" w:date="2018-05-29T17:11:00Z"/>
                <w:lang w:val="es-ES"/>
              </w:rPr>
            </w:pPr>
            <w:ins w:id="6136" w:author="Maribel" w:date="2018-05-29T17:11:00Z">
              <w:r>
                <w:rPr>
                  <w:lang w:val="es-ES"/>
                </w:rPr>
                <w:t>Después de configurar la salida</w:t>
              </w:r>
            </w:ins>
          </w:p>
        </w:tc>
      </w:tr>
    </w:tbl>
    <w:p w14:paraId="6312B554" w14:textId="77777777" w:rsidR="00C253B5" w:rsidRDefault="00C253B5" w:rsidP="00C253B5">
      <w:pPr>
        <w:rPr>
          <w:ins w:id="6137" w:author="Maribel" w:date="2018-05-29T17:11:00Z"/>
          <w:lang w:val="es-ES"/>
        </w:rPr>
      </w:pPr>
    </w:p>
    <w:p w14:paraId="7BD3035C" w14:textId="398B3844" w:rsidR="00C253B5" w:rsidRDefault="00910AA2" w:rsidP="00A32E5B">
      <w:pPr>
        <w:rPr>
          <w:lang w:val="es-ES"/>
        </w:rPr>
      </w:pPr>
      <w:ins w:id="6138" w:author="Maribel" w:date="2018-05-29T21:27:00Z">
        <w:r>
          <w:rPr>
            <w:lang w:val="es-ES"/>
          </w:rPr>
          <w:t>El software se basa en tecnologías</w:t>
        </w:r>
      </w:ins>
      <w:ins w:id="6139" w:author="Maribel" w:date="2018-05-29T21:28:00Z">
        <w:r>
          <w:rPr>
            <w:lang w:val="es-ES"/>
          </w:rPr>
          <w:t xml:space="preserve"> web.</w:t>
        </w:r>
        <w:r w:rsidR="001F4B76">
          <w:rPr>
            <w:lang w:val="es-ES"/>
          </w:rPr>
          <w:t xml:space="preserve"> En su primera versión, el </w:t>
        </w:r>
        <w:proofErr w:type="spellStart"/>
        <w:r w:rsidR="001F4B76">
          <w:rPr>
            <w:lang w:val="es-ES"/>
          </w:rPr>
          <w:t>framework</w:t>
        </w:r>
        <w:proofErr w:type="spellEnd"/>
        <w:r w:rsidR="001F4B76">
          <w:rPr>
            <w:lang w:val="es-ES"/>
          </w:rPr>
          <w:t xml:space="preserve"> principal estaba escrito en ES5 sobre </w:t>
        </w:r>
        <w:proofErr w:type="spellStart"/>
        <w:r w:rsidR="001F4B76">
          <w:rPr>
            <w:lang w:val="es-ES"/>
          </w:rPr>
          <w:t>AngularJS</w:t>
        </w:r>
      </w:ins>
      <w:proofErr w:type="spellEnd"/>
      <w:ins w:id="6140" w:author="Maribel" w:date="2018-05-29T21:29:00Z">
        <w:r w:rsidR="001F4B76">
          <w:rPr>
            <w:lang w:val="es-ES"/>
          </w:rPr>
          <w:t xml:space="preserve"> (que simplifica el desarrollo HTML/JS)</w:t>
        </w:r>
      </w:ins>
      <w:ins w:id="6141" w:author="Maribel" w:date="2018-05-29T21:28:00Z">
        <w:r w:rsidR="001F4B76">
          <w:rPr>
            <w:lang w:val="es-ES"/>
          </w:rPr>
          <w:t xml:space="preserve"> y NW.js (que permite convertir aplicaciones we</w:t>
        </w:r>
      </w:ins>
      <w:ins w:id="6142" w:author="Maribel" w:date="2018-05-29T21:29:00Z">
        <w:r w:rsidR="001F4B76">
          <w:rPr>
            <w:lang w:val="es-ES"/>
          </w:rPr>
          <w:t>b en nativas gracias a Node.js</w:t>
        </w:r>
      </w:ins>
      <w:ins w:id="6143" w:author="Maribel" w:date="2018-05-29T21:28:00Z">
        <w:r w:rsidR="001F4B76">
          <w:rPr>
            <w:lang w:val="es-ES"/>
          </w:rPr>
          <w:t>)</w:t>
        </w:r>
      </w:ins>
      <w:ins w:id="6144" w:author="Maribel" w:date="2018-05-29T21:29:00Z">
        <w:r w:rsidR="001F4B76">
          <w:rPr>
            <w:lang w:val="es-ES"/>
          </w:rPr>
          <w:t xml:space="preserve">. Además, usaba los componentes </w:t>
        </w:r>
        <w:proofErr w:type="spellStart"/>
        <w:r w:rsidR="001F4B76">
          <w:rPr>
            <w:lang w:val="es-ES"/>
          </w:rPr>
          <w:t>JointJS</w:t>
        </w:r>
        <w:proofErr w:type="spellEnd"/>
        <w:r w:rsidR="001F4B76">
          <w:rPr>
            <w:lang w:val="es-ES"/>
          </w:rPr>
          <w:t xml:space="preserve"> para los gráficos</w:t>
        </w:r>
      </w:ins>
      <w:ins w:id="6145" w:author="Maribel" w:date="2018-05-29T21:30:00Z">
        <w:r w:rsidR="001F4B76">
          <w:rPr>
            <w:lang w:val="es-ES"/>
          </w:rPr>
          <w:t xml:space="preserve"> (basado en </w:t>
        </w:r>
        <w:proofErr w:type="spellStart"/>
        <w:r w:rsidR="001F4B76">
          <w:rPr>
            <w:lang w:val="es-ES"/>
          </w:rPr>
          <w:t>BackboneJS</w:t>
        </w:r>
        <w:proofErr w:type="spellEnd"/>
        <w:r w:rsidR="001F4B76">
          <w:rPr>
            <w:lang w:val="es-ES"/>
          </w:rPr>
          <w:t>)</w:t>
        </w:r>
      </w:ins>
      <w:ins w:id="6146" w:author="Maribel" w:date="2018-05-29T21:29:00Z">
        <w:r w:rsidR="001F4B76">
          <w:rPr>
            <w:lang w:val="es-ES"/>
          </w:rPr>
          <w:t xml:space="preserve">, </w:t>
        </w:r>
        <w:proofErr w:type="spellStart"/>
        <w:r w:rsidR="001F4B76">
          <w:rPr>
            <w:lang w:val="es-ES"/>
          </w:rPr>
          <w:t>AlertifyJS</w:t>
        </w:r>
        <w:proofErr w:type="spellEnd"/>
        <w:r w:rsidR="001F4B76">
          <w:rPr>
            <w:lang w:val="es-ES"/>
          </w:rPr>
          <w:t xml:space="preserve"> para las notificaciones (basado en jQuery)</w:t>
        </w:r>
      </w:ins>
      <w:ins w:id="6147" w:author="Maribel" w:date="2018-05-29T21:30:00Z">
        <w:r w:rsidR="001F4B76">
          <w:rPr>
            <w:lang w:val="es-ES"/>
          </w:rPr>
          <w:t>, ACE como editor de texto y múltiples paquetes de Node.js.</w:t>
        </w:r>
      </w:ins>
    </w:p>
    <w:p w14:paraId="35669791" w14:textId="77777777" w:rsidR="00C80FBE" w:rsidRPr="005060E2" w:rsidRDefault="00C80FBE" w:rsidP="00A32E5B">
      <w:pPr>
        <w:rPr>
          <w:lang w:val="es-ES"/>
        </w:rPr>
      </w:pPr>
    </w:p>
    <w:p w14:paraId="78153A83" w14:textId="6B655B93" w:rsidR="009933C8" w:rsidRPr="00D64ED4" w:rsidRDefault="00241B19">
      <w:pPr>
        <w:pStyle w:val="Prrafodelista"/>
        <w:numPr>
          <w:ilvl w:val="1"/>
          <w:numId w:val="5"/>
        </w:numPr>
        <w:rPr>
          <w:ins w:id="6148" w:author="Maribel" w:date="2018-05-13T19:27:00Z"/>
          <w:b/>
          <w:sz w:val="28"/>
          <w:lang w:val="es-ES"/>
          <w:rPrChange w:id="6149" w:author="Maribel" w:date="2018-05-13T19:45:00Z">
            <w:rPr>
              <w:ins w:id="6150" w:author="Maribel" w:date="2018-05-13T19:27:00Z"/>
              <w:lang w:val="es-ES"/>
            </w:rPr>
          </w:rPrChange>
        </w:rPr>
        <w:pPrChange w:id="6151" w:author="Maribel" w:date="2018-05-27T23:43:00Z">
          <w:pPr/>
        </w:pPrChange>
      </w:pPr>
      <w:del w:id="6152" w:author="Maribel" w:date="2018-05-13T19:45:00Z">
        <w:r w:rsidRPr="00D64ED4" w:rsidDel="00D64ED4">
          <w:rPr>
            <w:b/>
            <w:sz w:val="28"/>
            <w:lang w:val="es-ES"/>
            <w:rPrChange w:id="6153" w:author="Maribel" w:date="2018-05-13T19:45:00Z">
              <w:rPr>
                <w:lang w:val="es-ES"/>
              </w:rPr>
            </w:rPrChange>
          </w:rPr>
          <w:delText xml:space="preserve">3.3. </w:delText>
        </w:r>
      </w:del>
      <w:r w:rsidR="00141B9A" w:rsidRPr="00D64ED4">
        <w:rPr>
          <w:b/>
          <w:sz w:val="28"/>
          <w:lang w:val="es-ES"/>
          <w:rPrChange w:id="6154" w:author="Maribel" w:date="2018-05-13T19:45:00Z">
            <w:rPr>
              <w:lang w:val="es-ES"/>
            </w:rPr>
          </w:rPrChange>
        </w:rPr>
        <w:t xml:space="preserve">Etapa 3: </w:t>
      </w:r>
      <w:ins w:id="6155" w:author="Maribel" w:date="2018-05-29T18:33:00Z">
        <w:r w:rsidR="005309C9">
          <w:rPr>
            <w:b/>
            <w:sz w:val="28"/>
            <w:lang w:val="es-ES"/>
          </w:rPr>
          <w:t xml:space="preserve">montaje del sistema y </w:t>
        </w:r>
      </w:ins>
      <w:r w:rsidR="00141B9A" w:rsidRPr="00D64ED4">
        <w:rPr>
          <w:b/>
          <w:sz w:val="28"/>
          <w:lang w:val="es-ES"/>
          <w:rPrChange w:id="6156" w:author="Maribel" w:date="2018-05-13T19:45:00Z">
            <w:rPr>
              <w:lang w:val="es-ES"/>
            </w:rPr>
          </w:rPrChange>
        </w:rPr>
        <w:t>pruebas en la FPG</w:t>
      </w:r>
      <w:ins w:id="6157" w:author="Maribel" w:date="2018-05-13T19:27:00Z">
        <w:r w:rsidR="009933C8" w:rsidRPr="00D64ED4">
          <w:rPr>
            <w:b/>
            <w:sz w:val="28"/>
            <w:lang w:val="es-ES"/>
            <w:rPrChange w:id="6158" w:author="Maribel" w:date="2018-05-13T19:45:00Z">
              <w:rPr>
                <w:lang w:val="es-ES"/>
              </w:rPr>
            </w:rPrChange>
          </w:rPr>
          <w:t>A</w:t>
        </w:r>
      </w:ins>
    </w:p>
    <w:p w14:paraId="4671EBE7" w14:textId="0EF40FB5" w:rsidR="009933C8" w:rsidRPr="00D64ED4" w:rsidRDefault="009933C8">
      <w:pPr>
        <w:pStyle w:val="Prrafodelista"/>
        <w:numPr>
          <w:ilvl w:val="2"/>
          <w:numId w:val="5"/>
        </w:numPr>
        <w:rPr>
          <w:ins w:id="6159" w:author="Maribel" w:date="2018-05-13T19:27:00Z"/>
          <w:b/>
          <w:sz w:val="28"/>
          <w:lang w:val="es-ES"/>
          <w:rPrChange w:id="6160" w:author="Maribel" w:date="2018-05-13T19:45:00Z">
            <w:rPr>
              <w:ins w:id="6161" w:author="Maribel" w:date="2018-05-13T19:27:00Z"/>
              <w:lang w:val="es-ES"/>
            </w:rPr>
          </w:rPrChange>
        </w:rPr>
        <w:pPrChange w:id="6162" w:author="Maribel" w:date="2018-05-27T23:43:00Z">
          <w:pPr/>
        </w:pPrChange>
      </w:pPr>
      <w:proofErr w:type="spellStart"/>
      <w:ins w:id="6163" w:author="Maribel" w:date="2018-05-13T19:27:00Z">
        <w:r w:rsidRPr="00D64ED4">
          <w:rPr>
            <w:b/>
            <w:sz w:val="28"/>
            <w:lang w:val="es-ES"/>
            <w:rPrChange w:id="6164" w:author="Maribel" w:date="2018-05-13T19:45:00Z">
              <w:rPr>
                <w:lang w:val="es-ES"/>
              </w:rPr>
            </w:rPrChange>
          </w:rPr>
          <w:t>ICEZum</w:t>
        </w:r>
        <w:proofErr w:type="spellEnd"/>
        <w:r w:rsidRPr="00D64ED4">
          <w:rPr>
            <w:b/>
            <w:sz w:val="28"/>
            <w:lang w:val="es-ES"/>
            <w:rPrChange w:id="6165" w:author="Maribel" w:date="2018-05-13T19:45:00Z">
              <w:rPr>
                <w:lang w:val="es-ES"/>
              </w:rPr>
            </w:rPrChange>
          </w:rPr>
          <w:t xml:space="preserve"> Alhambra</w:t>
        </w:r>
      </w:ins>
    </w:p>
    <w:p w14:paraId="1FD986CD" w14:textId="2833C5DC" w:rsidR="009933C8" w:rsidRDefault="009933C8" w:rsidP="009933C8">
      <w:pPr>
        <w:rPr>
          <w:moveTo w:id="6166" w:author="Maribel" w:date="2018-05-13T19:28:00Z"/>
          <w:lang w:val="es-ES"/>
        </w:rPr>
      </w:pPr>
      <w:moveToRangeStart w:id="6167" w:author="Maribel" w:date="2018-05-13T19:28:00Z" w:name="move514003021"/>
      <w:moveTo w:id="6168" w:author="Maribel" w:date="2018-05-13T19:28:00Z">
        <w:r>
          <w:rPr>
            <w:lang w:val="es-ES"/>
          </w:rPr>
          <w:t xml:space="preserve">Nosotros trabajaremos con la placa </w:t>
        </w:r>
        <w:proofErr w:type="spellStart"/>
        <w:r>
          <w:rPr>
            <w:lang w:val="es-ES"/>
          </w:rPr>
          <w:t>IceZUM</w:t>
        </w:r>
        <w:proofErr w:type="spellEnd"/>
        <w:r>
          <w:rPr>
            <w:lang w:val="es-ES"/>
          </w:rPr>
          <w:t xml:space="preserve"> Alhambra. Tiene las siguientes </w:t>
        </w:r>
        <w:proofErr w:type="spellStart"/>
        <w:r>
          <w:rPr>
            <w:lang w:val="es-ES"/>
          </w:rPr>
          <w:t>caracterísitica</w:t>
        </w:r>
      </w:moveTo>
      <w:ins w:id="6169" w:author="Maribel" w:date="2018-05-29T18:20:00Z">
        <w:r w:rsidR="008601D6">
          <w:rPr>
            <w:lang w:val="es-ES"/>
          </w:rPr>
          <w:t>s</w:t>
        </w:r>
      </w:ins>
      <w:proofErr w:type="spellEnd"/>
      <w:moveTo w:id="6170" w:author="Maribel" w:date="2018-05-13T19:28:00Z">
        <w:del w:id="6171" w:author="Maribel" w:date="2018-05-29T18:20:00Z">
          <w:r w:rsidDel="008601D6">
            <w:rPr>
              <w:lang w:val="es-ES"/>
            </w:rPr>
            <w:delText>s (*** traducir)</w:delText>
          </w:r>
        </w:del>
        <w:r>
          <w:rPr>
            <w:lang w:val="es-ES"/>
          </w:rPr>
          <w:t>:</w:t>
        </w:r>
      </w:moveTo>
    </w:p>
    <w:p w14:paraId="77152689" w14:textId="248B277D" w:rsidR="009933C8" w:rsidRPr="004A5EA8" w:rsidRDefault="009933C8" w:rsidP="009933C8">
      <w:pPr>
        <w:numPr>
          <w:ilvl w:val="0"/>
          <w:numId w:val="3"/>
        </w:numPr>
        <w:shd w:val="clear" w:color="auto" w:fill="FFFFFF"/>
        <w:spacing w:before="100" w:beforeAutospacing="1" w:after="100" w:afterAutospacing="1" w:line="240" w:lineRule="auto"/>
        <w:rPr>
          <w:moveTo w:id="6172" w:author="Maribel" w:date="2018-05-13T19:28:00Z"/>
          <w:rPrChange w:id="6173" w:author="Maribel" w:date="2018-05-29T17:53:00Z">
            <w:rPr>
              <w:moveTo w:id="6174" w:author="Maribel" w:date="2018-05-13T19:28:00Z"/>
            </w:rPr>
          </w:rPrChange>
        </w:rPr>
      </w:pPr>
      <w:moveTo w:id="6175" w:author="Maribel" w:date="2018-05-13T19:28:00Z">
        <w:r w:rsidRPr="004A5EA8">
          <w:rPr>
            <w:rPrChange w:id="6176" w:author="Maribel" w:date="2018-05-29T17:53:00Z">
              <w:rPr/>
            </w:rPrChange>
          </w:rPr>
          <w:t xml:space="preserve">FPGA </w:t>
        </w:r>
        <w:del w:id="6177" w:author="Maribel" w:date="2018-05-29T17:53:00Z">
          <w:r w:rsidRPr="004A5EA8" w:rsidDel="004A5EA8">
            <w:rPr>
              <w:rPrChange w:id="6178" w:author="Maribel" w:date="2018-05-29T17:53:00Z">
                <w:rPr/>
              </w:rPrChange>
            </w:rPr>
            <w:delText>development board (</w:delText>
          </w:r>
        </w:del>
        <w:r>
          <w:fldChar w:fldCharType="begin"/>
        </w:r>
        <w:r w:rsidRPr="004A5EA8">
          <w:rPr>
            <w:rPrChange w:id="6179" w:author="Maribel" w:date="2018-05-29T17:53:00Z">
              <w:rPr/>
            </w:rPrChange>
          </w:rPr>
          <w:instrText xml:space="preserve"> HYPERLINK "https://github.com/Obijuan/open-fpga-verilog-tutorial/raw/master/tutorial/doc/iCE40LPHXFamilyDataSheet.pdf" </w:instrText>
        </w:r>
        <w:r>
          <w:fldChar w:fldCharType="separate"/>
        </w:r>
        <w:r w:rsidRPr="004A5EA8">
          <w:rPr>
            <w:rPrChange w:id="6180" w:author="Maribel" w:date="2018-05-29T17:53:00Z">
              <w:rPr/>
            </w:rPrChange>
          </w:rPr>
          <w:t>iCE40HX1K-TQ144</w:t>
        </w:r>
        <w:r>
          <w:fldChar w:fldCharType="end"/>
        </w:r>
        <w:r w:rsidRPr="004A5EA8">
          <w:rPr>
            <w:rPrChange w:id="6181" w:author="Maribel" w:date="2018-05-29T17:53:00Z">
              <w:rPr/>
            </w:rPrChange>
          </w:rPr>
          <w:t> </w:t>
        </w:r>
      </w:moveTo>
      <w:ins w:id="6182" w:author="Maribel" w:date="2018-05-29T17:53:00Z">
        <w:r w:rsidR="004A5EA8" w:rsidRPr="004A5EA8">
          <w:rPr>
            <w:rPrChange w:id="6183" w:author="Maribel" w:date="2018-05-29T17:53:00Z">
              <w:rPr/>
            </w:rPrChange>
          </w:rPr>
          <w:t xml:space="preserve">de </w:t>
        </w:r>
      </w:ins>
      <w:moveTo w:id="6184" w:author="Maribel" w:date="2018-05-13T19:28:00Z">
        <w:del w:id="6185" w:author="Maribel" w:date="2018-05-29T17:53:00Z">
          <w:r w:rsidRPr="004A5EA8" w:rsidDel="004A5EA8">
            <w:rPr>
              <w:rPrChange w:id="6186" w:author="Maribel" w:date="2018-05-29T17:53:00Z">
                <w:rPr/>
              </w:rPrChange>
            </w:rPr>
            <w:delText>from</w:delText>
          </w:r>
        </w:del>
      </w:moveTo>
      <w:ins w:id="6187" w:author="Maribel" w:date="2018-05-29T17:53:00Z">
        <w:r w:rsidR="004A5EA8" w:rsidRPr="004A5EA8">
          <w:rPr>
            <w:rPrChange w:id="6188" w:author="Maribel" w:date="2018-05-29T17:53:00Z">
              <w:rPr/>
            </w:rPrChange>
          </w:rPr>
          <w:t>L</w:t>
        </w:r>
      </w:ins>
      <w:moveTo w:id="6189" w:author="Maribel" w:date="2018-05-13T19:28:00Z">
        <w:del w:id="6190" w:author="Maribel" w:date="2018-05-29T17:53:00Z">
          <w:r w:rsidRPr="004A5EA8" w:rsidDel="004A5EA8">
            <w:rPr>
              <w:rPrChange w:id="6191" w:author="Maribel" w:date="2018-05-29T17:53:00Z">
                <w:rPr/>
              </w:rPrChange>
            </w:rPr>
            <w:delText xml:space="preserve"> l</w:delText>
          </w:r>
        </w:del>
        <w:r w:rsidRPr="004A5EA8">
          <w:rPr>
            <w:rPrChange w:id="6192" w:author="Maribel" w:date="2018-05-29T17:53:00Z">
              <w:rPr/>
            </w:rPrChange>
          </w:rPr>
          <w:t>attice</w:t>
        </w:r>
      </w:moveTo>
      <w:ins w:id="6193" w:author="Maribel" w:date="2018-05-29T17:54:00Z">
        <w:r w:rsidR="004A5EA8">
          <w:t xml:space="preserve"> Semiconductors</w:t>
        </w:r>
      </w:ins>
      <w:moveTo w:id="6194" w:author="Maribel" w:date="2018-05-13T19:28:00Z">
        <w:del w:id="6195" w:author="Maribel" w:date="2018-05-29T17:53:00Z">
          <w:r w:rsidRPr="004A5EA8" w:rsidDel="004A5EA8">
            <w:rPr>
              <w:rPrChange w:id="6196" w:author="Maribel" w:date="2018-05-29T17:53:00Z">
                <w:rPr/>
              </w:rPrChange>
            </w:rPr>
            <w:delText>)</w:delText>
          </w:r>
        </w:del>
      </w:moveTo>
    </w:p>
    <w:p w14:paraId="01743B3A" w14:textId="43FAFC51" w:rsidR="009933C8" w:rsidRPr="001D7EF0" w:rsidRDefault="009933C8" w:rsidP="009933C8">
      <w:pPr>
        <w:numPr>
          <w:ilvl w:val="0"/>
          <w:numId w:val="3"/>
        </w:numPr>
        <w:shd w:val="clear" w:color="auto" w:fill="FFFFFF"/>
        <w:spacing w:before="60" w:after="100" w:afterAutospacing="1" w:line="240" w:lineRule="auto"/>
        <w:rPr>
          <w:moveTo w:id="6197" w:author="Maribel" w:date="2018-05-13T19:28:00Z"/>
          <w:lang w:val="es-ES"/>
        </w:rPr>
      </w:pPr>
      <w:moveTo w:id="6198" w:author="Maribel" w:date="2018-05-13T19:28:00Z">
        <w:del w:id="6199" w:author="Maribel" w:date="2018-05-29T17:54:00Z">
          <w:r w:rsidRPr="001D7EF0" w:rsidDel="004A5EA8">
            <w:rPr>
              <w:lang w:val="es-ES"/>
            </w:rPr>
            <w:delText>Open hardware</w:delText>
          </w:r>
        </w:del>
      </w:moveTo>
      <w:ins w:id="6200" w:author="Maribel" w:date="2018-05-29T17:54:00Z">
        <w:r w:rsidR="004A5EA8">
          <w:rPr>
            <w:lang w:val="es-ES"/>
          </w:rPr>
          <w:t>Hardware libre</w:t>
        </w:r>
      </w:ins>
    </w:p>
    <w:p w14:paraId="6310D172" w14:textId="1234B3AA" w:rsidR="009933C8" w:rsidRPr="004A5EA8" w:rsidRDefault="009933C8" w:rsidP="009933C8">
      <w:pPr>
        <w:numPr>
          <w:ilvl w:val="0"/>
          <w:numId w:val="3"/>
        </w:numPr>
        <w:shd w:val="clear" w:color="auto" w:fill="FFFFFF"/>
        <w:spacing w:before="60" w:after="100" w:afterAutospacing="1" w:line="240" w:lineRule="auto"/>
        <w:rPr>
          <w:moveTo w:id="6201" w:author="Maribel" w:date="2018-05-13T19:28:00Z"/>
          <w:lang w:val="es-ES"/>
          <w:rPrChange w:id="6202" w:author="Maribel" w:date="2018-05-29T17:54:00Z">
            <w:rPr>
              <w:moveTo w:id="6203" w:author="Maribel" w:date="2018-05-13T19:28:00Z"/>
            </w:rPr>
          </w:rPrChange>
        </w:rPr>
      </w:pPr>
      <w:moveTo w:id="6204" w:author="Maribel" w:date="2018-05-13T19:28:00Z">
        <w:r w:rsidRPr="004A5EA8">
          <w:rPr>
            <w:lang w:val="es-ES"/>
            <w:rPrChange w:id="6205" w:author="Maribel" w:date="2018-05-29T17:54:00Z">
              <w:rPr/>
            </w:rPrChange>
          </w:rPr>
          <w:t xml:space="preserve">Compatible </w:t>
        </w:r>
        <w:del w:id="6206" w:author="Maribel" w:date="2018-05-29T17:54:00Z">
          <w:r w:rsidRPr="004A5EA8" w:rsidDel="004A5EA8">
            <w:rPr>
              <w:lang w:val="es-ES"/>
              <w:rPrChange w:id="6207" w:author="Maribel" w:date="2018-05-29T17:54:00Z">
                <w:rPr/>
              </w:rPrChange>
            </w:rPr>
            <w:delText>with</w:delText>
          </w:r>
        </w:del>
      </w:moveTo>
      <w:ins w:id="6208" w:author="Maribel" w:date="2018-05-29T17:54:00Z">
        <w:r w:rsidR="004A5EA8" w:rsidRPr="004A5EA8">
          <w:rPr>
            <w:lang w:val="es-ES"/>
            <w:rPrChange w:id="6209" w:author="Maribel" w:date="2018-05-29T17:54:00Z">
              <w:rPr/>
            </w:rPrChange>
          </w:rPr>
          <w:t xml:space="preserve">con las herramientas del Proyecto </w:t>
        </w:r>
        <w:proofErr w:type="spellStart"/>
        <w:r w:rsidR="004A5EA8" w:rsidRPr="004A5EA8">
          <w:rPr>
            <w:lang w:val="es-ES"/>
            <w:rPrChange w:id="6210" w:author="Maribel" w:date="2018-05-29T17:54:00Z">
              <w:rPr/>
            </w:rPrChange>
          </w:rPr>
          <w:t>IceStorm</w:t>
        </w:r>
      </w:ins>
      <w:proofErr w:type="spellEnd"/>
      <w:ins w:id="6211" w:author="Maribel" w:date="2018-05-29T17:55:00Z">
        <w:r w:rsidR="00684BB4">
          <w:rPr>
            <w:lang w:val="es-ES"/>
          </w:rPr>
          <w:t>,</w:t>
        </w:r>
      </w:ins>
      <w:moveTo w:id="6212" w:author="Maribel" w:date="2018-05-13T19:28:00Z">
        <w:del w:id="6213" w:author="Maribel" w:date="2018-05-29T17:54:00Z">
          <w:r w:rsidRPr="004A5EA8" w:rsidDel="004A5EA8">
            <w:rPr>
              <w:lang w:val="es-ES"/>
              <w:rPrChange w:id="6214" w:author="Maribel" w:date="2018-05-29T17:54:00Z">
                <w:rPr/>
              </w:rPrChange>
            </w:rPr>
            <w:delText xml:space="preserve"> the </w:delText>
          </w:r>
          <w:r w:rsidDel="004A5EA8">
            <w:fldChar w:fldCharType="begin"/>
          </w:r>
          <w:r w:rsidRPr="004A5EA8" w:rsidDel="004A5EA8">
            <w:rPr>
              <w:lang w:val="es-ES"/>
              <w:rPrChange w:id="6215" w:author="Maribel" w:date="2018-05-29T17:54:00Z">
                <w:rPr/>
              </w:rPrChange>
            </w:rPr>
            <w:delInstrText xml:space="preserve"> HYPERLINK "http://www.clifford.at/icestorm/" </w:delInstrText>
          </w:r>
          <w:r w:rsidDel="004A5EA8">
            <w:fldChar w:fldCharType="separate"/>
          </w:r>
          <w:r w:rsidRPr="004A5EA8" w:rsidDel="004A5EA8">
            <w:rPr>
              <w:lang w:val="es-ES"/>
              <w:rPrChange w:id="6216" w:author="Maribel" w:date="2018-05-29T17:54:00Z">
                <w:rPr/>
              </w:rPrChange>
            </w:rPr>
            <w:delText>opensource icestorm toolchain</w:delText>
          </w:r>
          <w:r w:rsidDel="004A5EA8">
            <w:fldChar w:fldCharType="end"/>
          </w:r>
        </w:del>
      </w:moveTo>
      <w:ins w:id="6217" w:author="Maribel" w:date="2018-05-29T17:55:00Z">
        <w:r w:rsidR="004A5EA8">
          <w:rPr>
            <w:lang w:val="es-ES"/>
          </w:rPr>
          <w:t xml:space="preserve"> </w:t>
        </w:r>
        <w:r w:rsidR="00684BB4">
          <w:rPr>
            <w:lang w:val="es-ES"/>
          </w:rPr>
          <w:t>por</w:t>
        </w:r>
      </w:ins>
      <w:moveTo w:id="6218" w:author="Maribel" w:date="2018-05-13T19:28:00Z">
        <w:del w:id="6219" w:author="Maribel" w:date="2018-05-29T17:55:00Z">
          <w:r w:rsidRPr="004A5EA8" w:rsidDel="004A5EA8">
            <w:rPr>
              <w:lang w:val="es-ES"/>
              <w:rPrChange w:id="6220" w:author="Maribel" w:date="2018-05-29T17:54:00Z">
                <w:rPr/>
              </w:rPrChange>
            </w:rPr>
            <w:delText>, by</w:delText>
          </w:r>
        </w:del>
        <w:r w:rsidRPr="004A5EA8">
          <w:rPr>
            <w:lang w:val="es-ES"/>
            <w:rPrChange w:id="6221" w:author="Maribel" w:date="2018-05-29T17:54:00Z">
              <w:rPr/>
            </w:rPrChange>
          </w:rPr>
          <w:t xml:space="preserve"> Clifford Wolf</w:t>
        </w:r>
      </w:moveTo>
    </w:p>
    <w:p w14:paraId="173FF728" w14:textId="460FD007" w:rsidR="009933C8" w:rsidRPr="001D7EF0" w:rsidRDefault="009933C8" w:rsidP="009933C8">
      <w:pPr>
        <w:numPr>
          <w:ilvl w:val="0"/>
          <w:numId w:val="3"/>
        </w:numPr>
        <w:shd w:val="clear" w:color="auto" w:fill="FFFFFF"/>
        <w:spacing w:before="60" w:after="100" w:afterAutospacing="1" w:line="240" w:lineRule="auto"/>
        <w:rPr>
          <w:moveTo w:id="6222" w:author="Maribel" w:date="2018-05-13T19:28:00Z"/>
          <w:lang w:val="es-ES"/>
        </w:rPr>
      </w:pPr>
      <w:moveTo w:id="6223" w:author="Maribel" w:date="2018-05-13T19:28:00Z">
        <w:del w:id="6224" w:author="Maribel" w:date="2018-05-29T17:56:00Z">
          <w:r w:rsidRPr="001D7EF0" w:rsidDel="00684BB4">
            <w:rPr>
              <w:lang w:val="es-ES"/>
            </w:rPr>
            <w:delText>Multiplatform</w:delText>
          </w:r>
        </w:del>
      </w:moveTo>
      <w:ins w:id="6225" w:author="Maribel" w:date="2018-05-29T17:56:00Z">
        <w:r w:rsidR="00684BB4">
          <w:rPr>
            <w:lang w:val="es-ES"/>
          </w:rPr>
          <w:t>Multiplataforma</w:t>
        </w:r>
      </w:ins>
      <w:moveTo w:id="6226" w:author="Maribel" w:date="2018-05-13T19:28:00Z">
        <w:r w:rsidRPr="001D7EF0">
          <w:rPr>
            <w:lang w:val="es-ES"/>
          </w:rPr>
          <w:t>: Linux / Mac / Windows</w:t>
        </w:r>
      </w:moveTo>
    </w:p>
    <w:p w14:paraId="0BF97853" w14:textId="559734E4" w:rsidR="009933C8" w:rsidRPr="00684BB4" w:rsidRDefault="009933C8" w:rsidP="009933C8">
      <w:pPr>
        <w:numPr>
          <w:ilvl w:val="0"/>
          <w:numId w:val="3"/>
        </w:numPr>
        <w:shd w:val="clear" w:color="auto" w:fill="FFFFFF"/>
        <w:spacing w:before="60" w:after="100" w:afterAutospacing="1" w:line="240" w:lineRule="auto"/>
        <w:rPr>
          <w:moveTo w:id="6227" w:author="Maribel" w:date="2018-05-13T19:28:00Z"/>
          <w:lang w:val="es-ES"/>
          <w:rPrChange w:id="6228" w:author="Maribel" w:date="2018-05-29T17:56:00Z">
            <w:rPr>
              <w:moveTo w:id="6229" w:author="Maribel" w:date="2018-05-13T19:28:00Z"/>
            </w:rPr>
          </w:rPrChange>
        </w:rPr>
      </w:pPr>
      <w:moveTo w:id="6230" w:author="Maribel" w:date="2018-05-13T19:28:00Z">
        <w:del w:id="6231" w:author="Maribel" w:date="2018-05-29T17:56:00Z">
          <w:r w:rsidRPr="00684BB4" w:rsidDel="00684BB4">
            <w:rPr>
              <w:lang w:val="es-ES"/>
              <w:rPrChange w:id="6232" w:author="Maribel" w:date="2018-05-29T17:56:00Z">
                <w:rPr/>
              </w:rPrChange>
            </w:rPr>
            <w:delText>Arduino like board</w:delText>
          </w:r>
        </w:del>
      </w:moveTo>
      <w:ins w:id="6233" w:author="Maribel" w:date="2018-05-29T17:56:00Z">
        <w:r w:rsidR="00684BB4" w:rsidRPr="00684BB4">
          <w:rPr>
            <w:lang w:val="es-ES"/>
            <w:rPrChange w:id="6234" w:author="Maribel" w:date="2018-05-29T17:56:00Z">
              <w:rPr/>
            </w:rPrChange>
          </w:rPr>
          <w:t>Apariencia similar a la de</w:t>
        </w:r>
        <w:r w:rsidR="00684BB4">
          <w:rPr>
            <w:lang w:val="es-ES"/>
          </w:rPr>
          <w:t xml:space="preserve"> Arduino</w:t>
        </w:r>
      </w:ins>
      <w:moveTo w:id="6235" w:author="Maribel" w:date="2018-05-13T19:28:00Z">
        <w:r w:rsidRPr="00684BB4">
          <w:rPr>
            <w:lang w:val="es-ES"/>
            <w:rPrChange w:id="6236" w:author="Maribel" w:date="2018-05-29T17:56:00Z">
              <w:rPr/>
            </w:rPrChange>
          </w:rPr>
          <w:t xml:space="preserve">: </w:t>
        </w:r>
        <w:del w:id="6237" w:author="Maribel" w:date="2018-05-29T17:56:00Z">
          <w:r w:rsidRPr="00684BB4" w:rsidDel="00684BB4">
            <w:rPr>
              <w:lang w:val="es-ES"/>
              <w:rPrChange w:id="6238" w:author="Maribel" w:date="2018-05-29T17:56:00Z">
                <w:rPr/>
              </w:rPrChange>
            </w:rPr>
            <w:delText>similar pinout</w:delText>
          </w:r>
        </w:del>
      </w:moveTo>
      <w:ins w:id="6239" w:author="Maribel" w:date="2018-05-29T17:56:00Z">
        <w:r w:rsidR="00684BB4">
          <w:rPr>
            <w:lang w:val="es-ES"/>
          </w:rPr>
          <w:t xml:space="preserve">un </w:t>
        </w:r>
        <w:proofErr w:type="spellStart"/>
        <w:r w:rsidR="00684BB4">
          <w:rPr>
            <w:lang w:val="es-ES"/>
          </w:rPr>
          <w:t>pinout</w:t>
        </w:r>
        <w:proofErr w:type="spellEnd"/>
        <w:r w:rsidR="00684BB4">
          <w:rPr>
            <w:lang w:val="es-ES"/>
          </w:rPr>
          <w:t xml:space="preserve"> similar</w:t>
        </w:r>
      </w:ins>
      <w:moveTo w:id="6240" w:author="Maribel" w:date="2018-05-13T19:28:00Z">
        <w:r w:rsidRPr="00684BB4">
          <w:rPr>
            <w:lang w:val="es-ES"/>
            <w:rPrChange w:id="6241" w:author="Maribel" w:date="2018-05-29T17:56:00Z">
              <w:rPr/>
            </w:rPrChange>
          </w:rPr>
          <w:t xml:space="preserve"> </w:t>
        </w:r>
        <w:del w:id="6242" w:author="Maribel" w:date="2018-05-29T17:56:00Z">
          <w:r w:rsidRPr="00684BB4" w:rsidDel="00684BB4">
            <w:rPr>
              <w:lang w:val="es-ES"/>
              <w:rPrChange w:id="6243" w:author="Maribel" w:date="2018-05-29T17:56:00Z">
                <w:rPr/>
              </w:rPrChange>
            </w:rPr>
            <w:delText>than</w:delText>
          </w:r>
        </w:del>
      </w:moveTo>
      <w:ins w:id="6244" w:author="Maribel" w:date="2018-05-29T17:56:00Z">
        <w:r w:rsidR="00684BB4">
          <w:rPr>
            <w:lang w:val="es-ES"/>
          </w:rPr>
          <w:t>al de</w:t>
        </w:r>
      </w:ins>
      <w:moveTo w:id="6245" w:author="Maribel" w:date="2018-05-13T19:28:00Z">
        <w:r w:rsidRPr="00684BB4">
          <w:rPr>
            <w:lang w:val="es-ES"/>
            <w:rPrChange w:id="6246" w:author="Maribel" w:date="2018-05-29T17:56:00Z">
              <w:rPr/>
            </w:rPrChange>
          </w:rPr>
          <w:t xml:space="preserve"> Arduino </w:t>
        </w:r>
        <w:del w:id="6247" w:author="Maribel" w:date="2018-05-29T17:56:00Z">
          <w:r w:rsidRPr="00684BB4" w:rsidDel="00684BB4">
            <w:rPr>
              <w:lang w:val="es-ES"/>
              <w:rPrChange w:id="6248" w:author="Maribel" w:date="2018-05-29T17:56:00Z">
                <w:rPr/>
              </w:rPrChange>
            </w:rPr>
            <w:delText xml:space="preserve">one </w:delText>
          </w:r>
        </w:del>
        <w:r w:rsidRPr="00684BB4">
          <w:rPr>
            <w:lang w:val="es-ES"/>
            <w:rPrChange w:id="6249" w:author="Maribel" w:date="2018-05-29T17:56:00Z">
              <w:rPr/>
            </w:rPrChange>
          </w:rPr>
          <w:t>/ </w:t>
        </w:r>
        <w:r>
          <w:fldChar w:fldCharType="begin"/>
        </w:r>
        <w:r w:rsidRPr="00684BB4">
          <w:rPr>
            <w:lang w:val="es-ES"/>
            <w:rPrChange w:id="6250" w:author="Maribel" w:date="2018-05-29T17:56:00Z">
              <w:rPr/>
            </w:rPrChange>
          </w:rPr>
          <w:instrText xml:space="preserve"> HYPERLINK "https://store.bq.com/es/placa-zum-core" </w:instrText>
        </w:r>
        <w:r>
          <w:fldChar w:fldCharType="separate"/>
        </w:r>
        <w:r w:rsidRPr="00684BB4">
          <w:rPr>
            <w:lang w:val="es-ES"/>
            <w:rPrChange w:id="6251" w:author="Maribel" w:date="2018-05-29T17:56:00Z">
              <w:rPr/>
            </w:rPrChange>
          </w:rPr>
          <w:t xml:space="preserve">BQ </w:t>
        </w:r>
      </w:moveTo>
      <w:ins w:id="6252" w:author="Maribel" w:date="2018-05-29T17:58:00Z">
        <w:r w:rsidR="00684BB4">
          <w:rPr>
            <w:lang w:val="es-ES"/>
          </w:rPr>
          <w:t>Z</w:t>
        </w:r>
      </w:ins>
      <w:moveTo w:id="6253" w:author="Maribel" w:date="2018-05-13T19:28:00Z">
        <w:del w:id="6254" w:author="Maribel" w:date="2018-05-29T17:58:00Z">
          <w:r w:rsidRPr="00684BB4" w:rsidDel="00684BB4">
            <w:rPr>
              <w:lang w:val="es-ES"/>
              <w:rPrChange w:id="6255" w:author="Maribel" w:date="2018-05-29T17:56:00Z">
                <w:rPr/>
              </w:rPrChange>
            </w:rPr>
            <w:delText>z</w:delText>
          </w:r>
        </w:del>
        <w:r w:rsidRPr="00684BB4">
          <w:rPr>
            <w:lang w:val="es-ES"/>
            <w:rPrChange w:id="6256" w:author="Maribel" w:date="2018-05-29T17:56:00Z">
              <w:rPr/>
            </w:rPrChange>
          </w:rPr>
          <w:t>um</w:t>
        </w:r>
        <w:r>
          <w:fldChar w:fldCharType="end"/>
        </w:r>
        <w:r w:rsidRPr="00684BB4">
          <w:rPr>
            <w:lang w:val="es-ES"/>
            <w:rPrChange w:id="6257" w:author="Maribel" w:date="2018-05-29T17:56:00Z">
              <w:rPr/>
            </w:rPrChange>
          </w:rPr>
          <w:t>.</w:t>
        </w:r>
      </w:moveTo>
    </w:p>
    <w:p w14:paraId="7C89C3DE" w14:textId="53D5933B" w:rsidR="009933C8" w:rsidRPr="00684BB4" w:rsidRDefault="009933C8" w:rsidP="009933C8">
      <w:pPr>
        <w:numPr>
          <w:ilvl w:val="0"/>
          <w:numId w:val="3"/>
        </w:numPr>
        <w:shd w:val="clear" w:color="auto" w:fill="FFFFFF"/>
        <w:spacing w:before="60" w:after="100" w:afterAutospacing="1" w:line="240" w:lineRule="auto"/>
        <w:rPr>
          <w:moveTo w:id="6258" w:author="Maribel" w:date="2018-05-13T19:28:00Z"/>
          <w:lang w:val="es-ES"/>
          <w:rPrChange w:id="6259" w:author="Maribel" w:date="2018-05-29T18:01:00Z">
            <w:rPr>
              <w:moveTo w:id="6260" w:author="Maribel" w:date="2018-05-13T19:28:00Z"/>
            </w:rPr>
          </w:rPrChange>
        </w:rPr>
      </w:pPr>
      <w:moveTo w:id="6261" w:author="Maribel" w:date="2018-05-13T19:28:00Z">
        <w:del w:id="6262" w:author="Maribel" w:date="2018-05-29T18:01:00Z">
          <w:r w:rsidRPr="00684BB4" w:rsidDel="00684BB4">
            <w:rPr>
              <w:lang w:val="es-ES"/>
              <w:rPrChange w:id="6263" w:author="Maribel" w:date="2018-05-29T18:01:00Z">
                <w:rPr/>
              </w:rPrChange>
            </w:rPr>
            <w:delText>You can Reuse most of available</w:delText>
          </w:r>
        </w:del>
      </w:moveTo>
      <w:ins w:id="6264" w:author="Maribel" w:date="2018-05-29T18:01:00Z">
        <w:r w:rsidR="00684BB4" w:rsidRPr="00684BB4">
          <w:rPr>
            <w:lang w:val="es-ES"/>
            <w:rPrChange w:id="6265" w:author="Maribel" w:date="2018-05-29T18:01:00Z">
              <w:rPr/>
            </w:rPrChange>
          </w:rPr>
          <w:t>Compatible con la</w:t>
        </w:r>
        <w:r w:rsidR="00684BB4">
          <w:rPr>
            <w:lang w:val="es-ES"/>
          </w:rPr>
          <w:t xml:space="preserve"> mayoría de </w:t>
        </w:r>
        <w:proofErr w:type="spellStart"/>
        <w:r w:rsidR="00684BB4">
          <w:rPr>
            <w:lang w:val="es-ES"/>
          </w:rPr>
          <w:t>shields</w:t>
        </w:r>
        <w:proofErr w:type="spellEnd"/>
        <w:r w:rsidR="00684BB4">
          <w:rPr>
            <w:lang w:val="es-ES"/>
          </w:rPr>
          <w:t xml:space="preserve"> de</w:t>
        </w:r>
      </w:ins>
      <w:moveTo w:id="6266" w:author="Maribel" w:date="2018-05-13T19:28:00Z">
        <w:r w:rsidRPr="00684BB4">
          <w:rPr>
            <w:lang w:val="es-ES"/>
            <w:rPrChange w:id="6267" w:author="Maribel" w:date="2018-05-29T18:01:00Z">
              <w:rPr/>
            </w:rPrChange>
          </w:rPr>
          <w:t xml:space="preserve"> Arduino / </w:t>
        </w:r>
      </w:moveTo>
      <w:ins w:id="6268" w:author="Maribel" w:date="2018-05-29T18:01:00Z">
        <w:r w:rsidR="00684BB4">
          <w:rPr>
            <w:lang w:val="es-ES"/>
          </w:rPr>
          <w:t xml:space="preserve">BQ </w:t>
        </w:r>
      </w:ins>
      <w:moveTo w:id="6269" w:author="Maribel" w:date="2018-05-13T19:28:00Z">
        <w:r w:rsidRPr="00684BB4">
          <w:rPr>
            <w:lang w:val="es-ES"/>
            <w:rPrChange w:id="6270" w:author="Maribel" w:date="2018-05-29T18:01:00Z">
              <w:rPr/>
            </w:rPrChange>
          </w:rPr>
          <w:t>Zu</w:t>
        </w:r>
      </w:moveTo>
      <w:ins w:id="6271" w:author="Maribel" w:date="2018-05-29T18:01:00Z">
        <w:r w:rsidR="00684BB4">
          <w:rPr>
            <w:lang w:val="es-ES"/>
          </w:rPr>
          <w:t>m</w:t>
        </w:r>
      </w:ins>
      <w:moveTo w:id="6272" w:author="Maribel" w:date="2018-05-13T19:28:00Z">
        <w:del w:id="6273" w:author="Maribel" w:date="2018-05-29T18:01:00Z">
          <w:r w:rsidRPr="00684BB4" w:rsidDel="00684BB4">
            <w:rPr>
              <w:lang w:val="es-ES"/>
              <w:rPrChange w:id="6274" w:author="Maribel" w:date="2018-05-29T18:01:00Z">
                <w:rPr/>
              </w:rPrChange>
            </w:rPr>
            <w:delText>m shields</w:delText>
          </w:r>
        </w:del>
      </w:moveTo>
    </w:p>
    <w:p w14:paraId="4C2C12EF" w14:textId="45C2F165" w:rsidR="009933C8" w:rsidRPr="00464C78" w:rsidDel="00684BB4" w:rsidRDefault="00684BB4" w:rsidP="009933C8">
      <w:pPr>
        <w:numPr>
          <w:ilvl w:val="0"/>
          <w:numId w:val="3"/>
        </w:numPr>
        <w:shd w:val="clear" w:color="auto" w:fill="FFFFFF"/>
        <w:spacing w:before="60" w:after="100" w:afterAutospacing="1" w:line="240" w:lineRule="auto"/>
        <w:rPr>
          <w:del w:id="6275" w:author="Maribel" w:date="2018-05-29T18:02:00Z"/>
          <w:moveTo w:id="6276" w:author="Maribel" w:date="2018-05-13T19:28:00Z"/>
        </w:rPr>
      </w:pPr>
      <w:proofErr w:type="spellStart"/>
      <w:ins w:id="6277" w:author="Maribel" w:date="2018-05-29T18:05:00Z">
        <w:r>
          <w:t>Oscilador</w:t>
        </w:r>
        <w:proofErr w:type="spellEnd"/>
        <w:r>
          <w:t xml:space="preserve"> de </w:t>
        </w:r>
      </w:ins>
      <w:moveTo w:id="6278" w:author="Maribel" w:date="2018-05-13T19:28:00Z">
        <w:del w:id="6279" w:author="Maribel" w:date="2018-05-29T18:02:00Z">
          <w:r w:rsidR="009933C8" w:rsidRPr="00464C78" w:rsidDel="00684BB4">
            <w:delText>Control your robots / printbots from an FPGA</w:delText>
          </w:r>
        </w:del>
      </w:moveTo>
    </w:p>
    <w:p w14:paraId="51DF3B42" w14:textId="6F81E027" w:rsidR="009933C8" w:rsidRPr="001D7EF0" w:rsidRDefault="009933C8" w:rsidP="009933C8">
      <w:pPr>
        <w:numPr>
          <w:ilvl w:val="0"/>
          <w:numId w:val="3"/>
        </w:numPr>
        <w:shd w:val="clear" w:color="auto" w:fill="FFFFFF"/>
        <w:spacing w:before="60" w:after="100" w:afterAutospacing="1" w:line="240" w:lineRule="auto"/>
        <w:rPr>
          <w:moveTo w:id="6280" w:author="Maribel" w:date="2018-05-13T19:28:00Z"/>
          <w:lang w:val="es-ES"/>
        </w:rPr>
      </w:pPr>
      <w:moveTo w:id="6281" w:author="Maribel" w:date="2018-05-13T19:28:00Z">
        <w:r w:rsidRPr="001D7EF0">
          <w:rPr>
            <w:lang w:val="es-ES"/>
          </w:rPr>
          <w:t>12 MHZ MEMS</w:t>
        </w:r>
        <w:del w:id="6282" w:author="Maribel" w:date="2018-05-29T18:05:00Z">
          <w:r w:rsidRPr="001D7EF0" w:rsidDel="00684BB4">
            <w:rPr>
              <w:lang w:val="es-ES"/>
            </w:rPr>
            <w:delText xml:space="preserve"> oscillator</w:delText>
          </w:r>
        </w:del>
      </w:moveTo>
    </w:p>
    <w:p w14:paraId="7BF1240C" w14:textId="1540C40B" w:rsidR="009933C8" w:rsidRPr="00464C78" w:rsidRDefault="00B7546A" w:rsidP="009933C8">
      <w:pPr>
        <w:numPr>
          <w:ilvl w:val="0"/>
          <w:numId w:val="3"/>
        </w:numPr>
        <w:shd w:val="clear" w:color="auto" w:fill="FFFFFF"/>
        <w:spacing w:before="60" w:after="100" w:afterAutospacing="1" w:line="240" w:lineRule="auto"/>
        <w:rPr>
          <w:moveTo w:id="6283" w:author="Maribel" w:date="2018-05-13T19:28:00Z"/>
        </w:rPr>
      </w:pPr>
      <w:proofErr w:type="spellStart"/>
      <w:ins w:id="6284" w:author="Maribel" w:date="2018-05-29T18:06:00Z">
        <w:r>
          <w:t>Interruptor</w:t>
        </w:r>
        <w:proofErr w:type="spellEnd"/>
        <w:r>
          <w:t xml:space="preserve"> </w:t>
        </w:r>
      </w:ins>
      <w:moveTo w:id="6285" w:author="Maribel" w:date="2018-05-13T19:28:00Z">
        <w:r w:rsidR="009933C8" w:rsidRPr="00464C78">
          <w:t>ON/OF</w:t>
        </w:r>
      </w:moveTo>
      <w:ins w:id="6286" w:author="Maribel" w:date="2018-05-29T18:06:00Z">
        <w:r>
          <w:t>F</w:t>
        </w:r>
      </w:ins>
      <w:moveTo w:id="6287" w:author="Maribel" w:date="2018-05-13T19:28:00Z">
        <w:del w:id="6288" w:author="Maribel" w:date="2018-05-29T18:06:00Z">
          <w:r w:rsidR="009933C8" w:rsidRPr="00464C78" w:rsidDel="00B7546A">
            <w:delText>F swi</w:delText>
          </w:r>
        </w:del>
        <w:del w:id="6289" w:author="Maribel" w:date="2018-05-29T18:05:00Z">
          <w:r w:rsidR="009933C8" w:rsidRPr="00464C78" w:rsidDel="00B7546A">
            <w:delText>tch (turn off your mobile robot easily)</w:delText>
          </w:r>
        </w:del>
      </w:moveTo>
    </w:p>
    <w:p w14:paraId="6D00CEBA" w14:textId="1084B0F3" w:rsidR="009933C8" w:rsidRPr="001D7EF0" w:rsidRDefault="00B7546A" w:rsidP="009933C8">
      <w:pPr>
        <w:numPr>
          <w:ilvl w:val="0"/>
          <w:numId w:val="3"/>
        </w:numPr>
        <w:shd w:val="clear" w:color="auto" w:fill="FFFFFF"/>
        <w:spacing w:before="60" w:after="100" w:afterAutospacing="1" w:line="240" w:lineRule="auto"/>
        <w:rPr>
          <w:moveTo w:id="6290" w:author="Maribel" w:date="2018-05-13T19:28:00Z"/>
          <w:lang w:val="es-ES"/>
        </w:rPr>
      </w:pPr>
      <w:ins w:id="6291" w:author="Maribel" w:date="2018-05-29T18:06:00Z">
        <w:r>
          <w:rPr>
            <w:lang w:val="es-ES"/>
          </w:rPr>
          <w:t>Voltaje de entrada</w:t>
        </w:r>
      </w:ins>
      <w:moveTo w:id="6292" w:author="Maribel" w:date="2018-05-13T19:28:00Z">
        <w:del w:id="6293" w:author="Maribel" w:date="2018-05-29T18:06:00Z">
          <w:r w:rsidR="009933C8" w:rsidRPr="001D7EF0" w:rsidDel="00B7546A">
            <w:rPr>
              <w:lang w:val="es-ES"/>
            </w:rPr>
            <w:delText>Input power voltage</w:delText>
          </w:r>
        </w:del>
        <w:r w:rsidR="009933C8" w:rsidRPr="001D7EF0">
          <w:rPr>
            <w:lang w:val="es-ES"/>
          </w:rPr>
          <w:t>: 6 - 17v</w:t>
        </w:r>
      </w:moveTo>
    </w:p>
    <w:p w14:paraId="5307A4D7" w14:textId="2567AAED" w:rsidR="009933C8" w:rsidRPr="00B7546A" w:rsidRDefault="009933C8" w:rsidP="009933C8">
      <w:pPr>
        <w:numPr>
          <w:ilvl w:val="0"/>
          <w:numId w:val="3"/>
        </w:numPr>
        <w:shd w:val="clear" w:color="auto" w:fill="FFFFFF"/>
        <w:spacing w:before="60" w:after="100" w:afterAutospacing="1" w:line="240" w:lineRule="auto"/>
        <w:rPr>
          <w:moveTo w:id="6294" w:author="Maribel" w:date="2018-05-13T19:28:00Z"/>
          <w:lang w:val="es-ES"/>
          <w:rPrChange w:id="6295" w:author="Maribel" w:date="2018-05-29T18:06:00Z">
            <w:rPr>
              <w:moveTo w:id="6296" w:author="Maribel" w:date="2018-05-13T19:28:00Z"/>
            </w:rPr>
          </w:rPrChange>
        </w:rPr>
      </w:pPr>
      <w:moveTo w:id="6297" w:author="Maribel" w:date="2018-05-13T19:28:00Z">
        <w:del w:id="6298" w:author="Maribel" w:date="2018-05-29T18:06:00Z">
          <w:r w:rsidRPr="00B7546A" w:rsidDel="00B7546A">
            <w:rPr>
              <w:lang w:val="es-ES"/>
              <w:rPrChange w:id="6299" w:author="Maribel" w:date="2018-05-29T18:06:00Z">
                <w:rPr/>
              </w:rPrChange>
            </w:rPr>
            <w:delText>Max input current</w:delText>
          </w:r>
        </w:del>
      </w:moveTo>
      <w:ins w:id="6300" w:author="Maribel" w:date="2018-05-29T18:06:00Z">
        <w:r w:rsidR="00B7546A" w:rsidRPr="00B7546A">
          <w:rPr>
            <w:lang w:val="es-ES"/>
            <w:rPrChange w:id="6301" w:author="Maribel" w:date="2018-05-29T18:06:00Z">
              <w:rPr/>
            </w:rPrChange>
          </w:rPr>
          <w:t>Corriente de entrada máxima</w:t>
        </w:r>
      </w:ins>
      <w:moveTo w:id="6302" w:author="Maribel" w:date="2018-05-13T19:28:00Z">
        <w:r w:rsidRPr="00B7546A">
          <w:rPr>
            <w:lang w:val="es-ES"/>
            <w:rPrChange w:id="6303" w:author="Maribel" w:date="2018-05-29T18:06:00Z">
              <w:rPr/>
            </w:rPrChange>
          </w:rPr>
          <w:t>: 3</w:t>
        </w:r>
      </w:moveTo>
      <w:ins w:id="6304" w:author="Maribel" w:date="2018-05-29T18:06:00Z">
        <w:r w:rsidR="00B7546A" w:rsidRPr="00B7546A">
          <w:rPr>
            <w:lang w:val="es-ES"/>
            <w:rPrChange w:id="6305" w:author="Maribel" w:date="2018-05-29T18:06:00Z">
              <w:rPr/>
            </w:rPrChange>
          </w:rPr>
          <w:t>A</w:t>
        </w:r>
      </w:ins>
      <w:moveTo w:id="6306" w:author="Maribel" w:date="2018-05-13T19:28:00Z">
        <w:del w:id="6307" w:author="Maribel" w:date="2018-05-29T18:06:00Z">
          <w:r w:rsidRPr="00B7546A" w:rsidDel="00B7546A">
            <w:rPr>
              <w:lang w:val="es-ES"/>
              <w:rPrChange w:id="6308" w:author="Maribel" w:date="2018-05-29T18:06:00Z">
                <w:rPr/>
              </w:rPrChange>
            </w:rPr>
            <w:delText>A (Perfect for powering your robots)</w:delText>
          </w:r>
        </w:del>
      </w:moveTo>
    </w:p>
    <w:p w14:paraId="674B9BE7" w14:textId="6061DB02" w:rsidR="009933C8" w:rsidRPr="00B72CC1" w:rsidRDefault="009933C8" w:rsidP="009933C8">
      <w:pPr>
        <w:numPr>
          <w:ilvl w:val="0"/>
          <w:numId w:val="3"/>
        </w:numPr>
        <w:shd w:val="clear" w:color="auto" w:fill="FFFFFF"/>
        <w:spacing w:before="60" w:after="100" w:afterAutospacing="1" w:line="240" w:lineRule="auto"/>
        <w:rPr>
          <w:moveTo w:id="6309" w:author="Maribel" w:date="2018-05-13T19:28:00Z"/>
          <w:rPrChange w:id="6310" w:author="Maribel" w:date="2018-05-29T18:20:00Z">
            <w:rPr>
              <w:moveTo w:id="6311" w:author="Maribel" w:date="2018-05-13T19:28:00Z"/>
              <w:lang w:val="es-ES"/>
            </w:rPr>
          </w:rPrChange>
        </w:rPr>
      </w:pPr>
      <w:moveTo w:id="6312" w:author="Maribel" w:date="2018-05-13T19:28:00Z">
        <w:del w:id="6313" w:author="Maribel" w:date="2018-05-29T18:07:00Z">
          <w:r w:rsidRPr="00B72CC1" w:rsidDel="00B7546A">
            <w:rPr>
              <w:bCs/>
              <w:rPrChange w:id="6314" w:author="Maribel" w:date="2018-05-29T18:20:00Z">
                <w:rPr>
                  <w:b/>
                  <w:bCs/>
                  <w:lang w:val="es-ES"/>
                </w:rPr>
              </w:rPrChange>
            </w:rPr>
            <w:delText>20 Input/output 5v pins</w:delText>
          </w:r>
        </w:del>
      </w:moveTo>
      <w:ins w:id="6315" w:author="Maribel" w:date="2018-05-29T18:07:00Z">
        <w:r w:rsidR="00B7546A" w:rsidRPr="00B72CC1">
          <w:rPr>
            <w:bCs/>
            <w:rPrChange w:id="6316" w:author="Maribel" w:date="2018-05-29T18:20:00Z">
              <w:rPr>
                <w:b/>
                <w:bCs/>
                <w:lang w:val="es-ES"/>
              </w:rPr>
            </w:rPrChange>
          </w:rPr>
          <w:t>20 p</w:t>
        </w:r>
        <w:r w:rsidR="00B7546A" w:rsidRPr="00B72CC1">
          <w:rPr>
            <w:bCs/>
            <w:rPrChange w:id="6317" w:author="Maribel" w:date="2018-05-29T18:20:00Z">
              <w:rPr>
                <w:b/>
                <w:bCs/>
              </w:rPr>
            </w:rPrChange>
          </w:rPr>
          <w:t>ines de Entrada/Salida</w:t>
        </w:r>
      </w:ins>
    </w:p>
    <w:p w14:paraId="5AA8D7EA" w14:textId="2C540642" w:rsidR="009933C8" w:rsidRPr="00B7546A" w:rsidRDefault="009933C8" w:rsidP="009933C8">
      <w:pPr>
        <w:numPr>
          <w:ilvl w:val="0"/>
          <w:numId w:val="3"/>
        </w:numPr>
        <w:shd w:val="clear" w:color="auto" w:fill="FFFFFF"/>
        <w:spacing w:before="60" w:after="100" w:afterAutospacing="1" w:line="240" w:lineRule="auto"/>
        <w:rPr>
          <w:moveTo w:id="6318" w:author="Maribel" w:date="2018-05-13T19:28:00Z"/>
          <w:lang w:val="es-ES"/>
          <w:rPrChange w:id="6319" w:author="Maribel" w:date="2018-05-29T18:07:00Z">
            <w:rPr>
              <w:moveTo w:id="6320" w:author="Maribel" w:date="2018-05-13T19:28:00Z"/>
              <w:lang w:val="es-ES"/>
            </w:rPr>
          </w:rPrChange>
        </w:rPr>
      </w:pPr>
      <w:moveTo w:id="6321" w:author="Maribel" w:date="2018-05-13T19:28:00Z">
        <w:del w:id="6322" w:author="Maribel" w:date="2018-05-29T18:08:00Z">
          <w:r w:rsidRPr="00B7546A" w:rsidDel="00B7546A">
            <w:rPr>
              <w:lang w:val="es-ES"/>
              <w:rPrChange w:id="6323" w:author="Maribel" w:date="2018-05-29T18:07:00Z">
                <w:rPr>
                  <w:lang w:val="es-ES"/>
                </w:rPr>
              </w:rPrChange>
            </w:rPr>
            <w:delText>8 Input</w:delText>
          </w:r>
        </w:del>
        <w:del w:id="6324" w:author="Maribel" w:date="2018-05-29T18:07:00Z">
          <w:r w:rsidRPr="00B7546A" w:rsidDel="00B7546A">
            <w:rPr>
              <w:lang w:val="es-ES"/>
              <w:rPrChange w:id="6325" w:author="Maribel" w:date="2018-05-29T18:07:00Z">
                <w:rPr>
                  <w:lang w:val="es-ES"/>
                </w:rPr>
              </w:rPrChange>
            </w:rPr>
            <w:delText>/Output 3.3V pins</w:delText>
          </w:r>
        </w:del>
      </w:moveTo>
      <w:ins w:id="6326" w:author="Maribel" w:date="2018-05-29T18:07:00Z">
        <w:r w:rsidR="00B7546A" w:rsidRPr="00B7546A">
          <w:rPr>
            <w:lang w:val="es-ES"/>
            <w:rPrChange w:id="6327" w:author="Maribel" w:date="2018-05-29T18:07:00Z">
              <w:rPr>
                <w:lang w:val="es-ES"/>
              </w:rPr>
            </w:rPrChange>
          </w:rPr>
          <w:t>8 p</w:t>
        </w:r>
        <w:r w:rsidR="00B7546A" w:rsidRPr="00B7546A">
          <w:rPr>
            <w:lang w:val="es-ES"/>
            <w:rPrChange w:id="6328" w:author="Maribel" w:date="2018-05-29T18:07:00Z">
              <w:rPr/>
            </w:rPrChange>
          </w:rPr>
          <w:t>ines de Entrada/</w:t>
        </w:r>
        <w:r w:rsidR="00B7546A">
          <w:rPr>
            <w:lang w:val="es-ES"/>
          </w:rPr>
          <w:t>S</w:t>
        </w:r>
        <w:r w:rsidR="00B7546A" w:rsidRPr="00B7546A">
          <w:rPr>
            <w:lang w:val="es-ES"/>
            <w:rPrChange w:id="6329" w:author="Maribel" w:date="2018-05-29T18:07:00Z">
              <w:rPr/>
            </w:rPrChange>
          </w:rPr>
          <w:t>alida</w:t>
        </w:r>
        <w:r w:rsidR="00B7546A">
          <w:rPr>
            <w:lang w:val="es-ES"/>
          </w:rPr>
          <w:t xml:space="preserve"> de 3.3V</w:t>
        </w:r>
      </w:ins>
    </w:p>
    <w:p w14:paraId="1A701489" w14:textId="19D73FB6" w:rsidR="009933C8" w:rsidRPr="002771BC" w:rsidRDefault="002771BC" w:rsidP="009933C8">
      <w:pPr>
        <w:numPr>
          <w:ilvl w:val="0"/>
          <w:numId w:val="3"/>
        </w:numPr>
        <w:shd w:val="clear" w:color="auto" w:fill="FFFFFF"/>
        <w:spacing w:before="60" w:after="100" w:afterAutospacing="1" w:line="240" w:lineRule="auto"/>
        <w:rPr>
          <w:moveTo w:id="6330" w:author="Maribel" w:date="2018-05-13T19:28:00Z"/>
          <w:lang w:val="es-ES"/>
          <w:rPrChange w:id="6331" w:author="Maribel" w:date="2018-05-29T18:09:00Z">
            <w:rPr>
              <w:moveTo w:id="6332" w:author="Maribel" w:date="2018-05-13T19:28:00Z"/>
            </w:rPr>
          </w:rPrChange>
        </w:rPr>
      </w:pPr>
      <w:ins w:id="6333" w:author="Maribel" w:date="2018-05-29T18:08:00Z">
        <w:r w:rsidRPr="002771BC">
          <w:rPr>
            <w:lang w:val="es-ES"/>
            <w:rPrChange w:id="6334" w:author="Maribel" w:date="2018-05-29T18:09:00Z">
              <w:rPr/>
            </w:rPrChange>
          </w:rPr>
          <w:t xml:space="preserve">Conector </w:t>
        </w:r>
      </w:ins>
      <w:ins w:id="6335" w:author="Maribel" w:date="2018-05-29T18:09:00Z">
        <w:r w:rsidRPr="002771BC">
          <w:rPr>
            <w:lang w:val="es-ES"/>
            <w:rPrChange w:id="6336" w:author="Maribel" w:date="2018-05-29T18:09:00Z">
              <w:rPr/>
            </w:rPrChange>
          </w:rPr>
          <w:t xml:space="preserve">micro </w:t>
        </w:r>
      </w:ins>
      <w:moveTo w:id="6337" w:author="Maribel" w:date="2018-05-13T19:28:00Z">
        <w:r w:rsidR="009933C8" w:rsidRPr="002771BC">
          <w:rPr>
            <w:lang w:val="es-ES"/>
            <w:rPrChange w:id="6338" w:author="Maribel" w:date="2018-05-29T18:09:00Z">
              <w:rPr/>
            </w:rPrChange>
          </w:rPr>
          <w:t xml:space="preserve">USB </w:t>
        </w:r>
        <w:del w:id="6339" w:author="Maribel" w:date="2018-05-29T18:09:00Z">
          <w:r w:rsidR="009933C8" w:rsidRPr="002771BC" w:rsidDel="002771BC">
            <w:rPr>
              <w:lang w:val="es-ES"/>
              <w:rPrChange w:id="6340" w:author="Maribel" w:date="2018-05-29T18:09:00Z">
                <w:rPr/>
              </w:rPrChange>
            </w:rPr>
            <w:delText>micro-</w:delText>
          </w:r>
        </w:del>
      </w:moveTo>
      <w:ins w:id="6341" w:author="Maribel" w:date="2018-05-29T18:09:00Z">
        <w:r w:rsidRPr="002771BC">
          <w:rPr>
            <w:lang w:val="es-ES"/>
            <w:rPrChange w:id="6342" w:author="Maribel" w:date="2018-05-29T18:09:00Z">
              <w:rPr/>
            </w:rPrChange>
          </w:rPr>
          <w:t xml:space="preserve">de tipo </w:t>
        </w:r>
      </w:ins>
      <w:moveTo w:id="6343" w:author="Maribel" w:date="2018-05-13T19:28:00Z">
        <w:r w:rsidR="009933C8" w:rsidRPr="002771BC">
          <w:rPr>
            <w:lang w:val="es-ES"/>
            <w:rPrChange w:id="6344" w:author="Maribel" w:date="2018-05-29T18:09:00Z">
              <w:rPr/>
            </w:rPrChange>
          </w:rPr>
          <w:t xml:space="preserve">B </w:t>
        </w:r>
        <w:del w:id="6345" w:author="Maribel" w:date="2018-05-29T18:09:00Z">
          <w:r w:rsidR="009933C8" w:rsidRPr="002771BC" w:rsidDel="002771BC">
            <w:rPr>
              <w:lang w:val="es-ES"/>
              <w:rPrChange w:id="6346" w:author="Maribel" w:date="2018-05-29T18:09:00Z">
                <w:rPr/>
              </w:rPrChange>
            </w:rPr>
            <w:delText xml:space="preserve">connector for programming </w:delText>
          </w:r>
        </w:del>
      </w:moveTo>
      <w:ins w:id="6347" w:author="Maribel" w:date="2018-05-29T18:09:00Z">
        <w:r w:rsidRPr="002771BC">
          <w:rPr>
            <w:lang w:val="es-ES"/>
            <w:rPrChange w:id="6348" w:author="Maribel" w:date="2018-05-29T18:09:00Z">
              <w:rPr/>
            </w:rPrChange>
          </w:rPr>
          <w:t xml:space="preserve">para </w:t>
        </w:r>
      </w:ins>
      <w:ins w:id="6349" w:author="Maribel" w:date="2018-05-29T18:10:00Z">
        <w:r>
          <w:rPr>
            <w:lang w:val="es-ES"/>
          </w:rPr>
          <w:t>configurar</w:t>
        </w:r>
      </w:ins>
      <w:ins w:id="6350" w:author="Maribel" w:date="2018-05-29T18:09:00Z">
        <w:r w:rsidRPr="002771BC">
          <w:rPr>
            <w:lang w:val="es-ES"/>
            <w:rPrChange w:id="6351" w:author="Maribel" w:date="2018-05-29T18:09:00Z">
              <w:rPr/>
            </w:rPrChange>
          </w:rPr>
          <w:t xml:space="preserve"> </w:t>
        </w:r>
      </w:ins>
      <w:moveTo w:id="6352" w:author="Maribel" w:date="2018-05-13T19:28:00Z">
        <w:del w:id="6353" w:author="Maribel" w:date="2018-05-29T18:09:00Z">
          <w:r w:rsidR="009933C8" w:rsidRPr="002771BC" w:rsidDel="002771BC">
            <w:rPr>
              <w:lang w:val="es-ES"/>
              <w:rPrChange w:id="6354" w:author="Maribel" w:date="2018-05-29T18:09:00Z">
                <w:rPr/>
              </w:rPrChange>
            </w:rPr>
            <w:delText>the</w:delText>
          </w:r>
        </w:del>
      </w:moveTo>
      <w:ins w:id="6355" w:author="Maribel" w:date="2018-05-29T18:09:00Z">
        <w:r w:rsidRPr="002771BC">
          <w:rPr>
            <w:lang w:val="es-ES"/>
            <w:rPrChange w:id="6356" w:author="Maribel" w:date="2018-05-29T18:09:00Z">
              <w:rPr/>
            </w:rPrChange>
          </w:rPr>
          <w:t>la</w:t>
        </w:r>
      </w:ins>
      <w:moveTo w:id="6357" w:author="Maribel" w:date="2018-05-13T19:28:00Z">
        <w:r w:rsidR="009933C8" w:rsidRPr="002771BC">
          <w:rPr>
            <w:lang w:val="es-ES"/>
            <w:rPrChange w:id="6358" w:author="Maribel" w:date="2018-05-29T18:09:00Z">
              <w:rPr/>
            </w:rPrChange>
          </w:rPr>
          <w:t xml:space="preserve"> FPGA </w:t>
        </w:r>
        <w:del w:id="6359" w:author="Maribel" w:date="2018-05-29T18:09:00Z">
          <w:r w:rsidR="009933C8" w:rsidRPr="002771BC" w:rsidDel="002771BC">
            <w:rPr>
              <w:lang w:val="es-ES"/>
              <w:rPrChange w:id="6360" w:author="Maribel" w:date="2018-05-29T18:09:00Z">
                <w:rPr/>
              </w:rPrChange>
            </w:rPr>
            <w:delText>from the</w:delText>
          </w:r>
        </w:del>
      </w:moveTo>
      <w:ins w:id="6361" w:author="Maribel" w:date="2018-05-29T18:09:00Z">
        <w:r>
          <w:rPr>
            <w:lang w:val="es-ES"/>
          </w:rPr>
          <w:t>desde el</w:t>
        </w:r>
      </w:ins>
      <w:moveTo w:id="6362" w:author="Maribel" w:date="2018-05-13T19:28:00Z">
        <w:r w:rsidR="009933C8" w:rsidRPr="002771BC">
          <w:rPr>
            <w:lang w:val="es-ES"/>
            <w:rPrChange w:id="6363" w:author="Maribel" w:date="2018-05-29T18:09:00Z">
              <w:rPr/>
            </w:rPrChange>
          </w:rPr>
          <w:t xml:space="preserve"> PC</w:t>
        </w:r>
        <w:del w:id="6364" w:author="Maribel" w:date="2018-05-29T18:08:00Z">
          <w:r w:rsidR="009933C8" w:rsidRPr="002771BC" w:rsidDel="002771BC">
            <w:rPr>
              <w:lang w:val="es-ES"/>
              <w:rPrChange w:id="6365" w:author="Maribel" w:date="2018-05-29T18:09:00Z">
                <w:rPr/>
              </w:rPrChange>
            </w:rPr>
            <w:delText xml:space="preserve"> (same than zum board)</w:delText>
          </w:r>
        </w:del>
      </w:moveTo>
    </w:p>
    <w:p w14:paraId="33EE2EB4" w14:textId="77777777" w:rsidR="00E20075" w:rsidRDefault="00DF41F0" w:rsidP="009933C8">
      <w:pPr>
        <w:numPr>
          <w:ilvl w:val="0"/>
          <w:numId w:val="3"/>
        </w:numPr>
        <w:shd w:val="clear" w:color="auto" w:fill="FFFFFF"/>
        <w:spacing w:before="60" w:after="100" w:afterAutospacing="1" w:line="240" w:lineRule="auto"/>
        <w:rPr>
          <w:ins w:id="6366" w:author="Maribel" w:date="2018-05-29T18:19:00Z"/>
          <w:lang w:val="es-ES"/>
        </w:rPr>
      </w:pPr>
      <w:ins w:id="6367" w:author="Maribel" w:date="2018-05-29T18:15:00Z">
        <w:r w:rsidRPr="00E20075">
          <w:rPr>
            <w:lang w:val="es-ES"/>
            <w:rPrChange w:id="6368" w:author="Maribel" w:date="2018-05-29T18:17:00Z">
              <w:rPr/>
            </w:rPrChange>
          </w:rPr>
          <w:t xml:space="preserve">Módulo </w:t>
        </w:r>
      </w:ins>
      <w:ins w:id="6369" w:author="Maribel" w:date="2018-05-29T18:16:00Z">
        <w:r w:rsidR="00E20075" w:rsidRPr="00E20075">
          <w:rPr>
            <w:lang w:val="es-ES"/>
            <w:rPrChange w:id="6370" w:author="Maribel" w:date="2018-05-29T18:17:00Z">
              <w:rPr/>
            </w:rPrChange>
          </w:rPr>
          <w:t xml:space="preserve">USB </w:t>
        </w:r>
      </w:ins>
      <w:moveTo w:id="6371" w:author="Maribel" w:date="2018-05-13T19:28:00Z">
        <w:r w:rsidR="009933C8" w:rsidRPr="00E20075">
          <w:rPr>
            <w:lang w:val="es-ES"/>
            <w:rPrChange w:id="6372" w:author="Maribel" w:date="2018-05-29T18:17:00Z">
              <w:rPr/>
            </w:rPrChange>
          </w:rPr>
          <w:t xml:space="preserve">FTDI 2232H </w:t>
        </w:r>
        <w:del w:id="6373" w:author="Maribel" w:date="2018-05-29T18:16:00Z">
          <w:r w:rsidR="009933C8" w:rsidRPr="00E20075" w:rsidDel="00E20075">
            <w:rPr>
              <w:lang w:val="es-ES"/>
              <w:rPrChange w:id="6374" w:author="Maribel" w:date="2018-05-29T18:17:00Z">
                <w:rPr/>
              </w:rPrChange>
            </w:rPr>
            <w:delText>USB devi</w:delText>
          </w:r>
        </w:del>
        <w:del w:id="6375" w:author="Maribel" w:date="2018-05-29T18:17:00Z">
          <w:r w:rsidR="009933C8" w:rsidRPr="00E20075" w:rsidDel="00E20075">
            <w:rPr>
              <w:lang w:val="es-ES"/>
              <w:rPrChange w:id="6376" w:author="Maribel" w:date="2018-05-29T18:17:00Z">
                <w:rPr/>
              </w:rPrChange>
            </w:rPr>
            <w:delText xml:space="preserve">ce allows </w:delText>
          </w:r>
        </w:del>
      </w:moveTo>
      <w:ins w:id="6377" w:author="Maribel" w:date="2018-05-29T18:17:00Z">
        <w:r w:rsidR="00E20075" w:rsidRPr="00E20075">
          <w:rPr>
            <w:lang w:val="es-ES"/>
            <w:rPrChange w:id="6378" w:author="Maribel" w:date="2018-05-29T18:17:00Z">
              <w:rPr/>
            </w:rPrChange>
          </w:rPr>
          <w:t>que permite la configuración de la</w:t>
        </w:r>
        <w:r w:rsidR="00E20075">
          <w:rPr>
            <w:lang w:val="es-ES"/>
          </w:rPr>
          <w:t xml:space="preserve"> </w:t>
        </w:r>
      </w:ins>
      <w:moveTo w:id="6379" w:author="Maribel" w:date="2018-05-13T19:28:00Z">
        <w:r w:rsidR="009933C8" w:rsidRPr="00E20075">
          <w:rPr>
            <w:lang w:val="es-ES"/>
            <w:rPrChange w:id="6380" w:author="Maribel" w:date="2018-05-29T18:17:00Z">
              <w:rPr/>
            </w:rPrChange>
          </w:rPr>
          <w:t>FPG</w:t>
        </w:r>
      </w:moveTo>
      <w:ins w:id="6381" w:author="Maribel" w:date="2018-05-29T18:19:00Z">
        <w:r w:rsidR="00E20075">
          <w:rPr>
            <w:lang w:val="es-ES"/>
          </w:rPr>
          <w:t>A</w:t>
        </w:r>
      </w:ins>
    </w:p>
    <w:p w14:paraId="58D08E28" w14:textId="03985905" w:rsidR="009933C8" w:rsidRPr="00E20075" w:rsidRDefault="00E20075" w:rsidP="009933C8">
      <w:pPr>
        <w:numPr>
          <w:ilvl w:val="0"/>
          <w:numId w:val="3"/>
        </w:numPr>
        <w:shd w:val="clear" w:color="auto" w:fill="FFFFFF"/>
        <w:spacing w:before="60" w:after="100" w:afterAutospacing="1" w:line="240" w:lineRule="auto"/>
        <w:rPr>
          <w:moveTo w:id="6382" w:author="Maribel" w:date="2018-05-13T19:28:00Z"/>
          <w:rPrChange w:id="6383" w:author="Maribel" w:date="2018-05-29T18:20:00Z">
            <w:rPr>
              <w:moveTo w:id="6384" w:author="Maribel" w:date="2018-05-13T19:28:00Z"/>
            </w:rPr>
          </w:rPrChange>
        </w:rPr>
      </w:pPr>
      <w:proofErr w:type="spellStart"/>
      <w:ins w:id="6385" w:author="Maribel" w:date="2018-05-29T18:20:00Z">
        <w:r w:rsidRPr="00E20075">
          <w:rPr>
            <w:rPrChange w:id="6386" w:author="Maribel" w:date="2018-05-29T18:20:00Z">
              <w:rPr>
                <w:lang w:val="es-ES"/>
              </w:rPr>
            </w:rPrChange>
          </w:rPr>
          <w:t>Interfaz</w:t>
        </w:r>
        <w:proofErr w:type="spellEnd"/>
        <w:r w:rsidRPr="00E20075">
          <w:rPr>
            <w:rPrChange w:id="6387" w:author="Maribel" w:date="2018-05-29T18:20:00Z">
              <w:rPr>
                <w:lang w:val="es-ES"/>
              </w:rPr>
            </w:rPrChange>
          </w:rPr>
          <w:t xml:space="preserve"> U</w:t>
        </w:r>
      </w:ins>
      <w:moveTo w:id="6388" w:author="Maribel" w:date="2018-05-13T19:28:00Z">
        <w:del w:id="6389" w:author="Maribel" w:date="2018-05-29T18:19:00Z">
          <w:r w:rsidR="009933C8" w:rsidRPr="00E20075" w:rsidDel="00E20075">
            <w:rPr>
              <w:rPrChange w:id="6390" w:author="Maribel" w:date="2018-05-29T18:20:00Z">
                <w:rPr/>
              </w:rPrChange>
            </w:rPr>
            <w:delText xml:space="preserve">A </w:delText>
          </w:r>
        </w:del>
        <w:del w:id="6391" w:author="Maribel" w:date="2018-05-29T18:17:00Z">
          <w:r w:rsidR="009933C8" w:rsidRPr="00E20075" w:rsidDel="00E20075">
            <w:rPr>
              <w:rPrChange w:id="6392" w:author="Maribel" w:date="2018-05-29T18:20:00Z">
                <w:rPr/>
              </w:rPrChange>
            </w:rPr>
            <w:delText xml:space="preserve">programming </w:delText>
          </w:r>
        </w:del>
        <w:del w:id="6393" w:author="Maribel" w:date="2018-05-29T18:19:00Z">
          <w:r w:rsidR="009933C8" w:rsidRPr="00E20075" w:rsidDel="00E20075">
            <w:rPr>
              <w:rPrChange w:id="6394" w:author="Maribel" w:date="2018-05-29T18:20:00Z">
                <w:rPr/>
              </w:rPrChange>
            </w:rPr>
            <w:delText>and U</w:delText>
          </w:r>
        </w:del>
        <w:r w:rsidR="009933C8" w:rsidRPr="00E20075">
          <w:rPr>
            <w:rPrChange w:id="6395" w:author="Maribel" w:date="2018-05-29T18:20:00Z">
              <w:rPr/>
            </w:rPrChange>
          </w:rPr>
          <w:t xml:space="preserve">ART </w:t>
        </w:r>
        <w:del w:id="6396" w:author="Maribel" w:date="2018-05-29T18:20:00Z">
          <w:r w:rsidR="009933C8" w:rsidRPr="00E20075" w:rsidDel="00E20075">
            <w:rPr>
              <w:rPrChange w:id="6397" w:author="Maribel" w:date="2018-05-29T18:20:00Z">
                <w:rPr/>
              </w:rPrChange>
            </w:rPr>
            <w:delText>interface to a</w:delText>
          </w:r>
        </w:del>
      </w:moveTo>
      <w:ins w:id="6398" w:author="Maribel" w:date="2018-05-29T18:20:00Z">
        <w:r>
          <w:t>al</w:t>
        </w:r>
      </w:ins>
      <w:moveTo w:id="6399" w:author="Maribel" w:date="2018-05-13T19:28:00Z">
        <w:r w:rsidR="009933C8" w:rsidRPr="00E20075">
          <w:rPr>
            <w:rPrChange w:id="6400" w:author="Maribel" w:date="2018-05-29T18:20:00Z">
              <w:rPr/>
            </w:rPrChange>
          </w:rPr>
          <w:t xml:space="preserve"> PC</w:t>
        </w:r>
      </w:moveTo>
    </w:p>
    <w:p w14:paraId="53EA6BD2" w14:textId="04B69665" w:rsidR="009933C8" w:rsidRPr="001D7EF0" w:rsidRDefault="00A82885" w:rsidP="009933C8">
      <w:pPr>
        <w:numPr>
          <w:ilvl w:val="0"/>
          <w:numId w:val="3"/>
        </w:numPr>
        <w:shd w:val="clear" w:color="auto" w:fill="FFFFFF"/>
        <w:spacing w:before="60" w:after="100" w:afterAutospacing="1" w:line="240" w:lineRule="auto"/>
        <w:rPr>
          <w:moveTo w:id="6401" w:author="Maribel" w:date="2018-05-13T19:28:00Z"/>
          <w:lang w:val="es-ES"/>
        </w:rPr>
      </w:pPr>
      <w:ins w:id="6402" w:author="Maribel" w:date="2018-05-29T18:12:00Z">
        <w:r>
          <w:rPr>
            <w:lang w:val="es-ES"/>
          </w:rPr>
          <w:t>Pulsador de reinicio</w:t>
        </w:r>
      </w:ins>
      <w:moveTo w:id="6403" w:author="Maribel" w:date="2018-05-13T19:28:00Z">
        <w:del w:id="6404" w:author="Maribel" w:date="2018-05-29T18:12:00Z">
          <w:r w:rsidR="009933C8" w:rsidRPr="001D7EF0" w:rsidDel="00A82885">
            <w:rPr>
              <w:lang w:val="es-ES"/>
            </w:rPr>
            <w:delText>Reset pushbutton</w:delText>
          </w:r>
        </w:del>
      </w:moveTo>
    </w:p>
    <w:p w14:paraId="63374894" w14:textId="2276E764" w:rsidR="009933C8" w:rsidRPr="00464C78" w:rsidRDefault="002F4A48" w:rsidP="009933C8">
      <w:pPr>
        <w:numPr>
          <w:ilvl w:val="0"/>
          <w:numId w:val="3"/>
        </w:numPr>
        <w:shd w:val="clear" w:color="auto" w:fill="FFFFFF"/>
        <w:spacing w:before="60" w:after="100" w:afterAutospacing="1" w:line="240" w:lineRule="auto"/>
        <w:rPr>
          <w:moveTo w:id="6405" w:author="Maribel" w:date="2018-05-13T19:28:00Z"/>
        </w:rPr>
      </w:pPr>
      <w:ins w:id="6406" w:author="Maribel" w:date="2018-05-29T18:10:00Z">
        <w:r>
          <w:t xml:space="preserve">8 LEDs de </w:t>
        </w:r>
        <w:proofErr w:type="spellStart"/>
        <w:r>
          <w:t>uso</w:t>
        </w:r>
        <w:proofErr w:type="spellEnd"/>
        <w:r>
          <w:t xml:space="preserve"> general</w:t>
        </w:r>
      </w:ins>
      <w:moveTo w:id="6407" w:author="Maribel" w:date="2018-05-13T19:28:00Z">
        <w:del w:id="6408" w:author="Maribel" w:date="2018-05-29T18:10:00Z">
          <w:r w:rsidR="009933C8" w:rsidRPr="00464C78" w:rsidDel="002F4A48">
            <w:delText>8 general purpose leds (user leds)</w:delText>
          </w:r>
        </w:del>
      </w:moveTo>
    </w:p>
    <w:p w14:paraId="5AE8482E" w14:textId="48DB41DD" w:rsidR="009933C8" w:rsidRPr="001D7EF0" w:rsidRDefault="002F4A48" w:rsidP="009933C8">
      <w:pPr>
        <w:numPr>
          <w:ilvl w:val="0"/>
          <w:numId w:val="3"/>
        </w:numPr>
        <w:shd w:val="clear" w:color="auto" w:fill="FFFFFF"/>
        <w:spacing w:before="60" w:after="100" w:afterAutospacing="1" w:line="240" w:lineRule="auto"/>
        <w:rPr>
          <w:moveTo w:id="6409" w:author="Maribel" w:date="2018-05-13T19:28:00Z"/>
          <w:lang w:val="es-ES"/>
        </w:rPr>
      </w:pPr>
      <w:ins w:id="6410" w:author="Maribel" w:date="2018-05-29T18:10:00Z">
        <w:r>
          <w:rPr>
            <w:lang w:val="es-ES"/>
          </w:rPr>
          <w:t xml:space="preserve">2 pulsadores de uso </w:t>
        </w:r>
        <w:proofErr w:type="spellStart"/>
        <w:r>
          <w:rPr>
            <w:lang w:val="es-ES"/>
          </w:rPr>
          <w:t>generar</w:t>
        </w:r>
      </w:ins>
      <w:moveTo w:id="6411" w:author="Maribel" w:date="2018-05-13T19:28:00Z">
        <w:del w:id="6412" w:author="Maribel" w:date="2018-05-29T18:10:00Z">
          <w:r w:rsidR="009933C8" w:rsidRPr="001D7EF0" w:rsidDel="002F4A48">
            <w:rPr>
              <w:lang w:val="es-ES"/>
            </w:rPr>
            <w:delText>2</w:delText>
          </w:r>
        </w:del>
      </w:moveTo>
      <w:ins w:id="6413" w:author="Maribel" w:date="2018-05-29T18:10:00Z">
        <w:r>
          <w:rPr>
            <w:lang w:val="es-ES"/>
          </w:rPr>
          <w:t>l</w:t>
        </w:r>
      </w:ins>
      <w:proofErr w:type="spellEnd"/>
      <w:moveTo w:id="6414" w:author="Maribel" w:date="2018-05-13T19:28:00Z">
        <w:del w:id="6415" w:author="Maribel" w:date="2018-05-29T18:10:00Z">
          <w:r w:rsidR="009933C8" w:rsidRPr="001D7EF0" w:rsidDel="002F4A48">
            <w:rPr>
              <w:lang w:val="es-ES"/>
            </w:rPr>
            <w:delText xml:space="preserve"> general purpose pushbuttons</w:delText>
          </w:r>
        </w:del>
      </w:moveTo>
    </w:p>
    <w:p w14:paraId="1C25F490" w14:textId="40A07891" w:rsidR="009933C8" w:rsidRPr="002F4A48" w:rsidRDefault="002F4A48" w:rsidP="002F4A48">
      <w:pPr>
        <w:numPr>
          <w:ilvl w:val="0"/>
          <w:numId w:val="3"/>
        </w:numPr>
        <w:shd w:val="clear" w:color="auto" w:fill="FFFFFF"/>
        <w:spacing w:before="60" w:after="100" w:afterAutospacing="1" w:line="240" w:lineRule="auto"/>
        <w:rPr>
          <w:moveTo w:id="6416" w:author="Maribel" w:date="2018-05-13T19:28:00Z"/>
          <w:lang w:val="es-ES"/>
          <w:rPrChange w:id="6417" w:author="Maribel" w:date="2018-05-29T18:10:00Z">
            <w:rPr>
              <w:moveTo w:id="6418" w:author="Maribel" w:date="2018-05-13T19:28:00Z"/>
              <w:lang w:val="es-ES"/>
            </w:rPr>
          </w:rPrChange>
        </w:rPr>
        <w:pPrChange w:id="6419" w:author="Maribel" w:date="2018-05-29T18:10:00Z">
          <w:pPr>
            <w:numPr>
              <w:numId w:val="3"/>
            </w:numPr>
            <w:shd w:val="clear" w:color="auto" w:fill="FFFFFF"/>
            <w:tabs>
              <w:tab w:val="num" w:pos="720"/>
            </w:tabs>
            <w:spacing w:before="60" w:after="100" w:afterAutospacing="1" w:line="240" w:lineRule="auto"/>
            <w:ind w:left="720" w:hanging="360"/>
          </w:pPr>
        </w:pPrChange>
      </w:pPr>
      <w:proofErr w:type="spellStart"/>
      <w:ins w:id="6420" w:author="Maribel" w:date="2018-05-29T18:10:00Z">
        <w:r>
          <w:rPr>
            <w:lang w:val="es-ES"/>
          </w:rPr>
          <w:t>LEDs</w:t>
        </w:r>
        <w:proofErr w:type="spellEnd"/>
        <w:r>
          <w:rPr>
            <w:lang w:val="es-ES"/>
          </w:rPr>
          <w:t xml:space="preserve"> </w:t>
        </w:r>
      </w:ins>
      <w:moveTo w:id="6421" w:author="Maribel" w:date="2018-05-13T19:28:00Z">
        <w:r w:rsidR="009933C8" w:rsidRPr="002F4A48">
          <w:rPr>
            <w:lang w:val="es-ES"/>
            <w:rPrChange w:id="6422" w:author="Maribel" w:date="2018-05-29T18:10:00Z">
              <w:rPr>
                <w:lang w:val="es-ES"/>
              </w:rPr>
            </w:rPrChange>
          </w:rPr>
          <w:t>TX/RX</w:t>
        </w:r>
        <w:del w:id="6423" w:author="Maribel" w:date="2018-05-29T18:10:00Z">
          <w:r w:rsidR="009933C8" w:rsidRPr="002F4A48" w:rsidDel="002F4A48">
            <w:rPr>
              <w:lang w:val="es-ES"/>
              <w:rPrChange w:id="6424" w:author="Maribel" w:date="2018-05-29T18:10:00Z">
                <w:rPr>
                  <w:lang w:val="es-ES"/>
                </w:rPr>
              </w:rPrChange>
            </w:rPr>
            <w:delText xml:space="preserve"> leds</w:delText>
          </w:r>
        </w:del>
      </w:moveTo>
    </w:p>
    <w:p w14:paraId="772408B5" w14:textId="0EA8F758" w:rsidR="009933C8" w:rsidRPr="001D7EF0" w:rsidRDefault="009933C8" w:rsidP="009933C8">
      <w:pPr>
        <w:numPr>
          <w:ilvl w:val="0"/>
          <w:numId w:val="3"/>
        </w:numPr>
        <w:shd w:val="clear" w:color="auto" w:fill="FFFFFF"/>
        <w:spacing w:before="60" w:after="100" w:afterAutospacing="1" w:line="240" w:lineRule="auto"/>
        <w:rPr>
          <w:moveTo w:id="6425" w:author="Maribel" w:date="2018-05-13T19:28:00Z"/>
          <w:lang w:val="es-ES"/>
        </w:rPr>
      </w:pPr>
      <w:moveTo w:id="6426" w:author="Maribel" w:date="2018-05-13T19:28:00Z">
        <w:del w:id="6427" w:author="Maribel" w:date="2018-05-29T18:11:00Z">
          <w:r w:rsidRPr="001D7EF0" w:rsidDel="002F4A48">
            <w:rPr>
              <w:lang w:val="es-ES"/>
            </w:rPr>
            <w:delText>Configuration in process led</w:delText>
          </w:r>
        </w:del>
      </w:moveTo>
      <w:ins w:id="6428" w:author="Maribel" w:date="2018-05-29T18:11:00Z">
        <w:r w:rsidR="002F4A48">
          <w:rPr>
            <w:lang w:val="es-ES"/>
          </w:rPr>
          <w:t>LED indicativo de configuración en proceso</w:t>
        </w:r>
      </w:ins>
    </w:p>
    <w:p w14:paraId="3C6F0423" w14:textId="7D4B1BF5" w:rsidR="009933C8" w:rsidRPr="001D7EF0" w:rsidRDefault="002F4A48" w:rsidP="009933C8">
      <w:pPr>
        <w:numPr>
          <w:ilvl w:val="0"/>
          <w:numId w:val="3"/>
        </w:numPr>
        <w:shd w:val="clear" w:color="auto" w:fill="FFFFFF"/>
        <w:spacing w:before="60" w:after="100" w:afterAutospacing="1" w:line="240" w:lineRule="auto"/>
        <w:rPr>
          <w:moveTo w:id="6429" w:author="Maribel" w:date="2018-05-13T19:28:00Z"/>
          <w:lang w:val="es-ES"/>
        </w:rPr>
      </w:pPr>
      <w:ins w:id="6430" w:author="Maribel" w:date="2018-05-29T18:11:00Z">
        <w:r>
          <w:rPr>
            <w:lang w:val="es-ES"/>
          </w:rPr>
          <w:t>4 entradas analógicas a través de bus I2C</w:t>
        </w:r>
      </w:ins>
      <w:moveTo w:id="6431" w:author="Maribel" w:date="2018-05-13T19:28:00Z">
        <w:del w:id="6432" w:author="Maribel" w:date="2018-05-29T18:11:00Z">
          <w:r w:rsidR="009933C8" w:rsidRPr="001D7EF0" w:rsidDel="002F4A48">
            <w:rPr>
              <w:lang w:val="es-ES"/>
            </w:rPr>
            <w:delText>4 analogue inputs though I2C bus</w:delText>
          </w:r>
        </w:del>
      </w:moveTo>
    </w:p>
    <w:p w14:paraId="09FE7A46" w14:textId="4B467EBC" w:rsidR="009933C8" w:rsidRPr="002F4A48" w:rsidRDefault="002F4A48" w:rsidP="009933C8">
      <w:pPr>
        <w:numPr>
          <w:ilvl w:val="0"/>
          <w:numId w:val="3"/>
        </w:numPr>
        <w:shd w:val="clear" w:color="auto" w:fill="FFFFFF"/>
        <w:spacing w:before="60" w:after="100" w:afterAutospacing="1" w:line="240" w:lineRule="auto"/>
        <w:rPr>
          <w:moveTo w:id="6433" w:author="Maribel" w:date="2018-05-13T19:28:00Z"/>
          <w:lang w:val="es-ES"/>
          <w:rPrChange w:id="6434" w:author="Maribel" w:date="2018-05-29T18:12:00Z">
            <w:rPr>
              <w:moveTo w:id="6435" w:author="Maribel" w:date="2018-05-13T19:28:00Z"/>
            </w:rPr>
          </w:rPrChange>
        </w:rPr>
      </w:pPr>
      <w:ins w:id="6436" w:author="Maribel" w:date="2018-05-29T18:11:00Z">
        <w:r w:rsidRPr="002F4A48">
          <w:rPr>
            <w:lang w:val="es-ES"/>
            <w:rPrChange w:id="6437" w:author="Maribel" w:date="2018-05-29T18:12:00Z">
              <w:rPr/>
            </w:rPrChange>
          </w:rPr>
          <w:t>Protección hardware frene a cortocircuitos, polaridad inversa, et</w:t>
        </w:r>
      </w:ins>
      <w:ins w:id="6438" w:author="Maribel" w:date="2018-05-29T18:12:00Z">
        <w:r w:rsidRPr="002F4A48">
          <w:rPr>
            <w:lang w:val="es-ES"/>
            <w:rPrChange w:id="6439" w:author="Maribel" w:date="2018-05-29T18:12:00Z">
              <w:rPr/>
            </w:rPrChange>
          </w:rPr>
          <w:t>c</w:t>
        </w:r>
        <w:r>
          <w:rPr>
            <w:lang w:val="es-ES"/>
          </w:rPr>
          <w:t>.</w:t>
        </w:r>
      </w:ins>
      <w:moveTo w:id="6440" w:author="Maribel" w:date="2018-05-13T19:28:00Z">
        <w:del w:id="6441" w:author="Maribel" w:date="2018-05-29T18:12:00Z">
          <w:r w:rsidR="009933C8" w:rsidRPr="002F4A48" w:rsidDel="002F4A48">
            <w:rPr>
              <w:lang w:val="es-ES"/>
              <w:rPrChange w:id="6442" w:author="Maribel" w:date="2018-05-29T18:12:00Z">
                <w:rPr/>
              </w:rPrChange>
            </w:rPr>
            <w:delText>Hardware protection against short-circuits, reverse polarity and so on</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254AD10C" w14:textId="77777777" w:rsidTr="00A13072">
        <w:tc>
          <w:tcPr>
            <w:tcW w:w="9350" w:type="dxa"/>
          </w:tcPr>
          <w:p w14:paraId="02A594D1" w14:textId="77777777" w:rsidR="009933C8" w:rsidRPr="003774AB" w:rsidRDefault="009933C8" w:rsidP="00A13072">
            <w:pPr>
              <w:spacing w:before="60" w:after="100" w:afterAutospacing="1"/>
              <w:rPr>
                <w:moveTo w:id="6443" w:author="Maribel" w:date="2018-05-13T19:28:00Z"/>
                <w:lang w:val="es-ES"/>
              </w:rPr>
            </w:pPr>
            <w:moveTo w:id="6444" w:author="Maribel" w:date="2018-05-13T19:28:00Z">
              <w:r w:rsidRPr="003774AB">
                <w:rPr>
                  <w:noProof/>
                  <w:lang w:val="es-ES"/>
                </w:rPr>
                <w:lastRenderedPageBreak/>
                <w:drawing>
                  <wp:inline distT="0" distB="0" distL="0" distR="0" wp14:anchorId="3C55176D" wp14:editId="27708CC3">
                    <wp:extent cx="4798695" cy="3503930"/>
                    <wp:effectExtent l="0" t="0" r="1905" b="1270"/>
                    <wp:docPr id="96" name="Imagen 96"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moveTo>
          </w:p>
        </w:tc>
      </w:tr>
      <w:tr w:rsidR="009933C8" w:rsidRPr="00B937CA" w14:paraId="0B250199" w14:textId="77777777" w:rsidTr="00A13072">
        <w:tc>
          <w:tcPr>
            <w:tcW w:w="9350" w:type="dxa"/>
          </w:tcPr>
          <w:p w14:paraId="424278E7" w14:textId="77777777" w:rsidR="009933C8" w:rsidRPr="003774AB" w:rsidRDefault="009933C8" w:rsidP="00A13072">
            <w:pPr>
              <w:spacing w:before="60" w:after="100" w:afterAutospacing="1"/>
              <w:jc w:val="center"/>
              <w:rPr>
                <w:moveTo w:id="6445" w:author="Maribel" w:date="2018-05-13T19:28:00Z"/>
                <w:lang w:val="es-ES"/>
              </w:rPr>
            </w:pPr>
            <w:moveTo w:id="6446" w:author="Maribel" w:date="2018-05-13T19:28:00Z">
              <w:r w:rsidRPr="003774AB">
                <w:rPr>
                  <w:lang w:val="es-ES"/>
                </w:rPr>
                <w:t xml:space="preserve">Placa </w:t>
              </w:r>
              <w:proofErr w:type="spellStart"/>
              <w:r w:rsidRPr="003774AB">
                <w:rPr>
                  <w:lang w:val="es-ES"/>
                </w:rPr>
                <w:t>IceZUM</w:t>
              </w:r>
              <w:proofErr w:type="spellEnd"/>
              <w:r w:rsidRPr="003774AB">
                <w:rPr>
                  <w:lang w:val="es-ES"/>
                </w:rPr>
                <w:t xml:space="preserve"> Alhambra (Fuente: </w:t>
              </w:r>
              <w:proofErr w:type="spellStart"/>
              <w:r w:rsidRPr="003774AB">
                <w:rPr>
                  <w:lang w:val="es-ES"/>
                </w:rPr>
                <w:t>AlhambraBits</w:t>
              </w:r>
              <w:proofErr w:type="spellEnd"/>
              <w:r w:rsidRPr="003774AB">
                <w:rPr>
                  <w:lang w:val="es-ES"/>
                </w:rPr>
                <w:t>)</w:t>
              </w:r>
            </w:moveTo>
          </w:p>
        </w:tc>
      </w:tr>
    </w:tbl>
    <w:p w14:paraId="25BB0F98" w14:textId="77777777" w:rsidR="009933C8" w:rsidRPr="003774AB" w:rsidRDefault="009933C8" w:rsidP="009933C8">
      <w:pPr>
        <w:shd w:val="clear" w:color="auto" w:fill="FFFFFF"/>
        <w:spacing w:before="60" w:after="100" w:afterAutospacing="1" w:line="240" w:lineRule="auto"/>
        <w:rPr>
          <w:moveTo w:id="6447" w:author="Maribel" w:date="2018-05-13T19:28:00Z"/>
          <w:lang w:val="es-ES"/>
        </w:rPr>
      </w:pPr>
    </w:p>
    <w:p w14:paraId="1451F8DD" w14:textId="77777777" w:rsidR="009933C8" w:rsidRDefault="009933C8" w:rsidP="009933C8">
      <w:pPr>
        <w:shd w:val="clear" w:color="auto" w:fill="FFFFFF"/>
        <w:spacing w:before="60" w:after="100" w:afterAutospacing="1" w:line="240" w:lineRule="auto"/>
        <w:rPr>
          <w:moveTo w:id="6448" w:author="Maribel" w:date="2018-05-13T19:28:00Z"/>
          <w:lang w:val="es-ES"/>
        </w:rPr>
      </w:pPr>
      <w:moveTo w:id="6449" w:author="Maribel" w:date="2018-05-13T19:28:00Z">
        <w:r>
          <w:rPr>
            <w:lang w:val="es-ES"/>
          </w:rPr>
          <w:t>(*** poner una foto de mi placa).</w:t>
        </w:r>
      </w:moveTo>
    </w:p>
    <w:p w14:paraId="27C4E411" w14:textId="728D0225" w:rsidR="009933C8" w:rsidRPr="003774AB" w:rsidRDefault="009933C8" w:rsidP="009933C8">
      <w:pPr>
        <w:shd w:val="clear" w:color="auto" w:fill="FFFFFF"/>
        <w:spacing w:before="60" w:after="100" w:afterAutospacing="1" w:line="240" w:lineRule="auto"/>
        <w:rPr>
          <w:moveTo w:id="6450" w:author="Maribel" w:date="2018-05-13T19:28:00Z"/>
          <w:lang w:val="es-ES"/>
        </w:rPr>
      </w:pPr>
      <w:moveTo w:id="6451" w:author="Maribel" w:date="2018-05-13T19:28:00Z">
        <w:r w:rsidRPr="003774AB">
          <w:rPr>
            <w:lang w:val="es-ES"/>
          </w:rPr>
          <w:t>Existen muchas placas</w:t>
        </w:r>
      </w:moveTo>
      <w:ins w:id="6452" w:author="Maribel" w:date="2018-05-29T18:21:00Z">
        <w:r w:rsidR="00927CDF">
          <w:rPr>
            <w:lang w:val="es-ES"/>
          </w:rPr>
          <w:t xml:space="preserve"> de desarrollo que contienen una FPGA y perif</w:t>
        </w:r>
      </w:ins>
      <w:ins w:id="6453" w:author="Maribel" w:date="2018-05-29T18:23:00Z">
        <w:r w:rsidR="00927CDF">
          <w:rPr>
            <w:lang w:val="es-ES"/>
          </w:rPr>
          <w:t xml:space="preserve">éricos como la </w:t>
        </w:r>
        <w:proofErr w:type="spellStart"/>
        <w:r w:rsidR="00927CDF">
          <w:rPr>
            <w:lang w:val="es-ES"/>
          </w:rPr>
          <w:t>IceZUM</w:t>
        </w:r>
        <w:proofErr w:type="spellEnd"/>
        <w:r w:rsidR="00927CDF">
          <w:rPr>
            <w:lang w:val="es-ES"/>
          </w:rPr>
          <w:t xml:space="preserve"> Alhambra,</w:t>
        </w:r>
      </w:ins>
      <w:moveTo w:id="6454" w:author="Maribel" w:date="2018-05-13T19:28:00Z">
        <w:r w:rsidRPr="003774AB">
          <w:rPr>
            <w:lang w:val="es-ES"/>
          </w:rPr>
          <w:t xml:space="preserve"> como las de Xilinx, Altera o </w:t>
        </w:r>
        <w:proofErr w:type="spellStart"/>
        <w:r w:rsidRPr="003774AB">
          <w:rPr>
            <w:lang w:val="es-ES"/>
          </w:rPr>
          <w:t>Papilio</w:t>
        </w:r>
        <w:proofErr w:type="spellEnd"/>
        <w:r w:rsidRPr="003774AB">
          <w:rPr>
            <w:lang w:val="es-ES"/>
          </w:rPr>
          <w:t xml:space="preserve"> (algunas son libres y otras no)</w:t>
        </w:r>
        <w:r>
          <w:rPr>
            <w:lang w:val="es-ES"/>
          </w:rPr>
          <w:t xml:space="preserve"> [12]</w:t>
        </w:r>
        <w:r w:rsidRPr="003774AB">
          <w:rPr>
            <w:lang w:val="es-ES"/>
          </w:rPr>
          <w:t>.</w:t>
        </w:r>
        <w:del w:id="6455" w:author="Maribel" w:date="2018-05-29T18:24:00Z">
          <w:r w:rsidRPr="003774AB" w:rsidDel="00927CDF">
            <w:rPr>
              <w:lang w:val="es-ES"/>
            </w:rPr>
            <w:delText xml:space="preserve"> La Alhambra es una placa que utiliza una FPGA libre, la iCE40 de Lattice (Clifford Wolf fue la persona encargada del trabajo de ingeniería inversa a lo largo de tres años).</w:delText>
          </w:r>
        </w:del>
      </w:moveTo>
    </w:p>
    <w:p w14:paraId="476E3957" w14:textId="76032350" w:rsidR="009933C8" w:rsidRPr="003774AB" w:rsidRDefault="009933C8" w:rsidP="009933C8">
      <w:pPr>
        <w:shd w:val="clear" w:color="auto" w:fill="FFFFFF"/>
        <w:spacing w:before="60" w:after="100" w:afterAutospacing="1" w:line="240" w:lineRule="auto"/>
        <w:rPr>
          <w:moveTo w:id="6456" w:author="Maribel" w:date="2018-05-13T19:28:00Z"/>
          <w:lang w:val="es-ES"/>
        </w:rPr>
      </w:pPr>
      <w:moveTo w:id="6457" w:author="Maribel" w:date="2018-05-13T19:28:00Z">
        <w:r w:rsidRPr="003774AB">
          <w:rPr>
            <w:lang w:val="es-ES"/>
          </w:rPr>
          <w:t>Ha sido diseñada por Eladio Delgado (*** link) en colaboración con Juan González (*** links), con la idea de que pudiera</w:t>
        </w:r>
        <w:r>
          <w:rPr>
            <w:lang w:val="es-ES"/>
          </w:rPr>
          <w:t>,</w:t>
        </w:r>
        <w:r w:rsidRPr="003774AB">
          <w:rPr>
            <w:lang w:val="es-ES"/>
          </w:rPr>
          <w:t xml:space="preserve"> además</w:t>
        </w:r>
        <w:r>
          <w:rPr>
            <w:lang w:val="es-ES"/>
          </w:rPr>
          <w:t>,</w:t>
        </w:r>
        <w:r w:rsidRPr="003774AB">
          <w:rPr>
            <w:lang w:val="es-ES"/>
          </w:rPr>
          <w:t xml:space="preserve"> ser utilizada en educación. También ha colaborado Jesús Arroyo, aportand</w:t>
        </w:r>
      </w:moveTo>
      <w:ins w:id="6458" w:author="Maribel" w:date="2018-05-29T18:24:00Z">
        <w:r w:rsidR="00927CDF">
          <w:rPr>
            <w:lang w:val="es-ES"/>
          </w:rPr>
          <w:t xml:space="preserve">o en herramientas como </w:t>
        </w:r>
      </w:ins>
      <w:moveTo w:id="6459" w:author="Maribel" w:date="2018-05-13T19:28:00Z">
        <w:del w:id="6460" w:author="Maribel" w:date="2018-05-29T18:24:00Z">
          <w:r w:rsidRPr="003774AB" w:rsidDel="00927CDF">
            <w:rPr>
              <w:lang w:val="es-ES"/>
            </w:rPr>
            <w:delText xml:space="preserve">o </w:delText>
          </w:r>
        </w:del>
        <w:proofErr w:type="spellStart"/>
        <w:r w:rsidRPr="003774AB">
          <w:rPr>
            <w:lang w:val="es-ES"/>
          </w:rPr>
          <w:t>IceStudio</w:t>
        </w:r>
        <w:proofErr w:type="spellEnd"/>
        <w:r w:rsidRPr="003774AB">
          <w:rPr>
            <w:lang w:val="es-ES"/>
          </w:rPr>
          <w:t>.</w:t>
        </w:r>
      </w:moveTo>
    </w:p>
    <w:p w14:paraId="6A9A9E49" w14:textId="77777777" w:rsidR="009933C8" w:rsidRPr="003774AB" w:rsidRDefault="009933C8" w:rsidP="009933C8">
      <w:pPr>
        <w:shd w:val="clear" w:color="auto" w:fill="FFFFFF"/>
        <w:spacing w:before="60" w:after="100" w:afterAutospacing="1" w:line="240" w:lineRule="auto"/>
        <w:rPr>
          <w:moveTo w:id="6461" w:author="Maribel" w:date="2018-05-13T19:28:00Z"/>
          <w:lang w:val="es-ES"/>
        </w:rPr>
      </w:pPr>
      <w:moveTo w:id="6462" w:author="Maribel" w:date="2018-05-13T19:28:00Z">
        <w:r w:rsidRPr="003774AB">
          <w:rPr>
            <w:lang w:val="es-ES"/>
          </w:rPr>
          <w:t xml:space="preserve">(*** no sé si esto es correcto) La empresa española BQ patrocinó el proyecto conjunto de la </w:t>
        </w:r>
        <w:proofErr w:type="spellStart"/>
        <w:r>
          <w:rPr>
            <w:lang w:val="es-ES"/>
          </w:rPr>
          <w:t>I</w:t>
        </w:r>
        <w:r w:rsidRPr="003774AB">
          <w:rPr>
            <w:lang w:val="es-ES"/>
          </w:rPr>
          <w:t>ceZUM</w:t>
        </w:r>
        <w:proofErr w:type="spellEnd"/>
        <w:r w:rsidRPr="003774AB">
          <w:rPr>
            <w:lang w:val="es-ES"/>
          </w:rPr>
          <w:t xml:space="preserve"> Alhambra junto con </w:t>
        </w:r>
        <w:proofErr w:type="spellStart"/>
        <w:r w:rsidRPr="003774AB">
          <w:rPr>
            <w:lang w:val="es-ES"/>
          </w:rPr>
          <w:t>IceStudio</w:t>
        </w:r>
        <w:proofErr w:type="spellEnd"/>
        <w:r w:rsidRPr="003774AB">
          <w:rPr>
            <w:lang w:val="es-ES"/>
          </w:rPr>
          <w:t xml:space="preserve"> y Apio en sus inicios a lo largo de 2016 y ahora el proyecto avanza gracias a sus creadores con el apoyo de la comunidad gracias a su concepto abierto y colaborativo.</w:t>
        </w:r>
      </w:moveTo>
    </w:p>
    <w:p w14:paraId="48B75500" w14:textId="3AA78C0C" w:rsidR="009933C8" w:rsidRPr="003774AB" w:rsidRDefault="009933C8" w:rsidP="009933C8">
      <w:pPr>
        <w:shd w:val="clear" w:color="auto" w:fill="FFFFFF"/>
        <w:spacing w:before="60" w:after="100" w:afterAutospacing="1" w:line="240" w:lineRule="auto"/>
        <w:rPr>
          <w:moveTo w:id="6463" w:author="Maribel" w:date="2018-05-13T19:28:00Z"/>
          <w:lang w:val="es-ES"/>
        </w:rPr>
      </w:pPr>
      <w:moveTo w:id="6464" w:author="Maribel" w:date="2018-05-13T19:28:00Z">
        <w:r w:rsidRPr="003774AB">
          <w:rPr>
            <w:lang w:val="es-ES"/>
          </w:rPr>
          <w:t xml:space="preserve">De hecho, el punto más fuerte de esta placa es la comunidad que hay por detrás y a la que cada vez </w:t>
        </w:r>
        <w:r>
          <w:rPr>
            <w:lang w:val="es-ES"/>
          </w:rPr>
          <w:t xml:space="preserve">se </w:t>
        </w:r>
        <w:r w:rsidRPr="003774AB">
          <w:rPr>
            <w:lang w:val="es-ES"/>
          </w:rPr>
          <w:t>va</w:t>
        </w:r>
        <w:r>
          <w:rPr>
            <w:lang w:val="es-ES"/>
          </w:rPr>
          <w:t>n</w:t>
        </w:r>
        <w:r w:rsidRPr="003774AB">
          <w:rPr>
            <w:lang w:val="es-ES"/>
          </w:rPr>
          <w:t xml:space="preserve"> incorporando más personas. 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t>
        </w:r>
        <w:proofErr w:type="spellStart"/>
        <w:r w:rsidRPr="003774AB">
          <w:rPr>
            <w:lang w:val="es-ES"/>
          </w:rPr>
          <w:t>Wars</w:t>
        </w:r>
        <w:proofErr w:type="spellEnd"/>
        <w:r w:rsidRPr="003774AB">
          <w:rPr>
            <w:lang w:val="es-ES"/>
          </w:rPr>
          <w:t xml:space="preserve"> (*** links). Incluso el propio Juan Gonzále</w:t>
        </w:r>
        <w:r>
          <w:rPr>
            <w:lang w:val="es-ES"/>
          </w:rPr>
          <w:t>z</w:t>
        </w:r>
        <w:r w:rsidRPr="003774AB">
          <w:rPr>
            <w:lang w:val="es-ES"/>
          </w:rPr>
          <w:t xml:space="preserve">, también conocido como </w:t>
        </w:r>
        <w:proofErr w:type="spellStart"/>
        <w:r w:rsidRPr="003774AB">
          <w:rPr>
            <w:lang w:val="es-ES"/>
          </w:rPr>
          <w:t>Obijuan</w:t>
        </w:r>
        <w:proofErr w:type="spellEnd"/>
        <w:r w:rsidRPr="003774AB">
          <w:rPr>
            <w:lang w:val="es-ES"/>
          </w:rPr>
          <w:t xml:space="preserve">, ha creado una “Academia </w:t>
        </w:r>
        <w:proofErr w:type="spellStart"/>
        <w:r w:rsidRPr="003774AB">
          <w:rPr>
            <w:lang w:val="es-ES"/>
          </w:rPr>
          <w:t>Jedi</w:t>
        </w:r>
        <w:proofErr w:type="spellEnd"/>
        <w:r w:rsidRPr="003774AB">
          <w:rPr>
            <w:lang w:val="es-ES"/>
          </w:rPr>
          <w:t xml:space="preserve"> de Hardware”</w:t>
        </w:r>
      </w:moveTo>
      <w:ins w:id="6465" w:author="Maribel" w:date="2018-05-29T18:25:00Z">
        <w:r w:rsidR="00927CDF">
          <w:rPr>
            <w:lang w:val="es-ES"/>
          </w:rPr>
          <w:t xml:space="preserve"> fomentando la participación</w:t>
        </w:r>
        <w:r w:rsidR="00CB0AF1">
          <w:rPr>
            <w:lang w:val="es-ES"/>
          </w:rPr>
          <w:t xml:space="preserve"> y aprendizaje</w:t>
        </w:r>
        <w:r w:rsidR="00927CDF">
          <w:rPr>
            <w:lang w:val="es-ES"/>
          </w:rPr>
          <w:t xml:space="preserve"> de la comunidad</w:t>
        </w:r>
      </w:ins>
      <w:moveTo w:id="6466" w:author="Maribel" w:date="2018-05-13T19:28:00Z">
        <w:del w:id="6467" w:author="Maribel" w:date="2018-05-29T18:25:00Z">
          <w:r w:rsidRPr="003774AB" w:rsidDel="00927CDF">
            <w:rPr>
              <w:lang w:val="es-ES"/>
            </w:rPr>
            <w:delText xml:space="preserve">: cada cierto tiempo sube un tutorial sobre la IceZUM Alhambra, al final de ese tutorial propone unos ejercicios, los usuarios los </w:delText>
          </w:r>
          <w:r w:rsidDel="00927CDF">
            <w:rPr>
              <w:lang w:val="es-ES"/>
            </w:rPr>
            <w:delText>resuelven</w:delText>
          </w:r>
          <w:r w:rsidRPr="003774AB" w:rsidDel="00927CDF">
            <w:rPr>
              <w:lang w:val="es-ES"/>
            </w:rPr>
            <w:delText xml:space="preserve"> y los suben a redes y al repositorio de Github para conseguir “bitpoints”. Una gran iniciativa para animar a explorar en las FPGAs y para fomentar la competitividad.</w:delText>
          </w:r>
        </w:del>
        <w:r w:rsidRPr="003774AB">
          <w:rPr>
            <w:lang w:val="es-ES"/>
          </w:rPr>
          <w:t xml:space="preserve"> (*** links)</w:t>
        </w:r>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3181B5A5" w14:textId="77777777" w:rsidTr="00A13072">
        <w:tc>
          <w:tcPr>
            <w:tcW w:w="9350" w:type="dxa"/>
          </w:tcPr>
          <w:p w14:paraId="3C44ABDB" w14:textId="77777777" w:rsidR="009933C8" w:rsidRPr="003774AB" w:rsidRDefault="009933C8" w:rsidP="00A13072">
            <w:pPr>
              <w:spacing w:before="60" w:after="100" w:afterAutospacing="1"/>
              <w:jc w:val="center"/>
              <w:rPr>
                <w:moveTo w:id="6468" w:author="Maribel" w:date="2018-05-13T19:28:00Z"/>
                <w:lang w:val="es-ES"/>
              </w:rPr>
            </w:pPr>
            <w:moveTo w:id="6469" w:author="Maribel" w:date="2018-05-13T19:28:00Z">
              <w:r w:rsidRPr="003774AB">
                <w:rPr>
                  <w:noProof/>
                  <w:lang w:val="es-ES"/>
                </w:rPr>
                <w:lastRenderedPageBreak/>
                <w:drawing>
                  <wp:inline distT="0" distB="0" distL="0" distR="0" wp14:anchorId="23D4D85A" wp14:editId="377CC16C">
                    <wp:extent cx="5786323" cy="3678852"/>
                    <wp:effectExtent l="0" t="0" r="5080" b="0"/>
                    <wp:docPr id="97" name="Imagen 97"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moveTo>
          </w:p>
        </w:tc>
      </w:tr>
      <w:tr w:rsidR="009933C8" w:rsidRPr="00B937CA" w14:paraId="3513313F" w14:textId="77777777" w:rsidTr="00A13072">
        <w:tc>
          <w:tcPr>
            <w:tcW w:w="9350" w:type="dxa"/>
          </w:tcPr>
          <w:p w14:paraId="5822408C" w14:textId="77777777" w:rsidR="009933C8" w:rsidRPr="003774AB" w:rsidRDefault="009933C8" w:rsidP="00A13072">
            <w:pPr>
              <w:spacing w:before="60" w:after="100" w:afterAutospacing="1"/>
              <w:jc w:val="center"/>
              <w:rPr>
                <w:moveTo w:id="6470" w:author="Maribel" w:date="2018-05-13T19:28:00Z"/>
                <w:lang w:val="es-ES"/>
              </w:rPr>
            </w:pPr>
            <w:moveTo w:id="6471" w:author="Maribel" w:date="2018-05-13T19:28:00Z">
              <w:r w:rsidRPr="003774AB">
                <w:rPr>
                  <w:lang w:val="es-ES"/>
                </w:rPr>
                <w:t xml:space="preserve">Academia </w:t>
              </w:r>
              <w:proofErr w:type="spellStart"/>
              <w:r w:rsidRPr="003774AB">
                <w:rPr>
                  <w:lang w:val="es-ES"/>
                </w:rPr>
                <w:t>Jedi</w:t>
              </w:r>
              <w:proofErr w:type="spellEnd"/>
              <w:r w:rsidRPr="003774AB">
                <w:rPr>
                  <w:lang w:val="es-ES"/>
                </w:rPr>
                <w:t xml:space="preserve"> de Hardware (Fuente: FPGA </w:t>
              </w:r>
              <w:proofErr w:type="spellStart"/>
              <w:r w:rsidRPr="003774AB">
                <w:rPr>
                  <w:lang w:val="es-ES"/>
                </w:rPr>
                <w:t>Wars</w:t>
              </w:r>
              <w:proofErr w:type="spellEnd"/>
              <w:r w:rsidRPr="003774AB">
                <w:rPr>
                  <w:lang w:val="es-ES"/>
                </w:rPr>
                <w:t>)</w:t>
              </w:r>
            </w:moveTo>
          </w:p>
        </w:tc>
      </w:tr>
      <w:moveToRangeEnd w:id="6167"/>
    </w:tbl>
    <w:p w14:paraId="3746B335" w14:textId="77777777" w:rsidR="009933C8" w:rsidRDefault="009933C8" w:rsidP="009933C8">
      <w:pPr>
        <w:rPr>
          <w:ins w:id="6472" w:author="Maribel" w:date="2018-05-13T19:27:00Z"/>
          <w:b/>
          <w:sz w:val="28"/>
          <w:lang w:val="es-ES"/>
        </w:rPr>
      </w:pPr>
    </w:p>
    <w:p w14:paraId="3BD171EA" w14:textId="7433FABD" w:rsidR="00141B9A" w:rsidRPr="009933C8" w:rsidDel="00FA1FFD" w:rsidRDefault="00141B9A" w:rsidP="009933C8">
      <w:pPr>
        <w:rPr>
          <w:del w:id="6473" w:author="Maribel" w:date="2018-05-13T19:29:00Z"/>
          <w:b/>
          <w:sz w:val="28"/>
          <w:lang w:val="es-ES"/>
          <w:rPrChange w:id="6474" w:author="Maribel" w:date="2018-05-13T19:27:00Z">
            <w:rPr>
              <w:del w:id="6475" w:author="Maribel" w:date="2018-05-13T19:29:00Z"/>
              <w:b/>
              <w:lang w:val="es-ES"/>
            </w:rPr>
          </w:rPrChange>
        </w:rPr>
      </w:pPr>
      <w:del w:id="6476" w:author="Maribel" w:date="2018-05-13T19:27:00Z">
        <w:r w:rsidRPr="00241B19" w:rsidDel="009933C8">
          <w:rPr>
            <w:b/>
            <w:sz w:val="28"/>
            <w:lang w:val="es-ES"/>
          </w:rPr>
          <w:delText>A</w:delText>
        </w:r>
      </w:del>
      <w:del w:id="6477" w:author="Maribel" w:date="2018-05-13T19:29:00Z">
        <w:r w:rsidR="00090361" w:rsidDel="00FA1FFD">
          <w:rPr>
            <w:b/>
            <w:sz w:val="28"/>
            <w:lang w:val="es-ES"/>
          </w:rPr>
          <w:fldChar w:fldCharType="begin"/>
        </w:r>
        <w:r w:rsidR="00090361" w:rsidRPr="00090361" w:rsidDel="00FA1FFD">
          <w:rPr>
            <w:lang w:val="es-ES"/>
          </w:rPr>
          <w:delInstrText xml:space="preserve"> XE "</w:delInstrText>
        </w:r>
        <w:r w:rsidR="00090361" w:rsidRPr="005D53D2" w:rsidDel="00FA1FFD">
          <w:rPr>
            <w:b/>
            <w:sz w:val="28"/>
            <w:lang w:val="es-ES"/>
          </w:rPr>
          <w:delInstrText>Etapa 3</w:delInstrText>
        </w:r>
        <w:r w:rsidR="00090361" w:rsidRPr="00090361" w:rsidDel="00FA1FFD">
          <w:rPr>
            <w:lang w:val="es-ES"/>
          </w:rPr>
          <w:delInstrText>\</w:delInstrText>
        </w:r>
        <w:r w:rsidR="00090361" w:rsidRPr="005D53D2" w:rsidDel="00FA1FFD">
          <w:rPr>
            <w:b/>
            <w:sz w:val="28"/>
            <w:lang w:val="es-ES"/>
          </w:rPr>
          <w:delInstrText>: pruebas en la FPGA</w:delInstrText>
        </w:r>
        <w:r w:rsidR="00176799" w:rsidDel="00FA1FFD">
          <w:rPr>
            <w:b/>
            <w:sz w:val="28"/>
            <w:lang w:val="es-ES"/>
          </w:rPr>
          <w:delInstrText>;22</w:delInstrText>
        </w:r>
        <w:r w:rsidR="00090361" w:rsidRPr="00090361" w:rsidDel="00FA1FFD">
          <w:rPr>
            <w:lang w:val="es-ES"/>
          </w:rPr>
          <w:delInstrText xml:space="preserve">" </w:delInstrText>
        </w:r>
        <w:r w:rsidR="00090361" w:rsidDel="00FA1FFD">
          <w:rPr>
            <w:b/>
            <w:sz w:val="28"/>
            <w:lang w:val="es-ES"/>
          </w:rPr>
          <w:fldChar w:fldCharType="end"/>
        </w:r>
      </w:del>
    </w:p>
    <w:p w14:paraId="6D0BE87C" w14:textId="7C9DD7FE" w:rsidR="005E6A2B" w:rsidDel="00C253B5" w:rsidRDefault="00F35163" w:rsidP="00A32E5B">
      <w:pPr>
        <w:rPr>
          <w:del w:id="6478" w:author="Maribel" w:date="2018-05-29T17:10:00Z"/>
          <w:lang w:val="es-ES"/>
        </w:rPr>
      </w:pPr>
      <w:del w:id="6479" w:author="Maribel" w:date="2018-05-29T17:10:00Z">
        <w:r w:rsidDel="00C253B5">
          <w:rPr>
            <w:lang w:val="es-ES"/>
          </w:rPr>
          <w:delText>Tenemos que configurar las salidas de los módulos que vayamos a probar por salidas que tengan mapeo en la FPGA. Para ello hacemos doble click sobre la salida y marcando “FPGA pin”: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Del="00C253B5" w14:paraId="56EEC8F9" w14:textId="294D4035" w:rsidTr="00C25837">
        <w:trPr>
          <w:del w:id="6480" w:author="Maribel" w:date="2018-05-29T17:10:00Z"/>
        </w:trPr>
        <w:tc>
          <w:tcPr>
            <w:tcW w:w="3116" w:type="dxa"/>
          </w:tcPr>
          <w:p w14:paraId="7CE2CC03" w14:textId="6066CD20" w:rsidR="001B69D5" w:rsidDel="00C253B5" w:rsidRDefault="001B69D5" w:rsidP="001B69D5">
            <w:pPr>
              <w:jc w:val="center"/>
              <w:rPr>
                <w:del w:id="6481" w:author="Maribel" w:date="2018-05-29T17:10:00Z"/>
                <w:lang w:val="es-ES"/>
              </w:rPr>
            </w:pPr>
            <w:del w:id="6482" w:author="Maribel" w:date="2018-05-29T17:10:00Z">
              <w:r w:rsidDel="00C253B5">
                <w:rPr>
                  <w:noProof/>
                </w:rPr>
                <w:drawing>
                  <wp:inline distT="0" distB="0" distL="0" distR="0" wp14:anchorId="6086EE71" wp14:editId="33765525">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117" w:type="dxa"/>
          </w:tcPr>
          <w:p w14:paraId="23B98FBE" w14:textId="4ED7DB79" w:rsidR="001B69D5" w:rsidDel="00C253B5" w:rsidRDefault="001B69D5" w:rsidP="001B69D5">
            <w:pPr>
              <w:jc w:val="center"/>
              <w:rPr>
                <w:del w:id="6483" w:author="Maribel" w:date="2018-05-29T17:10:00Z"/>
                <w:lang w:val="es-ES"/>
              </w:rPr>
            </w:pPr>
            <w:del w:id="6484" w:author="Maribel" w:date="2018-05-29T17:10:00Z">
              <w:r w:rsidDel="00C253B5">
                <w:rPr>
                  <w:noProof/>
                </w:rPr>
                <w:drawing>
                  <wp:inline distT="0" distB="0" distL="0" distR="0" wp14:anchorId="5DAD3C17" wp14:editId="59E71B6A">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117" w:type="dxa"/>
          </w:tcPr>
          <w:p w14:paraId="20CC4138" w14:textId="264E6A35" w:rsidR="001B69D5" w:rsidDel="00C253B5" w:rsidRDefault="001B69D5" w:rsidP="001B69D5">
            <w:pPr>
              <w:jc w:val="center"/>
              <w:rPr>
                <w:del w:id="6485" w:author="Maribel" w:date="2018-05-29T17:10:00Z"/>
                <w:lang w:val="es-ES"/>
              </w:rPr>
            </w:pPr>
            <w:del w:id="6486" w:author="Maribel" w:date="2018-05-29T17:10:00Z">
              <w:r w:rsidDel="00C253B5">
                <w:rPr>
                  <w:noProof/>
                </w:rPr>
                <w:drawing>
                  <wp:inline distT="0" distB="0" distL="0" distR="0" wp14:anchorId="1213A247" wp14:editId="16453F6F">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6">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1B69D5" w:rsidRPr="00B937CA" w:rsidDel="00C253B5" w14:paraId="4E38BA67" w14:textId="6D6433D2" w:rsidTr="00C25837">
        <w:trPr>
          <w:del w:id="6487" w:author="Maribel" w:date="2018-05-29T17:10:00Z"/>
        </w:trPr>
        <w:tc>
          <w:tcPr>
            <w:tcW w:w="3116" w:type="dxa"/>
          </w:tcPr>
          <w:p w14:paraId="21A0EB2D" w14:textId="13A4F9A3" w:rsidR="001B69D5" w:rsidDel="00C253B5" w:rsidRDefault="001B69D5" w:rsidP="00E81400">
            <w:pPr>
              <w:jc w:val="center"/>
              <w:rPr>
                <w:del w:id="6488" w:author="Maribel" w:date="2018-05-29T17:10:00Z"/>
                <w:lang w:val="es-ES"/>
              </w:rPr>
            </w:pPr>
            <w:del w:id="6489" w:author="Maribel" w:date="2018-05-29T17:10:00Z">
              <w:r w:rsidDel="00C253B5">
                <w:rPr>
                  <w:lang w:val="es-ES"/>
                </w:rPr>
                <w:delText>Antes de configurar la salida</w:delText>
              </w:r>
            </w:del>
          </w:p>
        </w:tc>
        <w:tc>
          <w:tcPr>
            <w:tcW w:w="3117" w:type="dxa"/>
          </w:tcPr>
          <w:p w14:paraId="356AD459" w14:textId="3B09A786" w:rsidR="001B69D5" w:rsidDel="00C253B5" w:rsidRDefault="001B69D5" w:rsidP="00E81400">
            <w:pPr>
              <w:jc w:val="center"/>
              <w:rPr>
                <w:del w:id="6490" w:author="Maribel" w:date="2018-05-29T17:10:00Z"/>
                <w:lang w:val="es-ES"/>
              </w:rPr>
            </w:pPr>
            <w:del w:id="6491" w:author="Maribel" w:date="2018-05-29T17:10:00Z">
              <w:r w:rsidDel="00C253B5">
                <w:rPr>
                  <w:lang w:val="es-ES"/>
                </w:rPr>
                <w:delText>Configurando de la salida como pin de la FPGA</w:delText>
              </w:r>
            </w:del>
          </w:p>
        </w:tc>
        <w:tc>
          <w:tcPr>
            <w:tcW w:w="3117" w:type="dxa"/>
          </w:tcPr>
          <w:p w14:paraId="5E611A3F" w14:textId="7C6C9A31" w:rsidR="001B69D5" w:rsidDel="00C253B5" w:rsidRDefault="001B69D5" w:rsidP="00E81400">
            <w:pPr>
              <w:jc w:val="center"/>
              <w:rPr>
                <w:del w:id="6492" w:author="Maribel" w:date="2018-05-29T17:10:00Z"/>
                <w:lang w:val="es-ES"/>
              </w:rPr>
            </w:pPr>
            <w:del w:id="6493" w:author="Maribel" w:date="2018-05-29T17:10:00Z">
              <w:r w:rsidDel="00C253B5">
                <w:rPr>
                  <w:lang w:val="es-ES"/>
                </w:rPr>
                <w:delText>Después de configurar la salida</w:delText>
              </w:r>
            </w:del>
          </w:p>
        </w:tc>
      </w:tr>
    </w:tbl>
    <w:p w14:paraId="7153E140" w14:textId="38250064" w:rsidR="00F35163" w:rsidDel="00C253B5" w:rsidRDefault="00F35163" w:rsidP="00A32E5B">
      <w:pPr>
        <w:rPr>
          <w:del w:id="6494" w:author="Maribel" w:date="2018-05-29T17:10:00Z"/>
          <w:lang w:val="es-ES"/>
        </w:rPr>
      </w:pPr>
    </w:p>
    <w:p w14:paraId="39F53A4E" w14:textId="5B0E5DD0" w:rsidR="00313A8B" w:rsidRDefault="00313A8B" w:rsidP="00A32E5B">
      <w:pPr>
        <w:rPr>
          <w:lang w:val="es-ES"/>
        </w:rPr>
      </w:pPr>
      <w:del w:id="6495" w:author="Maribel" w:date="2018-05-29T18:25:00Z">
        <w:r w:rsidDel="000B2F78">
          <w:rPr>
            <w:lang w:val="es-ES"/>
          </w:rPr>
          <w:delText>Solo nos queda enchufar los interruptores a la FPGA y cargar el circuito en ella:</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14:paraId="6760E3DA" w14:textId="77777777" w:rsidTr="00C25837">
        <w:tc>
          <w:tcPr>
            <w:tcW w:w="9350" w:type="dxa"/>
          </w:tcPr>
          <w:p w14:paraId="0FCA851A" w14:textId="77777777" w:rsidR="00313A8B" w:rsidRDefault="00313A8B" w:rsidP="00313A8B">
            <w:pPr>
              <w:jc w:val="center"/>
              <w:rPr>
                <w:lang w:val="es-ES"/>
              </w:rPr>
            </w:pPr>
            <w:r>
              <w:rPr>
                <w:noProof/>
              </w:rPr>
              <w:lastRenderedPageBreak/>
              <w:drawing>
                <wp:inline distT="0" distB="0" distL="0" distR="0" wp14:anchorId="799F3D4B" wp14:editId="6CFF5A62">
                  <wp:extent cx="5762846" cy="4322274"/>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767186" cy="4325529"/>
                          </a:xfrm>
                          <a:prstGeom prst="rect">
                            <a:avLst/>
                          </a:prstGeom>
                          <a:noFill/>
                          <a:ln>
                            <a:noFill/>
                          </a:ln>
                        </pic:spPr>
                      </pic:pic>
                    </a:graphicData>
                  </a:graphic>
                </wp:inline>
              </w:drawing>
            </w:r>
          </w:p>
        </w:tc>
      </w:tr>
      <w:tr w:rsidR="00313A8B" w:rsidRPr="00B937CA" w14:paraId="4C6BF207" w14:textId="77777777" w:rsidTr="00C25837">
        <w:tc>
          <w:tcPr>
            <w:tcW w:w="9350" w:type="dxa"/>
          </w:tcPr>
          <w:p w14:paraId="0B11FEE3" w14:textId="77777777" w:rsidR="00313A8B" w:rsidRDefault="00313A8B" w:rsidP="002C60F9">
            <w:pPr>
              <w:jc w:val="center"/>
              <w:rPr>
                <w:lang w:val="es-ES"/>
              </w:rPr>
            </w:pPr>
            <w:r>
              <w:rPr>
                <w:lang w:val="es-ES"/>
              </w:rPr>
              <w:t xml:space="preserve">Interruptores enchufados y circuito (4-Bit </w:t>
            </w:r>
            <w:proofErr w:type="spellStart"/>
            <w:r>
              <w:rPr>
                <w:lang w:val="es-ES"/>
              </w:rPr>
              <w:t>Rigth</w:t>
            </w:r>
            <w:proofErr w:type="spellEnd"/>
            <w:r>
              <w:rPr>
                <w:lang w:val="es-ES"/>
              </w:rPr>
              <w:t xml:space="preserve"> </w:t>
            </w:r>
            <w:proofErr w:type="spellStart"/>
            <w:r>
              <w:rPr>
                <w:lang w:val="es-ES"/>
              </w:rPr>
              <w:t>Rotate</w:t>
            </w:r>
            <w:proofErr w:type="spellEnd"/>
            <w:r>
              <w:rPr>
                <w:lang w:val="es-ES"/>
              </w:rPr>
              <w:t>) cargado en la FPGA</w:t>
            </w:r>
          </w:p>
        </w:tc>
      </w:tr>
    </w:tbl>
    <w:p w14:paraId="6430CCC9" w14:textId="77777777" w:rsidR="00313A8B" w:rsidRDefault="00313A8B" w:rsidP="00A32E5B">
      <w:pPr>
        <w:rPr>
          <w:lang w:val="es-ES"/>
        </w:rPr>
      </w:pPr>
    </w:p>
    <w:p w14:paraId="3F2D177B" w14:textId="77777777" w:rsidR="009E5A9D" w:rsidRPr="00364F65" w:rsidRDefault="009E5A9D" w:rsidP="00A32E5B">
      <w:pPr>
        <w:rPr>
          <w:lang w:val="es-ES"/>
        </w:rPr>
      </w:pPr>
    </w:p>
    <w:p w14:paraId="3FEAA911" w14:textId="77777777" w:rsidR="005E6A2B" w:rsidRDefault="00810954" w:rsidP="00A32E5B">
      <w:pPr>
        <w:rPr>
          <w:lang w:val="es-ES"/>
        </w:rPr>
      </w:pPr>
      <w:r>
        <w:rPr>
          <w:noProof/>
        </w:rPr>
        <w:lastRenderedPageBreak/>
        <w:drawing>
          <wp:inline distT="0" distB="0" distL="0" distR="0" wp14:anchorId="1B3B506C" wp14:editId="4D890B96">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2864D3C8" w14:textId="62CE6A80" w:rsidR="003077E4" w:rsidRPr="00536ED5" w:rsidDel="00D74E7C" w:rsidRDefault="00C17D03" w:rsidP="00A32E5B">
      <w:pPr>
        <w:rPr>
          <w:del w:id="6496" w:author="Maribel" w:date="2018-05-29T18:34:00Z"/>
          <w:b/>
          <w:sz w:val="28"/>
          <w:lang w:val="es-ES"/>
          <w:rPrChange w:id="6497" w:author="Maribel" w:date="2018-05-29T18:34:00Z">
            <w:rPr>
              <w:del w:id="6498" w:author="Maribel" w:date="2018-05-29T18:34:00Z"/>
              <w:b/>
              <w:lang w:val="es-ES"/>
            </w:rPr>
          </w:rPrChange>
        </w:rPr>
      </w:pPr>
      <w:del w:id="6499" w:author="Maribel" w:date="2018-05-29T18:34:00Z">
        <w:r w:rsidRPr="00536ED5" w:rsidDel="00D74E7C">
          <w:rPr>
            <w:b/>
            <w:sz w:val="28"/>
            <w:lang w:val="es-ES"/>
            <w:rPrChange w:id="6500" w:author="Maribel" w:date="2018-05-29T18:34:00Z">
              <w:rPr>
                <w:b/>
                <w:lang w:val="es-ES"/>
              </w:rPr>
            </w:rPrChange>
          </w:rPr>
          <w:delText>DIY</w:delText>
        </w:r>
      </w:del>
    </w:p>
    <w:p w14:paraId="3F1D7AFF" w14:textId="23D8A59D" w:rsidR="009D32ED" w:rsidRPr="00536ED5" w:rsidDel="00D74E7C" w:rsidRDefault="009D32ED" w:rsidP="009D32ED">
      <w:pPr>
        <w:rPr>
          <w:del w:id="6501" w:author="Maribel" w:date="2018-05-29T18:34:00Z"/>
          <w:b/>
          <w:sz w:val="28"/>
          <w:lang w:val="es-ES"/>
          <w:rPrChange w:id="6502" w:author="Maribel" w:date="2018-05-29T18:34:00Z">
            <w:rPr>
              <w:del w:id="6503" w:author="Maribel" w:date="2018-05-29T18:34:00Z"/>
              <w:b/>
              <w:lang w:val="es-ES"/>
            </w:rPr>
          </w:rPrChange>
        </w:rPr>
      </w:pPr>
      <w:del w:id="6504" w:author="Maribel" w:date="2018-05-29T18:34:00Z">
        <w:r w:rsidRPr="00536ED5" w:rsidDel="00D74E7C">
          <w:rPr>
            <w:b/>
            <w:sz w:val="28"/>
            <w:lang w:val="es-ES"/>
            <w:rPrChange w:id="6505" w:author="Maribel" w:date="2018-05-29T18:34:00Z">
              <w:rPr>
                <w:b/>
                <w:lang w:val="es-ES"/>
              </w:rPr>
            </w:rPrChange>
          </w:rPr>
          <w:delText>Compra de materiales (*** listar)</w:delText>
        </w:r>
      </w:del>
    </w:p>
    <w:p w14:paraId="69044C38" w14:textId="49564E34" w:rsidR="009D32ED" w:rsidRPr="00536ED5" w:rsidDel="00D74E7C" w:rsidRDefault="009D32ED">
      <w:pPr>
        <w:ind w:left="360"/>
        <w:rPr>
          <w:del w:id="6506" w:author="Maribel" w:date="2018-05-29T18:34:00Z"/>
          <w:sz w:val="28"/>
          <w:lang w:val="es-ES"/>
          <w:rPrChange w:id="6507" w:author="Maribel" w:date="2018-05-29T18:34:00Z">
            <w:rPr>
              <w:del w:id="6508" w:author="Maribel" w:date="2018-05-29T18:34:00Z"/>
              <w:lang w:val="es-ES"/>
            </w:rPr>
          </w:rPrChange>
        </w:rPr>
        <w:pPrChange w:id="6509" w:author="Maribel" w:date="2018-05-13T19:45:00Z">
          <w:pPr>
            <w:pStyle w:val="Prrafodelista"/>
            <w:numPr>
              <w:numId w:val="1"/>
            </w:numPr>
            <w:ind w:left="1080" w:hanging="360"/>
          </w:pPr>
        </w:pPrChange>
      </w:pPr>
      <w:del w:id="6510" w:author="Maribel" w:date="2018-05-29T18:34:00Z">
        <w:r w:rsidRPr="00536ED5" w:rsidDel="00D74E7C">
          <w:rPr>
            <w:sz w:val="28"/>
            <w:lang w:val="es-ES"/>
            <w:rPrChange w:id="6511" w:author="Maribel" w:date="2018-05-29T18:34:00Z">
              <w:rPr>
                <w:lang w:val="es-ES"/>
              </w:rPr>
            </w:rPrChange>
          </w:rPr>
          <w:delText>Interruptores</w:delText>
        </w:r>
      </w:del>
    </w:p>
    <w:p w14:paraId="64ECFA66" w14:textId="0F02F663" w:rsidR="009D32ED" w:rsidRPr="00536ED5" w:rsidDel="00D74E7C" w:rsidRDefault="009D32ED">
      <w:pPr>
        <w:ind w:left="360"/>
        <w:rPr>
          <w:del w:id="6512" w:author="Maribel" w:date="2018-05-29T18:34:00Z"/>
          <w:sz w:val="28"/>
          <w:lang w:val="es-ES"/>
          <w:rPrChange w:id="6513" w:author="Maribel" w:date="2018-05-29T18:34:00Z">
            <w:rPr>
              <w:del w:id="6514" w:author="Maribel" w:date="2018-05-29T18:34:00Z"/>
              <w:lang w:val="es-ES"/>
            </w:rPr>
          </w:rPrChange>
        </w:rPr>
        <w:pPrChange w:id="6515" w:author="Maribel" w:date="2018-05-13T19:45:00Z">
          <w:pPr>
            <w:pStyle w:val="Prrafodelista"/>
            <w:numPr>
              <w:numId w:val="1"/>
            </w:numPr>
            <w:ind w:left="1080" w:hanging="360"/>
          </w:pPr>
        </w:pPrChange>
      </w:pPr>
      <w:del w:id="6516" w:author="Maribel" w:date="2018-05-29T18:34:00Z">
        <w:r w:rsidRPr="00536ED5" w:rsidDel="00D74E7C">
          <w:rPr>
            <w:sz w:val="28"/>
            <w:lang w:val="es-ES"/>
            <w:rPrChange w:id="6517" w:author="Maribel" w:date="2018-05-29T18:34:00Z">
              <w:rPr>
                <w:lang w:val="es-ES"/>
              </w:rPr>
            </w:rPrChange>
          </w:rPr>
          <w:delText>LEDs</w:delText>
        </w:r>
      </w:del>
    </w:p>
    <w:p w14:paraId="724F1722" w14:textId="7FB2F11A" w:rsidR="009D32ED" w:rsidRPr="00536ED5" w:rsidDel="00D74E7C" w:rsidRDefault="009D32ED">
      <w:pPr>
        <w:ind w:left="360"/>
        <w:rPr>
          <w:del w:id="6518" w:author="Maribel" w:date="2018-05-29T18:34:00Z"/>
          <w:sz w:val="28"/>
          <w:lang w:val="es-ES"/>
          <w:rPrChange w:id="6519" w:author="Maribel" w:date="2018-05-29T18:34:00Z">
            <w:rPr>
              <w:del w:id="6520" w:author="Maribel" w:date="2018-05-29T18:34:00Z"/>
              <w:lang w:val="es-ES"/>
            </w:rPr>
          </w:rPrChange>
        </w:rPr>
        <w:pPrChange w:id="6521" w:author="Maribel" w:date="2018-05-13T19:45:00Z">
          <w:pPr>
            <w:pStyle w:val="Prrafodelista"/>
            <w:numPr>
              <w:numId w:val="1"/>
            </w:numPr>
            <w:ind w:left="1080" w:hanging="360"/>
          </w:pPr>
        </w:pPrChange>
      </w:pPr>
      <w:del w:id="6522" w:author="Maribel" w:date="2018-05-29T18:34:00Z">
        <w:r w:rsidRPr="00536ED5" w:rsidDel="00D74E7C">
          <w:rPr>
            <w:sz w:val="28"/>
            <w:lang w:val="es-ES"/>
            <w:rPrChange w:id="6523" w:author="Maribel" w:date="2018-05-29T18:34:00Z">
              <w:rPr>
                <w:lang w:val="es-ES"/>
              </w:rPr>
            </w:rPrChange>
          </w:rPr>
          <w:delText>Cables (hembra-hembra)</w:delText>
        </w:r>
      </w:del>
    </w:p>
    <w:p w14:paraId="1398248C" w14:textId="21F50D92" w:rsidR="00D64ED4" w:rsidRPr="00536ED5" w:rsidDel="00D64ED4" w:rsidRDefault="009D32ED" w:rsidP="00D64ED4">
      <w:pPr>
        <w:rPr>
          <w:del w:id="6524" w:author="Maribel" w:date="2018-05-13T19:44:00Z"/>
          <w:sz w:val="28"/>
          <w:lang w:val="es-ES"/>
          <w:rPrChange w:id="6525" w:author="Maribel" w:date="2018-05-29T18:34:00Z">
            <w:rPr>
              <w:del w:id="6526" w:author="Maribel" w:date="2018-05-13T19:44:00Z"/>
              <w:lang w:val="es-ES"/>
            </w:rPr>
          </w:rPrChange>
        </w:rPr>
      </w:pPr>
      <w:del w:id="6527" w:author="Maribel" w:date="2018-05-29T18:34:00Z">
        <w:r w:rsidRPr="00536ED5" w:rsidDel="00D74E7C">
          <w:rPr>
            <w:sz w:val="28"/>
            <w:lang w:val="es-ES"/>
            <w:rPrChange w:id="6528" w:author="Maribel" w:date="2018-05-29T18:34:00Z">
              <w:rPr>
                <w:lang w:val="es-ES"/>
              </w:rPr>
            </w:rPrChange>
          </w:rPr>
          <w:delText>Resistencias</w:delText>
        </w:r>
      </w:del>
    </w:p>
    <w:p w14:paraId="6C2DEDC8" w14:textId="3C6BFF9C" w:rsidR="009D32ED" w:rsidRPr="00D64ED4" w:rsidRDefault="00C17D03">
      <w:pPr>
        <w:pStyle w:val="Prrafodelista"/>
        <w:numPr>
          <w:ilvl w:val="1"/>
          <w:numId w:val="5"/>
        </w:numPr>
        <w:rPr>
          <w:b/>
          <w:lang w:val="es-ES"/>
          <w:rPrChange w:id="6529" w:author="Maribel" w:date="2018-05-13T19:45:00Z">
            <w:rPr>
              <w:lang w:val="es-ES"/>
            </w:rPr>
          </w:rPrChange>
        </w:rPr>
        <w:pPrChange w:id="6530" w:author="Maribel" w:date="2018-05-27T23:43:00Z">
          <w:pPr/>
        </w:pPrChange>
      </w:pPr>
      <w:r w:rsidRPr="00536ED5">
        <w:rPr>
          <w:b/>
          <w:sz w:val="28"/>
          <w:lang w:val="es-ES"/>
          <w:rPrChange w:id="6531" w:author="Maribel" w:date="2018-05-29T18:34:00Z">
            <w:rPr>
              <w:lang w:val="es-ES"/>
            </w:rPr>
          </w:rPrChange>
        </w:rPr>
        <w:t>Impresión piezas 3</w:t>
      </w:r>
      <w:ins w:id="6532" w:author="Maribel" w:date="2018-05-29T18:34:00Z">
        <w:r w:rsidR="00536ED5" w:rsidRPr="00536ED5">
          <w:rPr>
            <w:b/>
            <w:sz w:val="28"/>
            <w:lang w:val="es-ES"/>
            <w:rPrChange w:id="6533" w:author="Maribel" w:date="2018-05-29T18:34:00Z">
              <w:rPr>
                <w:b/>
                <w:lang w:val="es-ES"/>
              </w:rPr>
            </w:rPrChange>
          </w:rPr>
          <w:t>D</w:t>
        </w:r>
      </w:ins>
      <w:del w:id="6534" w:author="Maribel" w:date="2018-05-29T18:34:00Z">
        <w:r w:rsidRPr="00D64ED4" w:rsidDel="00536ED5">
          <w:rPr>
            <w:b/>
            <w:lang w:val="es-ES"/>
            <w:rPrChange w:id="6535" w:author="Maribel" w:date="2018-05-13T19:45:00Z">
              <w:rPr>
                <w:lang w:val="es-ES"/>
              </w:rPr>
            </w:rPrChange>
          </w:rPr>
          <w:delText>D</w:delText>
        </w:r>
        <w:r w:rsidR="00463D55" w:rsidRPr="00D64ED4" w:rsidDel="00536ED5">
          <w:rPr>
            <w:b/>
            <w:lang w:val="es-ES"/>
            <w:rPrChange w:id="6536" w:author="Maribel" w:date="2018-05-13T19:45:00Z">
              <w:rPr>
                <w:lang w:val="es-ES"/>
              </w:rPr>
            </w:rPrChange>
          </w:rPr>
          <w:delText xml:space="preserve"> (*** poner planos)</w:delText>
        </w:r>
      </w:del>
    </w:p>
    <w:p w14:paraId="3907F89C" w14:textId="4FBDA239" w:rsidR="00EA7DFD" w:rsidRDefault="00EA7DFD" w:rsidP="009D32ED">
      <w:pPr>
        <w:rPr>
          <w:lang w:val="es-ES"/>
        </w:rPr>
      </w:pPr>
      <w:r>
        <w:rPr>
          <w:lang w:val="es-ES"/>
        </w:rPr>
        <w:t xml:space="preserve">La comunidad FPGA </w:t>
      </w:r>
      <w:proofErr w:type="spellStart"/>
      <w:r>
        <w:rPr>
          <w:lang w:val="es-ES"/>
        </w:rPr>
        <w:t>Wars</w:t>
      </w:r>
      <w:proofErr w:type="spellEnd"/>
      <w:r>
        <w:rPr>
          <w:lang w:val="es-ES"/>
        </w:rPr>
        <w:t xml:space="preserve"> </w:t>
      </w:r>
      <w:ins w:id="6537" w:author="Maribel" w:date="2018-05-29T18:36:00Z">
        <w:r w:rsidR="00405518">
          <w:rPr>
            <w:lang w:val="es-ES"/>
          </w:rPr>
          <w:t xml:space="preserve">pone a disposición de cualquier persona interesada </w:t>
        </w:r>
      </w:ins>
      <w:del w:id="6538" w:author="Maribel" w:date="2018-05-29T18:35:00Z">
        <w:r w:rsidDel="00405518">
          <w:rPr>
            <w:lang w:val="es-ES"/>
          </w:rPr>
          <w:delText xml:space="preserve">tiene </w:delText>
        </w:r>
      </w:del>
      <w:r>
        <w:rPr>
          <w:lang w:val="es-ES"/>
        </w:rPr>
        <w:t xml:space="preserve">un repositorio con piezas 3D que se pueden usar </w:t>
      </w:r>
      <w:ins w:id="6539" w:author="Maribel" w:date="2018-05-29T18:36:00Z">
        <w:r w:rsidR="00405518">
          <w:rPr>
            <w:lang w:val="es-ES"/>
          </w:rPr>
          <w:t xml:space="preserve">para ensamblar </w:t>
        </w:r>
      </w:ins>
      <w:del w:id="6540" w:author="Maribel" w:date="2018-05-29T18:36:00Z">
        <w:r w:rsidDel="00405518">
          <w:rPr>
            <w:lang w:val="es-ES"/>
          </w:rPr>
          <w:delText xml:space="preserve">para usar </w:delText>
        </w:r>
      </w:del>
      <w:r>
        <w:rPr>
          <w:lang w:val="es-ES"/>
        </w:rPr>
        <w:t>componentes electrónicos de</w:t>
      </w:r>
      <w:ins w:id="6541" w:author="Maribel" w:date="2018-05-29T18:36:00Z">
        <w:r w:rsidR="00405518">
          <w:rPr>
            <w:lang w:val="es-ES"/>
          </w:rPr>
          <w:t xml:space="preserve"> una</w:t>
        </w:r>
      </w:ins>
      <w:r>
        <w:rPr>
          <w:lang w:val="es-ES"/>
        </w:rPr>
        <w:t xml:space="preserve"> </w:t>
      </w:r>
      <w:del w:id="6542" w:author="Maribel" w:date="2018-05-29T18:36:00Z">
        <w:r w:rsidDel="00405518">
          <w:rPr>
            <w:lang w:val="es-ES"/>
          </w:rPr>
          <w:delText xml:space="preserve">forma </w:delText>
        </w:r>
      </w:del>
      <w:ins w:id="6543" w:author="Maribel" w:date="2018-05-29T18:36:00Z">
        <w:r w:rsidR="00405518">
          <w:rPr>
            <w:lang w:val="es-ES"/>
          </w:rPr>
          <w:t>forma</w:t>
        </w:r>
        <w:r w:rsidR="00405518">
          <w:rPr>
            <w:lang w:val="es-ES"/>
          </w:rPr>
          <w:t xml:space="preserve"> </w:t>
        </w:r>
      </w:ins>
      <w:r>
        <w:rPr>
          <w:lang w:val="es-ES"/>
        </w:rPr>
        <w:t xml:space="preserve">más compacta. En este caso, vamos a </w:t>
      </w:r>
      <w:del w:id="6544" w:author="Maribel" w:date="2018-05-29T18:36:00Z">
        <w:r w:rsidDel="00405518">
          <w:rPr>
            <w:lang w:val="es-ES"/>
          </w:rPr>
          <w:delText xml:space="preserve">usar </w:delText>
        </w:r>
      </w:del>
      <w:ins w:id="6545" w:author="Maribel" w:date="2018-05-29T18:36:00Z">
        <w:r w:rsidR="00405518">
          <w:rPr>
            <w:lang w:val="es-ES"/>
          </w:rPr>
          <w:t>imprimir un “</w:t>
        </w:r>
      </w:ins>
      <w:r>
        <w:rPr>
          <w:lang w:val="es-ES"/>
        </w:rPr>
        <w:t>Alhambra-</w:t>
      </w:r>
      <w:proofErr w:type="spellStart"/>
      <w:r>
        <w:rPr>
          <w:lang w:val="es-ES"/>
        </w:rPr>
        <w:t>Switch</w:t>
      </w:r>
      <w:proofErr w:type="spellEnd"/>
      <w:ins w:id="6546" w:author="Maribel" w:date="2018-05-29T18:36:00Z">
        <w:r w:rsidR="00405518">
          <w:rPr>
            <w:lang w:val="es-ES"/>
          </w:rPr>
          <w:t>”</w:t>
        </w:r>
      </w:ins>
      <w:r>
        <w:rPr>
          <w:lang w:val="es-ES"/>
        </w:rPr>
        <w:t xml:space="preserve"> [19], una </w:t>
      </w:r>
      <w:del w:id="6547" w:author="Maribel" w:date="2018-05-29T18:37:00Z">
        <w:r w:rsidDel="00405518">
          <w:rPr>
            <w:lang w:val="es-ES"/>
          </w:rPr>
          <w:delText xml:space="preserve">forma </w:delText>
        </w:r>
      </w:del>
      <w:ins w:id="6548" w:author="Maribel" w:date="2018-05-29T18:37:00Z">
        <w:r w:rsidR="00405518">
          <w:rPr>
            <w:lang w:val="es-ES"/>
          </w:rPr>
          <w:t>manera</w:t>
        </w:r>
        <w:r w:rsidR="00405518">
          <w:rPr>
            <w:lang w:val="es-ES"/>
          </w:rPr>
          <w:t xml:space="preserve"> </w:t>
        </w:r>
      </w:ins>
      <w:r>
        <w:rPr>
          <w:lang w:val="es-ES"/>
        </w:rPr>
        <w:t xml:space="preserve">de </w:t>
      </w:r>
      <w:del w:id="6549" w:author="Maribel" w:date="2018-05-29T18:37:00Z">
        <w:r w:rsidDel="00405518">
          <w:rPr>
            <w:lang w:val="es-ES"/>
          </w:rPr>
          <w:delText xml:space="preserve">juntar </w:delText>
        </w:r>
      </w:del>
      <w:ins w:id="6550" w:author="Maribel" w:date="2018-05-29T18:37:00Z">
        <w:r w:rsidR="00405518">
          <w:rPr>
            <w:lang w:val="es-ES"/>
          </w:rPr>
          <w:t>acoplar</w:t>
        </w:r>
        <w:r w:rsidR="00405518">
          <w:rPr>
            <w:lang w:val="es-ES"/>
          </w:rPr>
          <w:t xml:space="preserve"> </w:t>
        </w:r>
      </w:ins>
      <w:r>
        <w:rPr>
          <w:lang w:val="es-ES"/>
        </w:rPr>
        <w:t>interruptor</w:t>
      </w:r>
      <w:ins w:id="6551" w:author="Maribel" w:date="2018-05-29T18:37:00Z">
        <w:r w:rsidR="00405518">
          <w:rPr>
            <w:lang w:val="es-ES"/>
          </w:rPr>
          <w:t>,</w:t>
        </w:r>
      </w:ins>
      <w:r>
        <w:rPr>
          <w:lang w:val="es-ES"/>
        </w:rPr>
        <w:t xml:space="preserve"> cables y conector en una sola pieza 3D y poder trabajar </w:t>
      </w:r>
      <w:del w:id="6552" w:author="Maribel" w:date="2018-05-29T18:37:00Z">
        <w:r w:rsidDel="00405518">
          <w:rPr>
            <w:lang w:val="es-ES"/>
          </w:rPr>
          <w:delText xml:space="preserve">con él </w:delText>
        </w:r>
      </w:del>
      <w:r>
        <w:rPr>
          <w:lang w:val="es-ES"/>
        </w:rPr>
        <w:t>con mayor comodidad.</w:t>
      </w:r>
    </w:p>
    <w:p w14:paraId="01D94255" w14:textId="7E6C8842" w:rsidR="00E2596B" w:rsidRDefault="00E2596B" w:rsidP="009D32ED">
      <w:pPr>
        <w:rPr>
          <w:lang w:val="es-ES"/>
        </w:rPr>
      </w:pPr>
      <w:r>
        <w:rPr>
          <w:lang w:val="es-ES"/>
        </w:rPr>
        <w:t xml:space="preserve">Si </w:t>
      </w:r>
      <w:del w:id="6553" w:author="Maribel" w:date="2018-05-29T18:37:00Z">
        <w:r w:rsidDel="00405518">
          <w:rPr>
            <w:lang w:val="es-ES"/>
          </w:rPr>
          <w:delText xml:space="preserve">necesitas </w:delText>
        </w:r>
      </w:del>
      <w:ins w:id="6554" w:author="Maribel" w:date="2018-05-29T18:37:00Z">
        <w:r w:rsidR="00405518">
          <w:rPr>
            <w:lang w:val="es-ES"/>
          </w:rPr>
          <w:t>es necesario</w:t>
        </w:r>
        <w:r w:rsidR="00405518">
          <w:rPr>
            <w:lang w:val="es-ES"/>
          </w:rPr>
          <w:t xml:space="preserve"> </w:t>
        </w:r>
      </w:ins>
      <w:r>
        <w:rPr>
          <w:lang w:val="es-ES"/>
        </w:rPr>
        <w:t xml:space="preserve">modificar la pieza porque, por ejemplo, </w:t>
      </w:r>
      <w:del w:id="6555" w:author="Maribel" w:date="2018-05-29T18:37:00Z">
        <w:r w:rsidDel="00405518">
          <w:rPr>
            <w:lang w:val="es-ES"/>
          </w:rPr>
          <w:delText xml:space="preserve">tu </w:delText>
        </w:r>
      </w:del>
      <w:ins w:id="6556" w:author="Maribel" w:date="2018-05-29T18:37:00Z">
        <w:r w:rsidR="00405518">
          <w:rPr>
            <w:lang w:val="es-ES"/>
          </w:rPr>
          <w:t>nuestro</w:t>
        </w:r>
        <w:r w:rsidR="00405518">
          <w:rPr>
            <w:lang w:val="es-ES"/>
          </w:rPr>
          <w:t xml:space="preserve"> </w:t>
        </w:r>
      </w:ins>
      <w:r>
        <w:rPr>
          <w:lang w:val="es-ES"/>
        </w:rPr>
        <w:t>interruptor sea diferente</w:t>
      </w:r>
      <w:ins w:id="6557" w:author="Maribel" w:date="2018-05-29T18:37:00Z">
        <w:r w:rsidR="00405518">
          <w:rPr>
            <w:lang w:val="es-ES"/>
          </w:rPr>
          <w:t xml:space="preserve"> al documentado en el repositorio</w:t>
        </w:r>
      </w:ins>
      <w:r>
        <w:rPr>
          <w:lang w:val="es-ES"/>
        </w:rPr>
        <w:t xml:space="preserve">, siempre </w:t>
      </w:r>
      <w:del w:id="6558" w:author="Maribel" w:date="2018-05-29T18:37:00Z">
        <w:r w:rsidDel="00405518">
          <w:rPr>
            <w:lang w:val="es-ES"/>
          </w:rPr>
          <w:delText>puedes</w:delText>
        </w:r>
      </w:del>
      <w:ins w:id="6559" w:author="Maribel" w:date="2018-05-29T18:37:00Z">
        <w:r w:rsidR="00405518">
          <w:rPr>
            <w:lang w:val="es-ES"/>
          </w:rPr>
          <w:t>podemos</w:t>
        </w:r>
      </w:ins>
      <w:del w:id="6560" w:author="Maribel" w:date="2018-05-29T18:37:00Z">
        <w:r w:rsidDel="00405518">
          <w:rPr>
            <w:lang w:val="es-ES"/>
          </w:rPr>
          <w:delText xml:space="preserve"> </w:delText>
        </w:r>
      </w:del>
      <w:ins w:id="6561" w:author="Maribel" w:date="2018-05-29T18:37:00Z">
        <w:r w:rsidR="00405518">
          <w:rPr>
            <w:lang w:val="es-ES"/>
          </w:rPr>
          <w:t xml:space="preserve"> </w:t>
        </w:r>
      </w:ins>
      <w:r>
        <w:rPr>
          <w:lang w:val="es-ES"/>
        </w:rPr>
        <w:t xml:space="preserve">editar la pieza en algún programa </w:t>
      </w:r>
      <w:r w:rsidR="00A30753">
        <w:rPr>
          <w:lang w:val="es-ES"/>
        </w:rPr>
        <w:t xml:space="preserve">CAD. Hay opciones con licencia libre o como en este caso, usar </w:t>
      </w:r>
      <w:proofErr w:type="spellStart"/>
      <w:r w:rsidR="00A30753">
        <w:rPr>
          <w:lang w:val="es-ES"/>
        </w:rPr>
        <w:t>SketchUp</w:t>
      </w:r>
      <w:proofErr w:type="spellEnd"/>
      <w:r w:rsidR="00A30753">
        <w:rPr>
          <w:lang w:val="es-ES"/>
        </w:rPr>
        <w:t xml:space="preserve"> de Google</w:t>
      </w:r>
      <w:r w:rsidR="00C12858">
        <w:rPr>
          <w:lang w:val="es-ES"/>
        </w:rPr>
        <w:t xml:space="preserve">, </w:t>
      </w:r>
      <w:ins w:id="6562" w:author="Maribel" w:date="2018-05-29T18:38:00Z">
        <w:r w:rsidR="00405518">
          <w:rPr>
            <w:lang w:val="es-ES"/>
          </w:rPr>
          <w:t>siendo</w:t>
        </w:r>
      </w:ins>
      <w:del w:id="6563" w:author="Maribel" w:date="2018-05-29T18:38:00Z">
        <w:r w:rsidR="00C12858" w:rsidDel="00405518">
          <w:rPr>
            <w:lang w:val="es-ES"/>
          </w:rPr>
          <w:delText>del cual te puedes descargar una versión de prueba</w:delText>
        </w:r>
        <w:r w:rsidR="00A30753" w:rsidDel="00405518">
          <w:rPr>
            <w:lang w:val="es-ES"/>
          </w:rPr>
          <w:delText>. E</w:delText>
        </w:r>
      </w:del>
      <w:ins w:id="6564" w:author="Maribel" w:date="2018-05-29T18:38:00Z">
        <w:r w:rsidR="00405518">
          <w:rPr>
            <w:lang w:val="es-ES"/>
          </w:rPr>
          <w:t xml:space="preserve"> e</w:t>
        </w:r>
      </w:ins>
      <w:r w:rsidR="00A30753">
        <w:rPr>
          <w:lang w:val="es-ES"/>
        </w:rPr>
        <w:t>ste último</w:t>
      </w:r>
      <w:del w:id="6565" w:author="Maribel" w:date="2018-05-29T18:38:00Z">
        <w:r w:rsidR="00A30753" w:rsidDel="00405518">
          <w:rPr>
            <w:lang w:val="es-ES"/>
          </w:rPr>
          <w:delText xml:space="preserve"> es </w:delText>
        </w:r>
      </w:del>
      <w:ins w:id="6566" w:author="Maribel" w:date="2018-05-29T18:38:00Z">
        <w:r w:rsidR="00405518">
          <w:rPr>
            <w:lang w:val="es-ES"/>
          </w:rPr>
          <w:t xml:space="preserve"> </w:t>
        </w:r>
      </w:ins>
      <w:r w:rsidR="00A30753">
        <w:rPr>
          <w:lang w:val="es-ES"/>
        </w:rPr>
        <w:t>muy fácil de usar</w:t>
      </w:r>
      <w:r w:rsidR="00C00293">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14:paraId="4EB4B459" w14:textId="77777777" w:rsidTr="00342AA8">
        <w:tc>
          <w:tcPr>
            <w:tcW w:w="9350" w:type="dxa"/>
          </w:tcPr>
          <w:p w14:paraId="06D25933" w14:textId="77777777" w:rsidR="00C00293" w:rsidRDefault="00C00293" w:rsidP="00342AA8">
            <w:pPr>
              <w:jc w:val="center"/>
              <w:rPr>
                <w:lang w:val="es-ES"/>
              </w:rPr>
            </w:pPr>
            <w:r>
              <w:rPr>
                <w:noProof/>
              </w:rPr>
              <w:lastRenderedPageBreak/>
              <w:drawing>
                <wp:inline distT="0" distB="0" distL="0" distR="0" wp14:anchorId="1D8E56DB" wp14:editId="78A6CF78">
                  <wp:extent cx="5756744" cy="278932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56744" cy="2789327"/>
                          </a:xfrm>
                          <a:prstGeom prst="rect">
                            <a:avLst/>
                          </a:prstGeom>
                          <a:noFill/>
                          <a:ln>
                            <a:noFill/>
                          </a:ln>
                        </pic:spPr>
                      </pic:pic>
                    </a:graphicData>
                  </a:graphic>
                </wp:inline>
              </w:drawing>
            </w:r>
          </w:p>
        </w:tc>
      </w:tr>
      <w:tr w:rsidR="00C00293" w:rsidRPr="00B937CA" w14:paraId="588FC53A" w14:textId="77777777" w:rsidTr="00342AA8">
        <w:tc>
          <w:tcPr>
            <w:tcW w:w="9350" w:type="dxa"/>
          </w:tcPr>
          <w:p w14:paraId="05779B5C" w14:textId="1439C71F" w:rsidR="00C00293" w:rsidRDefault="00C00293" w:rsidP="00342AA8">
            <w:pPr>
              <w:jc w:val="center"/>
              <w:rPr>
                <w:lang w:val="es-ES"/>
              </w:rPr>
            </w:pPr>
            <w:r>
              <w:rPr>
                <w:lang w:val="es-ES"/>
              </w:rPr>
              <w:t>Modelo en 3D</w:t>
            </w:r>
            <w:ins w:id="6567" w:author="Maribel" w:date="2018-05-29T18:38:00Z">
              <w:r w:rsidR="00405518">
                <w:rPr>
                  <w:lang w:val="es-ES"/>
                </w:rPr>
                <w:t xml:space="preserve"> en </w:t>
              </w:r>
              <w:proofErr w:type="spellStart"/>
              <w:r w:rsidR="00405518">
                <w:rPr>
                  <w:lang w:val="es-ES"/>
                </w:rPr>
                <w:t>SkecthUp</w:t>
              </w:r>
              <w:proofErr w:type="spellEnd"/>
              <w:r w:rsidR="00405518">
                <w:rPr>
                  <w:lang w:val="es-ES"/>
                </w:rPr>
                <w:t xml:space="preserve"> de Google</w:t>
              </w:r>
            </w:ins>
            <w:r>
              <w:rPr>
                <w:lang w:val="es-ES"/>
              </w:rPr>
              <w:t xml:space="preserve"> listo para imprimir</w:t>
            </w:r>
          </w:p>
        </w:tc>
      </w:tr>
    </w:tbl>
    <w:p w14:paraId="1E8E33BD" w14:textId="77777777" w:rsidR="00C00293" w:rsidDel="00C34225" w:rsidRDefault="00C00293" w:rsidP="009D32ED">
      <w:pPr>
        <w:rPr>
          <w:del w:id="6568" w:author="Maribel" w:date="2018-05-29T18:40:00Z"/>
          <w:lang w:val="es-ES"/>
        </w:rPr>
      </w:pPr>
    </w:p>
    <w:p w14:paraId="5063A231" w14:textId="523C9F37" w:rsidR="00C00293" w:rsidDel="00C34225" w:rsidRDefault="00C00293" w:rsidP="009D32ED">
      <w:pPr>
        <w:rPr>
          <w:del w:id="6569" w:author="Maribel" w:date="2018-05-29T18:40:00Z"/>
          <w:lang w:val="es-ES"/>
        </w:rPr>
      </w:pPr>
    </w:p>
    <w:p w14:paraId="06ABC26E" w14:textId="77777777" w:rsidR="00C34225" w:rsidRDefault="00C34225" w:rsidP="00405518">
      <w:pPr>
        <w:rPr>
          <w:ins w:id="6570" w:author="Maribel" w:date="2018-05-29T18:40:00Z"/>
          <w:lang w:val="es-ES"/>
        </w:rPr>
      </w:pPr>
    </w:p>
    <w:p w14:paraId="1952050C" w14:textId="7AB4D712" w:rsidR="00A30753" w:rsidDel="00405518" w:rsidRDefault="00C12858" w:rsidP="00405518">
      <w:pPr>
        <w:rPr>
          <w:del w:id="6571" w:author="Maribel" w:date="2018-05-29T18:39:00Z"/>
          <w:lang w:val="es-ES"/>
        </w:rPr>
        <w:pPrChange w:id="6572" w:author="Maribel" w:date="2018-05-29T18:39:00Z">
          <w:pPr/>
        </w:pPrChange>
      </w:pPr>
      <w:r>
        <w:rPr>
          <w:lang w:val="es-ES"/>
        </w:rPr>
        <w:t>Una vez que tienes tu modelo listo, solo tienes que exportarlo a STL o OBJ según tu impresora Para ello,</w:t>
      </w:r>
      <w:r w:rsidR="00754AA0">
        <w:rPr>
          <w:lang w:val="es-ES"/>
        </w:rPr>
        <w:t xml:space="preserve"> necesitamos un plugin</w:t>
      </w:r>
      <w:r w:rsidR="0043791D">
        <w:rPr>
          <w:lang w:val="es-ES"/>
        </w:rPr>
        <w:t xml:space="preserve"> que descargamos desde la </w:t>
      </w:r>
      <w:proofErr w:type="spellStart"/>
      <w:r w:rsidR="0043791D">
        <w:rPr>
          <w:lang w:val="es-ES"/>
        </w:rPr>
        <w:t>Extension</w:t>
      </w:r>
      <w:proofErr w:type="spellEnd"/>
      <w:r w:rsidR="0043791D">
        <w:rPr>
          <w:lang w:val="es-ES"/>
        </w:rPr>
        <w:t xml:space="preserve"> </w:t>
      </w:r>
      <w:proofErr w:type="spellStart"/>
      <w:r w:rsidR="0043791D">
        <w:rPr>
          <w:lang w:val="es-ES"/>
        </w:rPr>
        <w:t>Warehouse</w:t>
      </w:r>
      <w:proofErr w:type="spellEnd"/>
      <w:r w:rsidR="0043791D">
        <w:rPr>
          <w:lang w:val="es-ES"/>
        </w:rPr>
        <w:t xml:space="preserve"> de </w:t>
      </w:r>
      <w:proofErr w:type="spellStart"/>
      <w:r w:rsidR="0043791D">
        <w:rPr>
          <w:lang w:val="es-ES"/>
        </w:rPr>
        <w:t>Sket</w:t>
      </w:r>
      <w:del w:id="6573" w:author="Maribel" w:date="2018-05-29T18:39:00Z">
        <w:r w:rsidR="0043791D" w:rsidDel="00C431A0">
          <w:rPr>
            <w:lang w:val="es-ES"/>
          </w:rPr>
          <w:delText>c</w:delText>
        </w:r>
      </w:del>
      <w:ins w:id="6574" w:author="Maribel" w:date="2018-05-29T18:39:00Z">
        <w:r w:rsidR="00C431A0">
          <w:rPr>
            <w:lang w:val="es-ES"/>
          </w:rPr>
          <w:t>ch</w:t>
        </w:r>
      </w:ins>
      <w:ins w:id="6575" w:author="Maribel" w:date="2018-05-29T18:40:00Z">
        <w:r w:rsidR="00156AC9">
          <w:rPr>
            <w:lang w:val="es-ES"/>
          </w:rPr>
          <w:t>Up</w:t>
        </w:r>
        <w:proofErr w:type="spellEnd"/>
        <w:r w:rsidR="00156AC9">
          <w:rPr>
            <w:lang w:val="es-ES"/>
          </w:rPr>
          <w:t xml:space="preserve">. Cuando la tengamos instalada, estaremos listos para exportar nuestro modelo 3D a formato STL (o el requerido por la impresora) e </w:t>
        </w:r>
        <w:proofErr w:type="spellStart"/>
        <w:r w:rsidR="00156AC9">
          <w:rPr>
            <w:lang w:val="es-ES"/>
          </w:rPr>
          <w:t>imprimir.</w:t>
        </w:r>
      </w:ins>
      <w:del w:id="6576" w:author="Maribel" w:date="2018-05-29T18:40:00Z">
        <w:r w:rsidR="0043791D" w:rsidDel="00156AC9">
          <w:rPr>
            <w:lang w:val="es-ES"/>
          </w:rPr>
          <w:delText>h</w:delText>
        </w:r>
      </w:del>
      <w:del w:id="6577" w:author="Maribel" w:date="2018-05-29T18:39:00Z">
        <w:r w:rsidR="0043791D" w:rsidDel="007307BE">
          <w:rPr>
            <w:lang w:val="es-ES"/>
          </w:rPr>
          <w:delText>u</w:delText>
        </w:r>
        <w:r w:rsidR="0043791D" w:rsidDel="00405518">
          <w:rPr>
            <w:lang w:val="es-ES"/>
          </w:rPr>
          <w:delText>p</w:delText>
        </w:r>
      </w:del>
      <w:del w:id="6578" w:author="Maribel" w:date="2018-05-29T18:38:00Z">
        <w:r w:rsidR="0043791D" w:rsidDel="00405518">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RPr="00405518" w:rsidDel="00405518" w14:paraId="13D0040A" w14:textId="2A11305F" w:rsidTr="007343B4">
        <w:trPr>
          <w:del w:id="6579" w:author="Maribel" w:date="2018-05-29T18:38:00Z"/>
        </w:trPr>
        <w:tc>
          <w:tcPr>
            <w:tcW w:w="5527" w:type="dxa"/>
          </w:tcPr>
          <w:p w14:paraId="43FB5955" w14:textId="1C9EF90F" w:rsidR="000D173F" w:rsidDel="007307BE" w:rsidRDefault="000D173F" w:rsidP="00405518">
            <w:pPr>
              <w:rPr>
                <w:del w:id="6580" w:author="Maribel" w:date="2018-05-29T18:38:00Z"/>
                <w:lang w:val="es-ES"/>
              </w:rPr>
            </w:pPr>
            <w:del w:id="6581" w:author="Maribel" w:date="2018-05-29T18:38:00Z">
              <w:r w:rsidDel="00405518">
                <w:rPr>
                  <w:noProof/>
                </w:rPr>
                <w:drawing>
                  <wp:inline distT="0" distB="0" distL="0" distR="0" wp14:anchorId="32722C79" wp14:editId="6120FDCA">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del>
          </w:p>
          <w:p w14:paraId="19C56C80" w14:textId="28B87718" w:rsidR="007307BE" w:rsidRDefault="007307BE" w:rsidP="00405518">
            <w:pPr>
              <w:rPr>
                <w:ins w:id="6582" w:author="Maribel" w:date="2018-05-29T18:39:00Z"/>
                <w:lang w:val="es-ES"/>
              </w:rPr>
            </w:pPr>
            <w:ins w:id="6583" w:author="Maribel" w:date="2018-05-29T18:39:00Z">
              <w:r>
                <w:rPr>
                  <w:lang w:val="es-ES"/>
                </w:rPr>
                <w:t>kjjj</w:t>
              </w:r>
              <w:proofErr w:type="spellEnd"/>
            </w:ins>
          </w:p>
          <w:p w14:paraId="7A986FA1" w14:textId="6412E580" w:rsidR="007307BE" w:rsidRDefault="007307BE" w:rsidP="00405518">
            <w:pPr>
              <w:rPr>
                <w:ins w:id="6584" w:author="Maribel" w:date="2018-05-29T18:39:00Z"/>
                <w:lang w:val="es-ES"/>
              </w:rPr>
              <w:pPrChange w:id="6585" w:author="Maribel" w:date="2018-05-29T18:39:00Z">
                <w:pPr>
                  <w:jc w:val="center"/>
                </w:pPr>
              </w:pPrChange>
            </w:pPr>
          </w:p>
        </w:tc>
        <w:tc>
          <w:tcPr>
            <w:tcW w:w="3823" w:type="dxa"/>
          </w:tcPr>
          <w:p w14:paraId="44FF5E43" w14:textId="78E5FC69" w:rsidR="000D173F" w:rsidRPr="00405518" w:rsidDel="00405518" w:rsidRDefault="000D173F" w:rsidP="00405518">
            <w:pPr>
              <w:rPr>
                <w:del w:id="6586" w:author="Maribel" w:date="2018-05-29T18:38:00Z"/>
                <w:noProof/>
                <w:lang w:val="es-ES"/>
                <w:rPrChange w:id="6587" w:author="Maribel" w:date="2018-05-29T18:38:00Z">
                  <w:rPr>
                    <w:del w:id="6588" w:author="Maribel" w:date="2018-05-29T18:38:00Z"/>
                    <w:noProof/>
                  </w:rPr>
                </w:rPrChange>
              </w:rPr>
              <w:pPrChange w:id="6589" w:author="Maribel" w:date="2018-05-29T18:39:00Z">
                <w:pPr>
                  <w:jc w:val="center"/>
                </w:pPr>
              </w:pPrChange>
            </w:pPr>
            <w:del w:id="6590" w:author="Maribel" w:date="2018-05-29T18:38:00Z">
              <w:r w:rsidDel="00405518">
                <w:rPr>
                  <w:noProof/>
                </w:rPr>
                <w:drawing>
                  <wp:inline distT="0" distB="0" distL="0" distR="0" wp14:anchorId="49B5146F" wp14:editId="42DDCF4D">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31853" cy="2559480"/>
                            </a:xfrm>
                            <a:prstGeom prst="rect">
                              <a:avLst/>
                            </a:prstGeom>
                          </pic:spPr>
                        </pic:pic>
                      </a:graphicData>
                    </a:graphic>
                  </wp:inline>
                </w:drawing>
              </w:r>
            </w:del>
          </w:p>
        </w:tc>
      </w:tr>
      <w:tr w:rsidR="00BF2730" w:rsidRPr="00B937CA" w:rsidDel="00405518" w14:paraId="3EA9ADDF" w14:textId="4546567E" w:rsidTr="007343B4">
        <w:trPr>
          <w:del w:id="6591" w:author="Maribel" w:date="2018-05-29T18:38:00Z"/>
        </w:trPr>
        <w:tc>
          <w:tcPr>
            <w:tcW w:w="5527" w:type="dxa"/>
          </w:tcPr>
          <w:p w14:paraId="2E37A2FD" w14:textId="70797976" w:rsidR="000D173F" w:rsidDel="00405518" w:rsidRDefault="000D173F" w:rsidP="00405518">
            <w:pPr>
              <w:rPr>
                <w:del w:id="6592" w:author="Maribel" w:date="2018-05-29T18:38:00Z"/>
                <w:lang w:val="es-ES"/>
              </w:rPr>
              <w:pPrChange w:id="6593" w:author="Maribel" w:date="2018-05-29T18:39:00Z">
                <w:pPr>
                  <w:jc w:val="center"/>
                </w:pPr>
              </w:pPrChange>
            </w:pPr>
            <w:del w:id="6594" w:author="Maribel" w:date="2018-05-29T18:38:00Z">
              <w:r w:rsidDel="00405518">
                <w:rPr>
                  <w:lang w:val="es-ES"/>
                </w:rPr>
                <w:delText>Extension Warehouse</w:delText>
              </w:r>
            </w:del>
          </w:p>
        </w:tc>
        <w:tc>
          <w:tcPr>
            <w:tcW w:w="3823" w:type="dxa"/>
          </w:tcPr>
          <w:p w14:paraId="277495F5" w14:textId="7F35929C" w:rsidR="000D173F" w:rsidDel="00405518" w:rsidRDefault="000D173F" w:rsidP="00405518">
            <w:pPr>
              <w:rPr>
                <w:del w:id="6595" w:author="Maribel" w:date="2018-05-29T18:38:00Z"/>
                <w:lang w:val="es-ES"/>
              </w:rPr>
              <w:pPrChange w:id="6596" w:author="Maribel" w:date="2018-05-29T18:39:00Z">
                <w:pPr>
                  <w:jc w:val="center"/>
                </w:pPr>
              </w:pPrChange>
            </w:pPr>
            <w:del w:id="6597" w:author="Maribel" w:date="2018-05-29T18:38:00Z">
              <w:r w:rsidDel="00405518">
                <w:rPr>
                  <w:lang w:val="es-ES"/>
                </w:rPr>
                <w:delText>El plugin se llama SketchUp STL</w:delText>
              </w:r>
            </w:del>
          </w:p>
        </w:tc>
      </w:tr>
    </w:tbl>
    <w:p w14:paraId="0E802400" w14:textId="19BC7F37" w:rsidR="0043791D" w:rsidDel="00405518" w:rsidRDefault="0043791D" w:rsidP="00405518">
      <w:pPr>
        <w:rPr>
          <w:del w:id="6598" w:author="Maribel" w:date="2018-05-29T18:38:00Z"/>
          <w:lang w:val="es-ES"/>
        </w:rPr>
        <w:pPrChange w:id="6599" w:author="Maribel" w:date="2018-05-29T18:39:00Z">
          <w:pPr/>
        </w:pPrChange>
      </w:pPr>
    </w:p>
    <w:p w14:paraId="64F1BB43" w14:textId="37DD84B7" w:rsidR="00623328" w:rsidDel="00405518" w:rsidRDefault="00623328" w:rsidP="00405518">
      <w:pPr>
        <w:rPr>
          <w:del w:id="6600" w:author="Maribel" w:date="2018-05-29T18:38:00Z"/>
          <w:lang w:val="es-ES"/>
        </w:rPr>
        <w:pPrChange w:id="6601" w:author="Maribel" w:date="2018-05-29T18:39:00Z">
          <w:pPr/>
        </w:pPrChange>
      </w:pPr>
    </w:p>
    <w:p w14:paraId="28A9DA13" w14:textId="20497ACE" w:rsidR="00754AA0" w:rsidRDefault="007343B4" w:rsidP="00405518">
      <w:pPr>
        <w:rPr>
          <w:lang w:val="es-ES"/>
        </w:rPr>
        <w:pPrChange w:id="6602" w:author="Maribel" w:date="2018-05-29T18:39:00Z">
          <w:pPr/>
        </w:pPrChange>
      </w:pPr>
      <w:del w:id="6603" w:author="Maribel" w:date="2018-05-29T18:38:00Z">
        <w:r w:rsidDel="00405518">
          <w:rPr>
            <w:lang w:val="es-ES"/>
          </w:rPr>
          <w:delText>U</w:delText>
        </w:r>
      </w:del>
      <w:del w:id="6604" w:author="Maribel" w:date="2018-05-29T18:40:00Z">
        <w:r w:rsidDel="00C431A0">
          <w:rPr>
            <w:lang w:val="es-ES"/>
          </w:rPr>
          <w:delText>na vez tenemos el plugin instalado, p</w:delText>
        </w:r>
        <w:r w:rsidR="00754AA0" w:rsidDel="00C431A0">
          <w:rPr>
            <w:lang w:val="es-ES"/>
          </w:rPr>
          <w:delText xml:space="preserve">ara exportar, nos vamos a </w:delText>
        </w:r>
        <w:r w:rsidR="00754AA0" w:rsidRPr="00754AA0" w:rsidDel="00C431A0">
          <w:rPr>
            <w:i/>
            <w:lang w:val="es-ES"/>
          </w:rPr>
          <w:delText>File &gt; Export</w:delText>
        </w:r>
        <w:r w:rsidR="00830207" w:rsidDel="00C431A0">
          <w:rPr>
            <w:i/>
            <w:lang w:val="es-ES"/>
          </w:rPr>
          <w:delText xml:space="preserve"> </w:delText>
        </w:r>
        <w:r w:rsidR="00754AA0" w:rsidRPr="00754AA0" w:rsidDel="00C431A0">
          <w:rPr>
            <w:i/>
            <w:lang w:val="es-ES"/>
          </w:rPr>
          <w:delText>STL</w:delText>
        </w:r>
        <w:r w:rsidR="006E4B00" w:rsidDel="00C431A0">
          <w:rPr>
            <w:lang w:val="es-ES"/>
          </w:rPr>
          <w:delText xml:space="preserve"> y cuando aparezca el cuadro de diálogo, configuramos según nuestras preferencias</w:delText>
        </w:r>
        <w:r w:rsidR="0061169E" w:rsidRPr="0061169E" w:rsidDel="00C431A0">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Del="000168BB" w14:paraId="34D11E27" w14:textId="4A53C7D0" w:rsidTr="00D97B1D">
        <w:trPr>
          <w:del w:id="6605" w:author="Maribel" w:date="2018-05-29T18:40:00Z"/>
        </w:trPr>
        <w:tc>
          <w:tcPr>
            <w:tcW w:w="5274" w:type="dxa"/>
          </w:tcPr>
          <w:p w14:paraId="171FD17D" w14:textId="2FAEDFB6" w:rsidR="0074483A" w:rsidDel="000168BB" w:rsidRDefault="0074483A" w:rsidP="00830207">
            <w:pPr>
              <w:jc w:val="center"/>
              <w:rPr>
                <w:del w:id="6606" w:author="Maribel" w:date="2018-05-29T18:40:00Z"/>
                <w:lang w:val="es-ES"/>
              </w:rPr>
            </w:pPr>
            <w:del w:id="6607" w:author="Maribel" w:date="2018-05-29T18:40:00Z">
              <w:r w:rsidDel="000168BB">
                <w:rPr>
                  <w:noProof/>
                </w:rPr>
                <w:drawing>
                  <wp:inline distT="0" distB="0" distL="0" distR="0" wp14:anchorId="526682CE" wp14:editId="41B4FDC4">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076" w:type="dxa"/>
          </w:tcPr>
          <w:p w14:paraId="3AB45FEF" w14:textId="58BC4945" w:rsidR="0074483A" w:rsidDel="000168BB" w:rsidRDefault="0074483A" w:rsidP="00830207">
            <w:pPr>
              <w:jc w:val="center"/>
              <w:rPr>
                <w:del w:id="6608" w:author="Maribel" w:date="2018-05-29T18:40:00Z"/>
                <w:noProof/>
              </w:rPr>
            </w:pPr>
            <w:del w:id="6609" w:author="Maribel" w:date="2018-05-29T18:40:00Z">
              <w:r w:rsidDel="000168BB">
                <w:rPr>
                  <w:noProof/>
                </w:rPr>
                <w:drawing>
                  <wp:inline distT="0" distB="0" distL="0" distR="0" wp14:anchorId="57781561" wp14:editId="34D90786">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66974" cy="1140399"/>
                            </a:xfrm>
                            <a:prstGeom prst="rect">
                              <a:avLst/>
                            </a:prstGeom>
                          </pic:spPr>
                        </pic:pic>
                      </a:graphicData>
                    </a:graphic>
                  </wp:inline>
                </w:drawing>
              </w:r>
            </w:del>
          </w:p>
        </w:tc>
      </w:tr>
      <w:tr w:rsidR="0074483A" w:rsidRPr="00B937CA" w:rsidDel="000168BB" w14:paraId="3A5915F3" w14:textId="1E053A4C" w:rsidTr="00D97B1D">
        <w:trPr>
          <w:del w:id="6610" w:author="Maribel" w:date="2018-05-29T18:40:00Z"/>
        </w:trPr>
        <w:tc>
          <w:tcPr>
            <w:tcW w:w="5274" w:type="dxa"/>
          </w:tcPr>
          <w:p w14:paraId="557E9F33" w14:textId="0B25580C" w:rsidR="0074483A" w:rsidRPr="00830207" w:rsidDel="000168BB" w:rsidRDefault="0074483A" w:rsidP="00830207">
            <w:pPr>
              <w:jc w:val="center"/>
              <w:rPr>
                <w:del w:id="6611" w:author="Maribel" w:date="2018-05-29T18:40:00Z"/>
                <w:lang w:val="es-ES"/>
              </w:rPr>
            </w:pPr>
            <w:del w:id="6612" w:author="Maribel" w:date="2018-05-29T18:40:00Z">
              <w:r w:rsidRPr="00830207" w:rsidDel="000168BB">
                <w:rPr>
                  <w:lang w:val="es-ES"/>
                </w:rPr>
                <w:delText>File &gt; Export STL</w:delText>
              </w:r>
            </w:del>
          </w:p>
        </w:tc>
        <w:tc>
          <w:tcPr>
            <w:tcW w:w="4076" w:type="dxa"/>
          </w:tcPr>
          <w:p w14:paraId="75AE49FB" w14:textId="1263E998" w:rsidR="0074483A" w:rsidRPr="00830207" w:rsidDel="000168BB" w:rsidRDefault="0074483A" w:rsidP="00830207">
            <w:pPr>
              <w:jc w:val="center"/>
              <w:rPr>
                <w:del w:id="6613" w:author="Maribel" w:date="2018-05-29T18:40:00Z"/>
                <w:lang w:val="es-ES"/>
              </w:rPr>
            </w:pPr>
            <w:del w:id="6614" w:author="Maribel" w:date="2018-05-29T18:40:00Z">
              <w:r w:rsidDel="000168BB">
                <w:rPr>
                  <w:lang w:val="es-ES"/>
                </w:rPr>
                <w:delText>En el cuadro de diálogo configuramos según nuestras preferencias</w:delText>
              </w:r>
            </w:del>
          </w:p>
        </w:tc>
      </w:tr>
    </w:tbl>
    <w:p w14:paraId="06ABD72F" w14:textId="77777777" w:rsidR="00830207" w:rsidDel="000168BB" w:rsidRDefault="00830207" w:rsidP="009D32ED">
      <w:pPr>
        <w:rPr>
          <w:del w:id="6615" w:author="Maribel" w:date="2018-05-29T18:41:00Z"/>
          <w:lang w:val="es-ES"/>
        </w:rPr>
      </w:pPr>
    </w:p>
    <w:p w14:paraId="096AD9A1" w14:textId="0E2BCCBC" w:rsidR="0061169E" w:rsidRPr="00EA7DFD" w:rsidDel="000168BB" w:rsidRDefault="00F7479B" w:rsidP="009D32ED">
      <w:pPr>
        <w:rPr>
          <w:del w:id="6616" w:author="Maribel" w:date="2018-05-29T18:41:00Z"/>
          <w:lang w:val="es-ES"/>
        </w:rPr>
      </w:pPr>
      <w:del w:id="6617" w:author="Maribel" w:date="2018-05-29T18:41:00Z">
        <w:r w:rsidDel="000168BB">
          <w:rPr>
            <w:lang w:val="es-ES"/>
          </w:rPr>
          <w:delText xml:space="preserve">Solo queda imprimir las piezas </w:delText>
        </w:r>
        <w:r w:rsidRPr="00F7479B" w:rsidDel="000168BB">
          <w:rPr>
            <mc:AlternateContent>
              <mc:Choice Requires="w16se"/>
              <mc:Fallback>
                <w:rFonts w:ascii="Segoe UI Emoji" w:eastAsia="Segoe UI Emoji" w:hAnsi="Segoe UI Emoji" w:cs="Segoe UI Emoji"/>
              </mc:Fallback>
            </mc:AlternateContent>
            <w:lang w:val="es-ES"/>
          </w:rPr>
          <mc:AlternateContent>
            <mc:Choice Requires="w16se">
              <w16se:symEx w16se:font="Segoe UI Emoji" w16se:char="1F60A"/>
            </mc:Choice>
            <mc:Fallback>
              <w:delText>😊</w:delText>
            </mc:Fallback>
          </mc:AlternateContent>
        </w:r>
        <w:r w:rsidDel="000168BB">
          <w:rPr>
            <w:lang w:val="es-ES"/>
          </w:rPr>
          <w:delText>.</w:delText>
        </w:r>
      </w:del>
    </w:p>
    <w:p w14:paraId="632BA7C3" w14:textId="77777777" w:rsidR="00463D55" w:rsidRPr="00FC5D84" w:rsidRDefault="00463D55" w:rsidP="009D32ED">
      <w:pPr>
        <w:rPr>
          <w:b/>
          <w:lang w:val="es-ES"/>
        </w:rPr>
      </w:pPr>
      <w:r w:rsidRPr="00FC5D84">
        <w:rPr>
          <w:b/>
          <w:lang w:val="es-ES"/>
        </w:rPr>
        <w:t>Soldadura de los interruptores a las piezas 3D con cables</w:t>
      </w:r>
    </w:p>
    <w:p w14:paraId="1CCFDF79" w14:textId="1BE7CE44" w:rsidR="00463D55" w:rsidDel="00571CDD" w:rsidRDefault="00463D55" w:rsidP="009D32ED">
      <w:pPr>
        <w:rPr>
          <w:del w:id="6618" w:author="Maribel" w:date="2018-05-29T18:42:00Z"/>
          <w:lang w:val="es-ES"/>
        </w:rPr>
      </w:pPr>
      <w:del w:id="6619" w:author="Maribel" w:date="2018-05-29T18:42:00Z">
        <w:r w:rsidDel="00571CDD">
          <w:rPr>
            <w:lang w:val="es-ES"/>
          </w:rPr>
          <w:delText>Hay varias formas de hacerlo. Yo estuve probando varias y al final me quedé con la que me parecía más cómoda.</w:delText>
        </w:r>
      </w:del>
    </w:p>
    <w:p w14:paraId="6DBCF38E" w14:textId="0CF62A01" w:rsidR="00463D55" w:rsidRPr="009A275F" w:rsidRDefault="00463D55" w:rsidP="009D32ED">
      <w:pPr>
        <w:rPr>
          <w:i/>
          <w:lang w:val="es-ES"/>
        </w:rPr>
      </w:pPr>
      <w:r w:rsidRPr="009A275F">
        <w:rPr>
          <w:i/>
          <w:lang w:val="es-ES"/>
        </w:rPr>
        <w:t xml:space="preserve">Nota: depende de las características del interruptor habrá que soldar de una forma o de otra. Por ejemplo, </w:t>
      </w:r>
      <w:del w:id="6620" w:author="Maribel" w:date="2018-05-29T18:43:00Z">
        <w:r w:rsidRPr="009A275F" w:rsidDel="00571CDD">
          <w:rPr>
            <w:i/>
            <w:lang w:val="es-ES"/>
          </w:rPr>
          <w:delText xml:space="preserve">hay </w:delText>
        </w:r>
      </w:del>
      <w:ins w:id="6621" w:author="Maribel" w:date="2018-05-29T18:43:00Z">
        <w:r w:rsidR="00571CDD">
          <w:rPr>
            <w:i/>
            <w:lang w:val="es-ES"/>
          </w:rPr>
          <w:t>existen</w:t>
        </w:r>
        <w:r w:rsidR="00571CDD" w:rsidRPr="009A275F">
          <w:rPr>
            <w:i/>
            <w:lang w:val="es-ES"/>
          </w:rPr>
          <w:t xml:space="preserve"> </w:t>
        </w:r>
      </w:ins>
      <w:r w:rsidRPr="009A275F">
        <w:rPr>
          <w:i/>
          <w:lang w:val="es-ES"/>
        </w:rPr>
        <w:t xml:space="preserve">interruptores deslizantes que tienen seis patillas en </w:t>
      </w:r>
      <w:del w:id="6622" w:author="Maribel" w:date="2018-05-29T18:43:00Z">
        <w:r w:rsidRPr="009A275F" w:rsidDel="00571CDD">
          <w:rPr>
            <w:i/>
            <w:lang w:val="es-ES"/>
          </w:rPr>
          <w:delText xml:space="preserve">vez </w:delText>
        </w:r>
      </w:del>
      <w:ins w:id="6623" w:author="Maribel" w:date="2018-05-29T18:43:00Z">
        <w:r w:rsidR="00571CDD">
          <w:rPr>
            <w:i/>
            <w:lang w:val="es-ES"/>
          </w:rPr>
          <w:t>lugar</w:t>
        </w:r>
        <w:r w:rsidR="00571CDD" w:rsidRPr="009A275F">
          <w:rPr>
            <w:i/>
            <w:lang w:val="es-ES"/>
          </w:rPr>
          <w:t xml:space="preserve"> </w:t>
        </w:r>
      </w:ins>
      <w:r w:rsidRPr="009A275F">
        <w:rPr>
          <w:i/>
          <w:lang w:val="es-ES"/>
        </w:rPr>
        <w:t>de tres. También hay que tener cuidado</w:t>
      </w:r>
      <w:del w:id="6624" w:author="Maribel" w:date="2018-05-29T18:43:00Z">
        <w:r w:rsidRPr="009A275F" w:rsidDel="00571CDD">
          <w:rPr>
            <w:i/>
            <w:lang w:val="es-ES"/>
          </w:rPr>
          <w:delText xml:space="preserve"> de</w:delText>
        </w:r>
      </w:del>
      <w:ins w:id="6625" w:author="Maribel" w:date="2018-05-29T18:43:00Z">
        <w:r w:rsidR="00571CDD">
          <w:rPr>
            <w:i/>
            <w:lang w:val="es-ES"/>
          </w:rPr>
          <w:t xml:space="preserve"> a la hora de</w:t>
        </w:r>
      </w:ins>
      <w:r w:rsidRPr="009A275F">
        <w:rPr>
          <w:i/>
          <w:lang w:val="es-ES"/>
        </w:rPr>
        <w:t xml:space="preserve"> conectar los pines del interruptor con los pines del conector correctos, ya que </w:t>
      </w:r>
      <w:del w:id="6626" w:author="Maribel" w:date="2018-05-29T18:41:00Z">
        <w:r w:rsidRPr="009A275F" w:rsidDel="00A27A58">
          <w:rPr>
            <w:i/>
            <w:lang w:val="es-ES"/>
          </w:rPr>
          <w:delText xml:space="preserve">si no, </w:delText>
        </w:r>
      </w:del>
      <w:r w:rsidRPr="009A275F">
        <w:rPr>
          <w:i/>
          <w:lang w:val="es-ES"/>
        </w:rPr>
        <w:t xml:space="preserve">puede </w:t>
      </w:r>
      <w:ins w:id="6627" w:author="Maribel" w:date="2018-05-29T18:41:00Z">
        <w:r w:rsidR="00A27A58">
          <w:rPr>
            <w:i/>
            <w:lang w:val="es-ES"/>
          </w:rPr>
          <w:t xml:space="preserve">ocurrir </w:t>
        </w:r>
      </w:ins>
      <w:r w:rsidRPr="009A275F">
        <w:rPr>
          <w:i/>
          <w:lang w:val="es-ES"/>
        </w:rPr>
        <w:t xml:space="preserve">que, por ejemplo, el interruptor funcione al revés (cuando debería estar a 1 está a 0 y cuando debería estar a 0 está a 1). </w:t>
      </w:r>
      <w:del w:id="6628" w:author="Maribel" w:date="2018-05-29T18:44:00Z">
        <w:r w:rsidRPr="009A275F" w:rsidDel="00571CDD">
          <w:rPr>
            <w:i/>
            <w:lang w:val="es-ES"/>
          </w:rPr>
          <w:delText xml:space="preserve">Mira </w:delText>
        </w:r>
      </w:del>
      <w:ins w:id="6629" w:author="Maribel" w:date="2018-05-29T18:44:00Z">
        <w:r w:rsidR="00571CDD">
          <w:rPr>
            <w:i/>
            <w:lang w:val="es-ES"/>
          </w:rPr>
          <w:t xml:space="preserve">Es muy recomendable </w:t>
        </w:r>
        <w:r w:rsidR="00C952AD">
          <w:rPr>
            <w:i/>
            <w:lang w:val="es-ES"/>
          </w:rPr>
          <w:t>analizar</w:t>
        </w:r>
        <w:r w:rsidR="00571CDD" w:rsidRPr="009A275F">
          <w:rPr>
            <w:i/>
            <w:lang w:val="es-ES"/>
          </w:rPr>
          <w:t xml:space="preserve"> </w:t>
        </w:r>
      </w:ins>
      <w:r w:rsidRPr="009A275F">
        <w:rPr>
          <w:i/>
          <w:lang w:val="es-ES"/>
        </w:rPr>
        <w:t>bien la hoja de especificacione</w:t>
      </w:r>
      <w:ins w:id="6630" w:author="Maribel" w:date="2018-05-29T18:44:00Z">
        <w:r w:rsidR="00C952AD">
          <w:rPr>
            <w:i/>
            <w:lang w:val="es-ES"/>
          </w:rPr>
          <w:t>s del componente en cuestión.</w:t>
        </w:r>
      </w:ins>
      <w:del w:id="6631" w:author="Maribel" w:date="2018-05-29T18:44:00Z">
        <w:r w:rsidRPr="009A275F" w:rsidDel="00C952AD">
          <w:rPr>
            <w:i/>
            <w:lang w:val="es-ES"/>
          </w:rPr>
          <w:delText>s.</w:delText>
        </w:r>
      </w:del>
    </w:p>
    <w:p w14:paraId="04D87D2F" w14:textId="77777777" w:rsidR="00463D55" w:rsidRDefault="00463D55" w:rsidP="009D32ED">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14:paraId="3F6635E6" w14:textId="77777777" w:rsidTr="00186525">
        <w:tc>
          <w:tcPr>
            <w:tcW w:w="4675" w:type="dxa"/>
          </w:tcPr>
          <w:p w14:paraId="00472B73" w14:textId="77777777" w:rsidR="00E73B0B" w:rsidRDefault="00E73B0B" w:rsidP="00FE3FBB">
            <w:pPr>
              <w:jc w:val="center"/>
              <w:rPr>
                <w:lang w:val="es-ES"/>
              </w:rPr>
            </w:pPr>
            <w:r>
              <w:rPr>
                <w:noProof/>
              </w:rPr>
              <w:drawing>
                <wp:inline distT="0" distB="0" distL="0" distR="0" wp14:anchorId="05027EFE" wp14:editId="4BCE8B8C">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675" w:type="dxa"/>
          </w:tcPr>
          <w:p w14:paraId="455A972B" w14:textId="77777777" w:rsidR="00E73B0B" w:rsidRDefault="00E73B0B" w:rsidP="00FE3FBB">
            <w:pPr>
              <w:jc w:val="center"/>
              <w:rPr>
                <w:lang w:val="es-ES"/>
              </w:rPr>
            </w:pPr>
            <w:r>
              <w:rPr>
                <w:noProof/>
              </w:rPr>
              <w:drawing>
                <wp:inline distT="0" distB="0" distL="0" distR="0" wp14:anchorId="4DCC5951" wp14:editId="338B6200">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B937CA" w14:paraId="78B220AE" w14:textId="77777777" w:rsidTr="00186525">
        <w:tc>
          <w:tcPr>
            <w:tcW w:w="4675" w:type="dxa"/>
          </w:tcPr>
          <w:p w14:paraId="4F2E8249" w14:textId="77777777" w:rsidR="00E73B0B" w:rsidRDefault="001E0628" w:rsidP="00FE3FBB">
            <w:pPr>
              <w:jc w:val="center"/>
              <w:rPr>
                <w:lang w:val="es-ES"/>
              </w:rPr>
            </w:pPr>
            <w:r>
              <w:rPr>
                <w:lang w:val="es-ES"/>
              </w:rPr>
              <w:lastRenderedPageBreak/>
              <w:t>Primero soldamos unos un cable pequeño a cada pin del interruptor (antes de esto, hemos tomado unas medidas aproximadas de cuánto cable es necesario en la pieza 3D)</w:t>
            </w:r>
          </w:p>
        </w:tc>
        <w:tc>
          <w:tcPr>
            <w:tcW w:w="4675" w:type="dxa"/>
          </w:tcPr>
          <w:p w14:paraId="4648FA2B" w14:textId="77777777" w:rsidR="00E73B0B" w:rsidRDefault="001E0628" w:rsidP="00FE3FBB">
            <w:pPr>
              <w:jc w:val="center"/>
              <w:rPr>
                <w:lang w:val="es-ES"/>
              </w:rPr>
            </w:pPr>
            <w:r>
              <w:rPr>
                <w:lang w:val="es-ES"/>
              </w:rPr>
              <w:t>Lo metemos en la pieza 3D en la posición adecuada (si no, puede que luego funcione al revés)</w:t>
            </w:r>
          </w:p>
        </w:tc>
      </w:tr>
      <w:tr w:rsidR="00251B9A" w14:paraId="36C2577F" w14:textId="77777777" w:rsidTr="00186525">
        <w:tc>
          <w:tcPr>
            <w:tcW w:w="4675" w:type="dxa"/>
          </w:tcPr>
          <w:p w14:paraId="649CA3FA" w14:textId="77777777" w:rsidR="00251B9A" w:rsidRDefault="00251B9A" w:rsidP="00FE3FBB">
            <w:pPr>
              <w:jc w:val="center"/>
              <w:rPr>
                <w:lang w:val="es-ES"/>
              </w:rPr>
            </w:pPr>
            <w:r>
              <w:rPr>
                <w:noProof/>
              </w:rPr>
              <w:drawing>
                <wp:inline distT="0" distB="0" distL="0" distR="0" wp14:anchorId="053B7138" wp14:editId="5473354E">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675" w:type="dxa"/>
          </w:tcPr>
          <w:p w14:paraId="684B95E5" w14:textId="77777777" w:rsidR="00251B9A" w:rsidRDefault="00127FEA" w:rsidP="00FE3FBB">
            <w:pPr>
              <w:jc w:val="center"/>
              <w:rPr>
                <w:lang w:val="es-ES"/>
              </w:rPr>
            </w:pPr>
            <w:r>
              <w:rPr>
                <w:noProof/>
              </w:rPr>
              <w:drawing>
                <wp:inline distT="0" distB="0" distL="0" distR="0" wp14:anchorId="62D0C182" wp14:editId="7D9C7FB3">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14:paraId="3692E6C8" w14:textId="77777777" w:rsidTr="00186525">
        <w:tc>
          <w:tcPr>
            <w:tcW w:w="4675" w:type="dxa"/>
          </w:tcPr>
          <w:p w14:paraId="58A36CCA" w14:textId="77777777" w:rsidR="00251B9A" w:rsidRDefault="00251B9A" w:rsidP="00FE3FBB">
            <w:pPr>
              <w:jc w:val="center"/>
              <w:rPr>
                <w:lang w:val="es-ES"/>
              </w:rPr>
            </w:pPr>
            <w:r>
              <w:rPr>
                <w:lang w:val="es-ES"/>
              </w:rPr>
              <w:t>Colocamos los cables en sus posiciones para prepararlos para soldarlos</w:t>
            </w:r>
          </w:p>
        </w:tc>
        <w:tc>
          <w:tcPr>
            <w:tcW w:w="4675" w:type="dxa"/>
          </w:tcPr>
          <w:p w14:paraId="1091706E" w14:textId="77777777" w:rsidR="00251B9A" w:rsidRDefault="00127FEA" w:rsidP="00FE3FBB">
            <w:pPr>
              <w:jc w:val="center"/>
              <w:rPr>
                <w:lang w:val="es-ES"/>
              </w:rPr>
            </w:pPr>
            <w:r>
              <w:rPr>
                <w:lang w:val="es-ES"/>
              </w:rPr>
              <w:t>Soldamos</w:t>
            </w:r>
          </w:p>
        </w:tc>
      </w:tr>
      <w:tr w:rsidR="00DC6628" w14:paraId="5221CCA8" w14:textId="77777777" w:rsidTr="00186525">
        <w:tc>
          <w:tcPr>
            <w:tcW w:w="4675" w:type="dxa"/>
          </w:tcPr>
          <w:p w14:paraId="3CAC50B0" w14:textId="77777777" w:rsidR="00DC6628" w:rsidRDefault="00DC6628" w:rsidP="005F7212">
            <w:pPr>
              <w:jc w:val="center"/>
              <w:rPr>
                <w:lang w:val="es-ES"/>
              </w:rPr>
            </w:pPr>
            <w:r>
              <w:rPr>
                <w:noProof/>
              </w:rPr>
              <w:drawing>
                <wp:inline distT="0" distB="0" distL="0" distR="0" wp14:anchorId="77DBF04F" wp14:editId="4B9EF152">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39A03519" w14:textId="77777777" w:rsidR="00DC6628" w:rsidRDefault="00F16A4A" w:rsidP="005F7212">
            <w:pPr>
              <w:jc w:val="center"/>
              <w:rPr>
                <w:lang w:val="es-ES"/>
              </w:rPr>
            </w:pPr>
            <w:r>
              <w:rPr>
                <w:noProof/>
              </w:rPr>
              <w:drawing>
                <wp:inline distT="0" distB="0" distL="0" distR="0" wp14:anchorId="2B9CC2EA" wp14:editId="37EE429B">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B937CA" w14:paraId="48D76952" w14:textId="77777777" w:rsidTr="00186525">
        <w:tc>
          <w:tcPr>
            <w:tcW w:w="4675" w:type="dxa"/>
          </w:tcPr>
          <w:p w14:paraId="75B53B4B" w14:textId="77777777" w:rsidR="00DC6628" w:rsidRDefault="00DC6628" w:rsidP="005F7212">
            <w:pPr>
              <w:jc w:val="center"/>
              <w:rPr>
                <w:lang w:val="es-ES"/>
              </w:rPr>
            </w:pPr>
            <w:r>
              <w:rPr>
                <w:lang w:val="es-ES"/>
              </w:rPr>
              <w:t>Así queda una vez soldado</w:t>
            </w:r>
          </w:p>
        </w:tc>
        <w:tc>
          <w:tcPr>
            <w:tcW w:w="4675" w:type="dxa"/>
          </w:tcPr>
          <w:p w14:paraId="44B0AC86" w14:textId="77777777" w:rsidR="00DC6628" w:rsidRDefault="00F16A4A" w:rsidP="005F7212">
            <w:pPr>
              <w:jc w:val="center"/>
              <w:rPr>
                <w:lang w:val="es-ES"/>
              </w:rPr>
            </w:pPr>
            <w:r>
              <w:rPr>
                <w:lang w:val="es-ES"/>
              </w:rPr>
              <w:t>Y aquí tenemos nuestros ocho interruptores terminados</w:t>
            </w:r>
          </w:p>
        </w:tc>
      </w:tr>
    </w:tbl>
    <w:p w14:paraId="0AF04410" w14:textId="77777777" w:rsidR="00E73B0B" w:rsidRDefault="00E73B0B" w:rsidP="009D32ED">
      <w:pPr>
        <w:rPr>
          <w:lang w:val="es-ES"/>
        </w:rPr>
      </w:pPr>
    </w:p>
    <w:p w14:paraId="3E6FC20D" w14:textId="4398CD2A" w:rsidR="00C17D03" w:rsidRPr="00D64ED4" w:rsidRDefault="00C17D03">
      <w:pPr>
        <w:pStyle w:val="Prrafodelista"/>
        <w:numPr>
          <w:ilvl w:val="1"/>
          <w:numId w:val="5"/>
        </w:numPr>
        <w:rPr>
          <w:b/>
          <w:lang w:val="es-ES"/>
          <w:rPrChange w:id="6632" w:author="Maribel" w:date="2018-05-13T19:46:00Z">
            <w:rPr>
              <w:lang w:val="es-ES"/>
            </w:rPr>
          </w:rPrChange>
        </w:rPr>
        <w:pPrChange w:id="6633" w:author="Maribel" w:date="2018-05-27T23:43:00Z">
          <w:pPr/>
        </w:pPrChange>
      </w:pPr>
      <w:del w:id="6634" w:author="Maribel" w:date="2018-05-13T19:46:00Z">
        <w:r w:rsidRPr="00D64ED4" w:rsidDel="00D64ED4">
          <w:rPr>
            <w:b/>
            <w:sz w:val="28"/>
            <w:lang w:val="es-ES"/>
            <w:rPrChange w:id="6635" w:author="Maribel" w:date="2018-05-13T19:46:00Z">
              <w:rPr>
                <w:lang w:val="es-ES"/>
              </w:rPr>
            </w:rPrChange>
          </w:rPr>
          <w:delText>Realización de P</w:delText>
        </w:r>
      </w:del>
      <w:ins w:id="6636" w:author="Maribel" w:date="2018-05-13T19:46:00Z">
        <w:r w:rsidR="00D64ED4" w:rsidRPr="00D64ED4">
          <w:rPr>
            <w:b/>
            <w:sz w:val="28"/>
            <w:lang w:val="es-ES"/>
            <w:rPrChange w:id="6637" w:author="Maribel" w:date="2018-05-13T19:46:00Z">
              <w:rPr>
                <w:b/>
                <w:lang w:val="es-ES"/>
              </w:rPr>
            </w:rPrChange>
          </w:rPr>
          <w:t>P</w:t>
        </w:r>
      </w:ins>
      <w:r w:rsidRPr="00D64ED4">
        <w:rPr>
          <w:b/>
          <w:sz w:val="28"/>
          <w:lang w:val="es-ES"/>
          <w:rPrChange w:id="6638" w:author="Maribel" w:date="2018-05-13T19:46:00Z">
            <w:rPr>
              <w:lang w:val="es-ES"/>
            </w:rPr>
          </w:rPrChange>
        </w:rPr>
        <w:t>CB</w:t>
      </w:r>
      <w:ins w:id="6639" w:author="Maribel" w:date="2018-05-29T18:52:00Z">
        <w:r w:rsidR="009E3ED0">
          <w:rPr>
            <w:b/>
            <w:sz w:val="28"/>
            <w:lang w:val="es-ES"/>
          </w:rPr>
          <w:t xml:space="preserve"> (</w:t>
        </w:r>
        <w:proofErr w:type="spellStart"/>
        <w:r w:rsidR="009E3ED0">
          <w:rPr>
            <w:b/>
            <w:sz w:val="28"/>
            <w:lang w:val="es-ES"/>
          </w:rPr>
          <w:t>Printed</w:t>
        </w:r>
        <w:proofErr w:type="spellEnd"/>
        <w:r w:rsidR="009E3ED0">
          <w:rPr>
            <w:b/>
            <w:sz w:val="28"/>
            <w:lang w:val="es-ES"/>
          </w:rPr>
          <w:t xml:space="preserve"> </w:t>
        </w:r>
        <w:proofErr w:type="spellStart"/>
        <w:r w:rsidR="009E3ED0">
          <w:rPr>
            <w:b/>
            <w:sz w:val="28"/>
            <w:lang w:val="es-ES"/>
          </w:rPr>
          <w:t>Circuit</w:t>
        </w:r>
        <w:proofErr w:type="spellEnd"/>
        <w:r w:rsidR="009E3ED0">
          <w:rPr>
            <w:b/>
            <w:sz w:val="28"/>
            <w:lang w:val="es-ES"/>
          </w:rPr>
          <w:t xml:space="preserve"> </w:t>
        </w:r>
        <w:proofErr w:type="spellStart"/>
        <w:r w:rsidR="009E3ED0">
          <w:rPr>
            <w:b/>
            <w:sz w:val="28"/>
            <w:lang w:val="es-ES"/>
          </w:rPr>
          <w:t>Board</w:t>
        </w:r>
        <w:proofErr w:type="spellEnd"/>
        <w:r w:rsidR="009E3ED0">
          <w:rPr>
            <w:b/>
            <w:sz w:val="28"/>
            <w:lang w:val="es-ES"/>
          </w:rPr>
          <w:t>)</w:t>
        </w:r>
      </w:ins>
    </w:p>
    <w:p w14:paraId="607434F4" w14:textId="0E150E6D" w:rsidR="00410154" w:rsidRDefault="0098092C" w:rsidP="00C17D03">
      <w:pPr>
        <w:rPr>
          <w:ins w:id="6640" w:author="Maribel" w:date="2018-05-29T19:01:00Z"/>
          <w:lang w:val="es-ES"/>
        </w:rPr>
      </w:pPr>
      <w:ins w:id="6641" w:author="Maribel" w:date="2018-05-29T18:57:00Z">
        <w:r w:rsidRPr="006D0C31">
          <w:rPr>
            <w:lang w:val="es-ES"/>
            <w:rPrChange w:id="6642" w:author="Maribel" w:date="2018-05-29T19:01:00Z">
              <w:rPr>
                <w:b/>
                <w:lang w:val="es-ES"/>
              </w:rPr>
            </w:rPrChange>
          </w:rPr>
          <w:t xml:space="preserve">Una placa de </w:t>
        </w:r>
        <w:proofErr w:type="spellStart"/>
        <w:r w:rsidRPr="006D0C31">
          <w:rPr>
            <w:lang w:val="es-ES"/>
            <w:rPrChange w:id="6643" w:author="Maribel" w:date="2018-05-29T19:01:00Z">
              <w:rPr>
                <w:b/>
                <w:lang w:val="es-ES"/>
              </w:rPr>
            </w:rPrChange>
          </w:rPr>
          <w:t>cirucuito</w:t>
        </w:r>
        <w:proofErr w:type="spellEnd"/>
        <w:r w:rsidRPr="006D0C31">
          <w:rPr>
            <w:lang w:val="es-ES"/>
            <w:rPrChange w:id="6644" w:author="Maribel" w:date="2018-05-29T19:01:00Z">
              <w:rPr>
                <w:b/>
                <w:lang w:val="es-ES"/>
              </w:rPr>
            </w:rPrChange>
          </w:rPr>
          <w:t xml:space="preserve"> impreso es un componente electrónico hecho de una o más capas de material conductor que son separadas por un material aislante. Otros componentes electrónicos (</w:t>
        </w:r>
      </w:ins>
      <w:ins w:id="6645" w:author="Maribel" w:date="2018-05-29T18:58:00Z">
        <w:r w:rsidRPr="006D0C31">
          <w:rPr>
            <w:lang w:val="es-ES"/>
            <w:rPrChange w:id="6646" w:author="Maribel" w:date="2018-05-29T19:01:00Z">
              <w:rPr>
                <w:b/>
                <w:lang w:val="es-ES"/>
              </w:rPr>
            </w:rPrChange>
          </w:rPr>
          <w:t xml:space="preserve">tales como resistencias, transistores o </w:t>
        </w:r>
        <w:proofErr w:type="spellStart"/>
        <w:r w:rsidRPr="006D0C31">
          <w:rPr>
            <w:lang w:val="es-ES"/>
            <w:rPrChange w:id="6647" w:author="Maribel" w:date="2018-05-29T19:01:00Z">
              <w:rPr>
                <w:b/>
                <w:lang w:val="es-ES"/>
              </w:rPr>
            </w:rPrChange>
          </w:rPr>
          <w:t>LEDs</w:t>
        </w:r>
      </w:ins>
      <w:proofErr w:type="spellEnd"/>
      <w:ins w:id="6648" w:author="Maribel" w:date="2018-05-29T18:57:00Z">
        <w:r w:rsidRPr="006D0C31">
          <w:rPr>
            <w:lang w:val="es-ES"/>
            <w:rPrChange w:id="6649" w:author="Maribel" w:date="2018-05-29T19:01:00Z">
              <w:rPr>
                <w:b/>
                <w:lang w:val="es-ES"/>
              </w:rPr>
            </w:rPrChange>
          </w:rPr>
          <w:t>)</w:t>
        </w:r>
      </w:ins>
      <w:ins w:id="6650" w:author="Maribel" w:date="2018-05-29T18:59:00Z">
        <w:r w:rsidRPr="006D0C31">
          <w:rPr>
            <w:lang w:val="es-ES"/>
            <w:rPrChange w:id="6651" w:author="Maribel" w:date="2018-05-29T19:01:00Z">
              <w:rPr>
                <w:b/>
                <w:lang w:val="es-ES"/>
              </w:rPr>
            </w:rPrChange>
          </w:rPr>
          <w:t xml:space="preserve"> se colocan encima y/o debajo de la placa para crear un circuito el</w:t>
        </w:r>
      </w:ins>
      <w:ins w:id="6652" w:author="Maribel" w:date="2018-05-29T19:00:00Z">
        <w:r w:rsidRPr="006D0C31">
          <w:rPr>
            <w:lang w:val="es-ES"/>
            <w:rPrChange w:id="6653" w:author="Maribel" w:date="2018-05-29T19:01:00Z">
              <w:rPr>
                <w:b/>
                <w:lang w:val="es-ES"/>
              </w:rPr>
            </w:rPrChange>
          </w:rPr>
          <w:t>éctrico completo.</w:t>
        </w:r>
        <w:r w:rsidR="0072167F" w:rsidRPr="006D0C31">
          <w:rPr>
            <w:lang w:val="es-ES"/>
            <w:rPrChange w:id="6654" w:author="Maribel" w:date="2018-05-29T19:01:00Z">
              <w:rPr>
                <w:b/>
                <w:lang w:val="es-ES"/>
              </w:rPr>
            </w:rPrChange>
          </w:rPr>
          <w:t xml:space="preserve"> El PCB tiene propied</w:t>
        </w:r>
      </w:ins>
      <w:ins w:id="6655" w:author="Maribel" w:date="2018-05-29T19:01:00Z">
        <w:r w:rsidR="0072167F" w:rsidRPr="006D0C31">
          <w:rPr>
            <w:lang w:val="es-ES"/>
            <w:rPrChange w:id="6656" w:author="Maribel" w:date="2018-05-29T19:01:00Z">
              <w:rPr>
                <w:b/>
                <w:lang w:val="es-ES"/>
              </w:rPr>
            </w:rPrChange>
          </w:rPr>
          <w:t>ades</w:t>
        </w:r>
      </w:ins>
      <w:ins w:id="6657" w:author="Maribel" w:date="2018-05-29T19:00:00Z">
        <w:r w:rsidR="0072167F" w:rsidRPr="006D0C31">
          <w:rPr>
            <w:lang w:val="es-ES"/>
            <w:rPrChange w:id="6658" w:author="Maribel" w:date="2018-05-29T19:01:00Z">
              <w:rPr>
                <w:b/>
                <w:lang w:val="es-ES"/>
              </w:rPr>
            </w:rPrChange>
          </w:rPr>
          <w:t xml:space="preserve"> eléctricas, mecánicas y térmica</w:t>
        </w:r>
      </w:ins>
      <w:ins w:id="6659" w:author="Maribel" w:date="2018-05-29T19:01:00Z">
        <w:r w:rsidR="0072167F" w:rsidRPr="006D0C31">
          <w:rPr>
            <w:lang w:val="es-ES"/>
            <w:rPrChange w:id="6660" w:author="Maribel" w:date="2018-05-29T19:01:00Z">
              <w:rPr>
                <w:b/>
                <w:lang w:val="es-ES"/>
              </w:rPr>
            </w:rPrChange>
          </w:rPr>
          <w:t>s que deben ser tenidas en cuenta a la hora de crear un diseño para una aplicación concreta.</w:t>
        </w:r>
      </w:ins>
    </w:p>
    <w:p w14:paraId="58D73567" w14:textId="7B5BCB76" w:rsidR="00E776B7" w:rsidRDefault="001D03DA" w:rsidP="00C17D03">
      <w:pPr>
        <w:rPr>
          <w:ins w:id="6661" w:author="Maribel" w:date="2018-05-29T19:04:00Z"/>
          <w:lang w:val="es-ES"/>
        </w:rPr>
      </w:pPr>
      <w:ins w:id="6662" w:author="Maribel" w:date="2018-05-29T19:02:00Z">
        <w:r>
          <w:rPr>
            <w:lang w:val="es-ES"/>
          </w:rPr>
          <w:t xml:space="preserve">La herramienta libre que usaremos para diseñar nuestro PCB es </w:t>
        </w:r>
        <w:proofErr w:type="spellStart"/>
        <w:r>
          <w:rPr>
            <w:lang w:val="es-ES"/>
          </w:rPr>
          <w:t>Kicad</w:t>
        </w:r>
        <w:proofErr w:type="spellEnd"/>
        <w:r>
          <w:rPr>
            <w:lang w:val="es-ES"/>
          </w:rPr>
          <w:t>. Cuando usemo</w:t>
        </w:r>
      </w:ins>
      <w:ins w:id="6663" w:author="Maribel" w:date="2018-05-29T19:03:00Z">
        <w:r>
          <w:rPr>
            <w:lang w:val="es-ES"/>
          </w:rPr>
          <w:t>s este programa, pasaremos por varias fases. En la primera, definiremos los componentes que va a contener nuestro circuito</w:t>
        </w:r>
      </w:ins>
      <w:ins w:id="6664" w:author="Maribel" w:date="2018-05-29T19:04:00Z">
        <w:r>
          <w:rPr>
            <w:lang w:val="es-ES"/>
          </w:rPr>
          <w:t xml:space="preserve"> y cómo se van a conectar entre s</w:t>
        </w:r>
      </w:ins>
      <w:ins w:id="6665" w:author="Maribel" w:date="2018-05-29T19:03:00Z">
        <w:r>
          <w:rPr>
            <w:lang w:val="es-ES"/>
          </w:rPr>
          <w:t>. Por ejemplo, ocho interruptores y ocho conectores</w:t>
        </w:r>
      </w:ins>
      <w:ins w:id="6666" w:author="Maribel" w:date="2018-05-29T19:04:00Z">
        <w:r>
          <w:rPr>
            <w:lang w:val="es-ES"/>
          </w:rPr>
          <w:t xml:space="preserve"> (*** captura </w:t>
        </w:r>
        <w:proofErr w:type="spellStart"/>
        <w:r>
          <w:rPr>
            <w:lang w:val="es-ES"/>
          </w:rPr>
          <w:t>Kicad</w:t>
        </w:r>
        <w:proofErr w:type="spellEnd"/>
        <w:r>
          <w:rPr>
            <w:lang w:val="es-ES"/>
          </w:rPr>
          <w:t xml:space="preserve"> primera fase):</w:t>
        </w:r>
      </w:ins>
    </w:p>
    <w:p w14:paraId="0B995E90" w14:textId="0E08B4C9" w:rsidR="001D03DA" w:rsidRDefault="001D03DA" w:rsidP="00C17D03">
      <w:pPr>
        <w:rPr>
          <w:ins w:id="6667" w:author="Maribel" w:date="2018-05-29T19:06:00Z"/>
          <w:lang w:val="es-ES"/>
        </w:rPr>
      </w:pPr>
      <w:ins w:id="6668" w:author="Maribel" w:date="2018-05-29T19:04:00Z">
        <w:r>
          <w:rPr>
            <w:lang w:val="es-ES"/>
          </w:rPr>
          <w:lastRenderedPageBreak/>
          <w:t xml:space="preserve">A continuación, generaremos una </w:t>
        </w:r>
        <w:proofErr w:type="spellStart"/>
        <w:r>
          <w:rPr>
            <w:lang w:val="es-ES"/>
          </w:rPr>
          <w:t>netlist</w:t>
        </w:r>
        <w:proofErr w:type="spellEnd"/>
        <w:r w:rsidR="00827A9C">
          <w:rPr>
            <w:lang w:val="es-ES"/>
          </w:rPr>
          <w:t xml:space="preserve">. Después, asociaremos manualmente un </w:t>
        </w:r>
        <w:proofErr w:type="spellStart"/>
        <w:r w:rsidR="00827A9C">
          <w:rPr>
            <w:lang w:val="es-ES"/>
          </w:rPr>
          <w:t>footprint</w:t>
        </w:r>
        <w:proofErr w:type="spellEnd"/>
        <w:r w:rsidR="00827A9C">
          <w:rPr>
            <w:lang w:val="es-ES"/>
          </w:rPr>
          <w:t xml:space="preserve"> a cada componente definido en la primera fase. </w:t>
        </w:r>
      </w:ins>
      <w:ins w:id="6669" w:author="Maribel" w:date="2018-05-29T19:05:00Z">
        <w:r w:rsidR="00827A9C">
          <w:rPr>
            <w:lang w:val="es-ES"/>
          </w:rPr>
          <w:t xml:space="preserve">Un </w:t>
        </w:r>
        <w:proofErr w:type="spellStart"/>
        <w:r w:rsidR="00827A9C">
          <w:rPr>
            <w:lang w:val="es-ES"/>
          </w:rPr>
          <w:t>footprint</w:t>
        </w:r>
        <w:proofErr w:type="spellEnd"/>
        <w:r w:rsidR="00827A9C">
          <w:rPr>
            <w:lang w:val="es-ES"/>
          </w:rPr>
          <w:t xml:space="preserve"> no es más que, gráficamente hablando, la vista de la planta de un componente. Esta vista </w:t>
        </w:r>
      </w:ins>
      <w:ins w:id="6670" w:author="Maribel" w:date="2018-05-29T19:06:00Z">
        <w:r w:rsidR="00827A9C">
          <w:rPr>
            <w:lang w:val="es-ES"/>
          </w:rPr>
          <w:t xml:space="preserve">nos servirá para saber cuánto espacio físico ocupará nuestro componente en la placa y nos ayudará a distribuir mejor los componentes en la superficie de esta (*** poner captura </w:t>
        </w:r>
        <w:proofErr w:type="spellStart"/>
        <w:r w:rsidR="00827A9C">
          <w:rPr>
            <w:lang w:val="es-ES"/>
          </w:rPr>
          <w:t>Kicad</w:t>
        </w:r>
        <w:proofErr w:type="spellEnd"/>
        <w:r w:rsidR="00827A9C">
          <w:rPr>
            <w:lang w:val="es-ES"/>
          </w:rPr>
          <w:t xml:space="preserve"> </w:t>
        </w:r>
        <w:proofErr w:type="spellStart"/>
        <w:r w:rsidR="00827A9C">
          <w:rPr>
            <w:lang w:val="es-ES"/>
          </w:rPr>
          <w:t>footprints</w:t>
        </w:r>
        <w:proofErr w:type="spellEnd"/>
        <w:r w:rsidR="00827A9C">
          <w:rPr>
            <w:lang w:val="es-ES"/>
          </w:rPr>
          <w:t>):</w:t>
        </w:r>
      </w:ins>
    </w:p>
    <w:p w14:paraId="7F0C482A" w14:textId="15397D51" w:rsidR="00827A9C" w:rsidRDefault="00827A9C" w:rsidP="00C17D03">
      <w:pPr>
        <w:rPr>
          <w:ins w:id="6671" w:author="Maribel" w:date="2018-05-29T19:06:00Z"/>
          <w:lang w:val="es-ES"/>
        </w:rPr>
      </w:pPr>
    </w:p>
    <w:p w14:paraId="598946A5" w14:textId="2E044E1E" w:rsidR="00827A9C" w:rsidRDefault="00827A9C" w:rsidP="00C17D03">
      <w:pPr>
        <w:rPr>
          <w:ins w:id="6672" w:author="Maribel" w:date="2018-05-29T19:10:00Z"/>
          <w:lang w:val="es-ES"/>
        </w:rPr>
      </w:pPr>
      <w:ins w:id="6673" w:author="Maribel" w:date="2018-05-29T19:06:00Z">
        <w:r>
          <w:rPr>
            <w:lang w:val="es-ES"/>
          </w:rPr>
          <w:t>Finalm</w:t>
        </w:r>
      </w:ins>
      <w:ins w:id="6674" w:author="Maribel" w:date="2018-05-29T19:07:00Z">
        <w:r>
          <w:rPr>
            <w:lang w:val="es-ES"/>
          </w:rPr>
          <w:t>ente, llegamos a la fase de diseño, propiamente dicho, del PCB. En ella, distribuimos los elementos por toda la placa según nuestr</w:t>
        </w:r>
        <w:r w:rsidR="00F434F4">
          <w:rPr>
            <w:lang w:val="es-ES"/>
          </w:rPr>
          <w:t xml:space="preserve">os requisitos. </w:t>
        </w:r>
      </w:ins>
      <w:ins w:id="6675" w:author="Maribel" w:date="2018-05-29T19:08:00Z">
        <w:r w:rsidR="00F434F4">
          <w:rPr>
            <w:lang w:val="es-ES"/>
          </w:rPr>
          <w:t>Seguidamente, podemos dejar que el programa “enrute", es decir, trace las líneas de cobre entre componente y componente, automáticamente por nosotros, o podemos hacerlo a mano. También podemos usar capas para aña</w:t>
        </w:r>
      </w:ins>
      <w:ins w:id="6676" w:author="Maribel" w:date="2018-05-29T19:09:00Z">
        <w:r w:rsidR="00F434F4">
          <w:rPr>
            <w:lang w:val="es-ES"/>
          </w:rPr>
          <w:t>dir referencias visuales como etiquetas y texto a nuestra placa (*** poner captura</w:t>
        </w:r>
      </w:ins>
      <w:ins w:id="6677" w:author="Maribel" w:date="2018-05-29T19:10:00Z">
        <w:r w:rsidR="00F434F4">
          <w:rPr>
            <w:lang w:val="es-ES"/>
          </w:rPr>
          <w:t xml:space="preserve"> </w:t>
        </w:r>
        <w:proofErr w:type="spellStart"/>
        <w:r w:rsidR="00F434F4">
          <w:rPr>
            <w:lang w:val="es-ES"/>
          </w:rPr>
          <w:t>Kicad</w:t>
        </w:r>
      </w:ins>
      <w:proofErr w:type="spellEnd"/>
      <w:ins w:id="6678" w:author="Maribel" w:date="2018-05-29T19:09:00Z">
        <w:r w:rsidR="00F434F4">
          <w:rPr>
            <w:lang w:val="es-ES"/>
          </w:rPr>
          <w:t xml:space="preserve"> última fase):</w:t>
        </w:r>
      </w:ins>
    </w:p>
    <w:p w14:paraId="7635B34E" w14:textId="052CB272" w:rsidR="00025773" w:rsidRDefault="00025773" w:rsidP="00C17D03">
      <w:pPr>
        <w:rPr>
          <w:ins w:id="6679" w:author="Maribel" w:date="2018-05-29T19:10:00Z"/>
          <w:lang w:val="es-ES"/>
        </w:rPr>
      </w:pPr>
    </w:p>
    <w:p w14:paraId="1EC683AD" w14:textId="011E382B" w:rsidR="00025773" w:rsidRDefault="00025773" w:rsidP="00C17D03">
      <w:pPr>
        <w:rPr>
          <w:ins w:id="6680" w:author="Maribel" w:date="2018-05-29T19:11:00Z"/>
          <w:lang w:val="es-ES"/>
        </w:rPr>
      </w:pPr>
      <w:ins w:id="6681" w:author="Maribel" w:date="2018-05-29T19:10:00Z">
        <w:r>
          <w:rPr>
            <w:lang w:val="es-ES"/>
          </w:rPr>
          <w:t xml:space="preserve">Solo nos queda, imprimir nuestro diseño, plasmarlo en la placa, grabarlo en </w:t>
        </w:r>
      </w:ins>
      <w:ins w:id="6682" w:author="Maribel" w:date="2018-05-29T19:11:00Z">
        <w:r>
          <w:rPr>
            <w:lang w:val="es-ES"/>
          </w:rPr>
          <w:t xml:space="preserve">ella y soldar los componentes. Nuestras placas quedarían de la siguiente manera (*** poner fotos </w:t>
        </w:r>
        <w:proofErr w:type="spellStart"/>
        <w:r>
          <w:rPr>
            <w:lang w:val="es-ES"/>
          </w:rPr>
          <w:t>PCBs</w:t>
        </w:r>
        <w:proofErr w:type="spellEnd"/>
        <w:r>
          <w:rPr>
            <w:lang w:val="es-ES"/>
          </w:rPr>
          <w:t>):</w:t>
        </w:r>
      </w:ins>
    </w:p>
    <w:p w14:paraId="7F5D6C02" w14:textId="77777777" w:rsidR="00025773" w:rsidRPr="006D0C31" w:rsidRDefault="00025773" w:rsidP="00C17D03">
      <w:pPr>
        <w:rPr>
          <w:lang w:val="es-ES"/>
          <w:rPrChange w:id="6683" w:author="Maribel" w:date="2018-05-29T19:01:00Z">
            <w:rPr>
              <w:b/>
              <w:lang w:val="es-ES"/>
            </w:rPr>
          </w:rPrChange>
        </w:rPr>
      </w:pPr>
    </w:p>
    <w:p w14:paraId="65205260" w14:textId="36185DA1" w:rsidR="00410154" w:rsidRPr="00241B19" w:rsidRDefault="00410154">
      <w:pPr>
        <w:pStyle w:val="Prrafodelista"/>
        <w:numPr>
          <w:ilvl w:val="0"/>
          <w:numId w:val="5"/>
        </w:numPr>
        <w:rPr>
          <w:b/>
          <w:sz w:val="28"/>
          <w:lang w:val="es-ES"/>
        </w:rPr>
        <w:pPrChange w:id="6684" w:author="Maribel" w:date="2018-05-27T23:43:00Z">
          <w:pPr>
            <w:pStyle w:val="Prrafodelista"/>
            <w:numPr>
              <w:numId w:val="7"/>
            </w:numPr>
            <w:ind w:hanging="360"/>
          </w:pPr>
        </w:pPrChange>
      </w:pPr>
      <w:r w:rsidRPr="00241B19">
        <w:rPr>
          <w:b/>
          <w:sz w:val="28"/>
          <w:lang w:val="es-ES"/>
        </w:rPr>
        <w:t>Conclusiones</w:t>
      </w:r>
      <w:r w:rsidR="00090361">
        <w:rPr>
          <w:b/>
          <w:sz w:val="28"/>
          <w:lang w:val="es-ES"/>
        </w:rPr>
        <w:fldChar w:fldCharType="begin"/>
      </w:r>
      <w:r w:rsidR="00090361">
        <w:instrText xml:space="preserve"> XE "</w:instrText>
      </w:r>
      <w:r w:rsidR="00090361" w:rsidRPr="005D53D2">
        <w:rPr>
          <w:b/>
          <w:sz w:val="28"/>
          <w:lang w:val="es-ES"/>
        </w:rPr>
        <w:instrText>Conclusiones</w:instrText>
      </w:r>
      <w:r w:rsidR="00176799">
        <w:rPr>
          <w:b/>
          <w:sz w:val="28"/>
          <w:lang w:val="es-ES"/>
        </w:rPr>
        <w:instrText>;23</w:instrText>
      </w:r>
      <w:r w:rsidR="00090361">
        <w:instrText xml:space="preserve">" </w:instrText>
      </w:r>
      <w:r w:rsidR="00090361">
        <w:rPr>
          <w:b/>
          <w:sz w:val="28"/>
          <w:lang w:val="es-ES"/>
        </w:rPr>
        <w:fldChar w:fldCharType="end"/>
      </w:r>
      <w:ins w:id="6685" w:author="Maribel" w:date="2018-05-13T19:47:00Z">
        <w:r w:rsidR="006B58BC">
          <w:rPr>
            <w:b/>
            <w:sz w:val="28"/>
            <w:lang w:val="es-ES"/>
          </w:rPr>
          <w:t xml:space="preserve"> y trabajos futuros</w:t>
        </w:r>
      </w:ins>
    </w:p>
    <w:p w14:paraId="33079CA2" w14:textId="11545A7A" w:rsidR="00611279" w:rsidRDefault="00DF3CE7" w:rsidP="00C17D03">
      <w:pPr>
        <w:rPr>
          <w:ins w:id="6686" w:author="Maribel" w:date="2018-05-29T20:42:00Z"/>
          <w:lang w:val="es-ES"/>
        </w:rPr>
      </w:pPr>
      <w:ins w:id="6687" w:author="Maribel" w:date="2018-05-29T20:23:00Z">
        <w:r>
          <w:rPr>
            <w:lang w:val="es-ES"/>
          </w:rPr>
          <w:t xml:space="preserve">Tras la realización de este trabajo hemos </w:t>
        </w:r>
      </w:ins>
      <w:ins w:id="6688" w:author="Maribel" w:date="2018-05-29T20:24:00Z">
        <w:r>
          <w:rPr>
            <w:lang w:val="es-ES"/>
          </w:rPr>
          <w:t>podido comprobar que l</w:t>
        </w:r>
      </w:ins>
      <w:ins w:id="6689" w:author="Maribel" w:date="2018-05-29T20:22:00Z">
        <w:r w:rsidR="00611279">
          <w:rPr>
            <w:lang w:val="es-ES"/>
          </w:rPr>
          <w:t xml:space="preserve">as </w:t>
        </w:r>
        <w:proofErr w:type="spellStart"/>
        <w:r w:rsidR="00611279">
          <w:rPr>
            <w:lang w:val="es-ES"/>
          </w:rPr>
          <w:t>FPGA</w:t>
        </w:r>
      </w:ins>
      <w:ins w:id="6690" w:author="Maribel" w:date="2018-05-29T20:23:00Z">
        <w:r w:rsidR="00611279">
          <w:rPr>
            <w:lang w:val="es-ES"/>
          </w:rPr>
          <w:t>s</w:t>
        </w:r>
        <w:proofErr w:type="spellEnd"/>
        <w:r w:rsidR="00611279">
          <w:rPr>
            <w:lang w:val="es-ES"/>
          </w:rPr>
          <w:t xml:space="preserve"> son herramientas muy útiles </w:t>
        </w:r>
        <w:r>
          <w:rPr>
            <w:lang w:val="es-ES"/>
          </w:rPr>
          <w:t>para prototipar</w:t>
        </w:r>
      </w:ins>
      <w:ins w:id="6691" w:author="Maribel" w:date="2018-05-29T20:24:00Z">
        <w:r>
          <w:rPr>
            <w:lang w:val="es-ES"/>
          </w:rPr>
          <w:t xml:space="preserve"> e implementar diseños digitales de forma eficiente.</w:t>
        </w:r>
      </w:ins>
      <w:ins w:id="6692" w:author="Maribel" w:date="2018-05-29T20:25:00Z">
        <w:r>
          <w:rPr>
            <w:lang w:val="es-ES"/>
          </w:rPr>
          <w:t xml:space="preserve"> Nos ha servido para comprender por qué empresas importantes del sector tecnológico están apostando por esta tecnología.</w:t>
        </w:r>
      </w:ins>
      <w:ins w:id="6693" w:author="Maribel" w:date="2018-05-29T20:37:00Z">
        <w:r w:rsidR="002A2D59">
          <w:rPr>
            <w:lang w:val="es-ES"/>
          </w:rPr>
          <w:t xml:space="preserve"> Debido a la </w:t>
        </w:r>
      </w:ins>
      <w:ins w:id="6694" w:author="Maribel" w:date="2018-05-29T20:38:00Z">
        <w:r w:rsidR="002A2D59">
          <w:rPr>
            <w:lang w:val="es-ES"/>
          </w:rPr>
          <w:t>gran cantidad de datos que se generan y deben ser procesados en los servidores de estas empresas,</w:t>
        </w:r>
        <w:r w:rsidR="002A1F3E">
          <w:rPr>
            <w:lang w:val="es-ES"/>
          </w:rPr>
          <w:t xml:space="preserve"> las </w:t>
        </w:r>
        <w:proofErr w:type="spellStart"/>
        <w:r w:rsidR="002A1F3E">
          <w:rPr>
            <w:lang w:val="es-ES"/>
          </w:rPr>
          <w:t>FPGAs</w:t>
        </w:r>
        <w:proofErr w:type="spellEnd"/>
        <w:r w:rsidR="002A1F3E">
          <w:rPr>
            <w:lang w:val="es-ES"/>
          </w:rPr>
          <w:t xml:space="preserve"> son una muy buena opción como acelerador del proceso de análisis frente a otras tecnologías, tales como </w:t>
        </w:r>
        <w:proofErr w:type="spellStart"/>
        <w:r w:rsidR="002A1F3E">
          <w:rPr>
            <w:lang w:val="es-ES"/>
          </w:rPr>
          <w:t>GPUs</w:t>
        </w:r>
        <w:proofErr w:type="spellEnd"/>
        <w:r w:rsidR="002A1F3E">
          <w:rPr>
            <w:lang w:val="es-ES"/>
          </w:rPr>
          <w:t xml:space="preserve"> </w:t>
        </w:r>
      </w:ins>
      <w:ins w:id="6695" w:author="Maribel" w:date="2018-05-29T20:39:00Z">
        <w:r w:rsidR="002A1F3E">
          <w:rPr>
            <w:lang w:val="es-ES"/>
          </w:rPr>
          <w:t>o ASICS. Aunque su integración en los equipos actuales pueda resultar laboriosa (</w:t>
        </w:r>
      </w:ins>
      <w:ins w:id="6696" w:author="Maribel" w:date="2018-05-29T21:00:00Z">
        <w:r w:rsidR="00127D42">
          <w:rPr>
            <w:lang w:val="es-ES"/>
          </w:rPr>
          <w:t>al fin y al cabo, s</w:t>
        </w:r>
      </w:ins>
      <w:ins w:id="6697" w:author="Maribel" w:date="2018-05-29T20:39:00Z">
        <w:r w:rsidR="002A1F3E">
          <w:rPr>
            <w:lang w:val="es-ES"/>
          </w:rPr>
          <w:t xml:space="preserve">e está incorporando un nuevo componente a todo un sistema en funcionamiento), los resultados lo valen: </w:t>
        </w:r>
      </w:ins>
      <w:ins w:id="6698" w:author="Maribel" w:date="2018-05-29T20:40:00Z">
        <w:r w:rsidR="002A1F3E">
          <w:rPr>
            <w:lang w:val="es-ES"/>
          </w:rPr>
          <w:t>versatilidad ante cualquier cambio en la infraestructura del sistema actual, rapidez a la hora de efectuar esos cambios y e</w:t>
        </w:r>
      </w:ins>
      <w:ins w:id="6699" w:author="Maribel" w:date="2018-05-29T20:41:00Z">
        <w:r w:rsidR="002A1F3E">
          <w:rPr>
            <w:lang w:val="es-ES"/>
          </w:rPr>
          <w:t>ficiencia y optimización gracias al paralelismo masivo que ofrece su arquitectura hardware.</w:t>
        </w:r>
      </w:ins>
    </w:p>
    <w:p w14:paraId="24050FA2" w14:textId="052853A7" w:rsidR="00410154" w:rsidRPr="009139A5" w:rsidRDefault="001C4638" w:rsidP="00C17D03">
      <w:pPr>
        <w:rPr>
          <w:lang w:val="es-ES"/>
        </w:rPr>
      </w:pPr>
      <w:ins w:id="6700" w:author="Maribel" w:date="2018-05-29T21:05:00Z">
        <w:r>
          <w:rPr>
            <w:lang w:val="es-ES"/>
          </w:rPr>
          <w:t>A ju</w:t>
        </w:r>
      </w:ins>
      <w:ins w:id="6701" w:author="Maribel" w:date="2018-05-29T21:06:00Z">
        <w:r>
          <w:rPr>
            <w:lang w:val="es-ES"/>
          </w:rPr>
          <w:t xml:space="preserve">icio de la autora, </w:t>
        </w:r>
      </w:ins>
      <w:ins w:id="6702" w:author="Maribel" w:date="2018-05-29T21:09:00Z">
        <w:r w:rsidR="00197CB9">
          <w:rPr>
            <w:lang w:val="es-ES"/>
          </w:rPr>
          <w:t xml:space="preserve">el comienzo </w:t>
        </w:r>
        <w:r w:rsidR="00EF2EAA">
          <w:rPr>
            <w:lang w:val="es-ES"/>
          </w:rPr>
          <w:t xml:space="preserve">de </w:t>
        </w:r>
      </w:ins>
      <w:ins w:id="6703" w:author="Maribel" w:date="2018-05-29T21:06:00Z">
        <w:r>
          <w:rPr>
            <w:lang w:val="es-ES"/>
          </w:rPr>
          <w:t xml:space="preserve">la curva de aprendizaje en </w:t>
        </w:r>
        <w:proofErr w:type="spellStart"/>
        <w:r>
          <w:rPr>
            <w:lang w:val="es-ES"/>
          </w:rPr>
          <w:t>FPGAs</w:t>
        </w:r>
        <w:proofErr w:type="spellEnd"/>
        <w:r>
          <w:rPr>
            <w:lang w:val="es-ES"/>
          </w:rPr>
          <w:t xml:space="preserve"> puede ser elevad</w:t>
        </w:r>
      </w:ins>
      <w:ins w:id="6704" w:author="Maribel" w:date="2018-05-29T21:09:00Z">
        <w:r w:rsidR="00EF2EAA">
          <w:rPr>
            <w:lang w:val="es-ES"/>
          </w:rPr>
          <w:t>o</w:t>
        </w:r>
      </w:ins>
      <w:ins w:id="6705" w:author="Maribel" w:date="2018-05-29T21:06:00Z">
        <w:r>
          <w:rPr>
            <w:lang w:val="es-ES"/>
          </w:rPr>
          <w:t xml:space="preserve">, </w:t>
        </w:r>
      </w:ins>
      <w:ins w:id="6706" w:author="Maribel" w:date="2018-05-29T21:07:00Z">
        <w:r>
          <w:rPr>
            <w:lang w:val="es-ES"/>
          </w:rPr>
          <w:t>principalmente,</w:t>
        </w:r>
      </w:ins>
      <w:ins w:id="6707" w:author="Maribel" w:date="2018-05-29T21:10:00Z">
        <w:r w:rsidR="00237391">
          <w:rPr>
            <w:lang w:val="es-ES"/>
          </w:rPr>
          <w:t xml:space="preserve"> </w:t>
        </w:r>
      </w:ins>
      <w:ins w:id="6708" w:author="Maribel" w:date="2018-05-29T21:07:00Z">
        <w:r>
          <w:rPr>
            <w:lang w:val="es-ES"/>
          </w:rPr>
          <w:t>si no se tiene una base firme en electrónica. Sin embargo,</w:t>
        </w:r>
      </w:ins>
      <w:del w:id="6709" w:author="Maribel" w:date="2018-05-29T20:42:00Z">
        <w:r w:rsidR="00410154" w:rsidRPr="009139A5" w:rsidDel="00DF5CBB">
          <w:rPr>
            <w:lang w:val="es-ES"/>
          </w:rPr>
          <w:delText>G</w:delText>
        </w:r>
      </w:del>
      <w:del w:id="6710" w:author="Maribel" w:date="2018-05-29T21:07:00Z">
        <w:r w:rsidR="00410154" w:rsidRPr="009139A5" w:rsidDel="001C4638">
          <w:rPr>
            <w:lang w:val="es-ES"/>
          </w:rPr>
          <w:delText>racias al</w:delText>
        </w:r>
      </w:del>
      <w:ins w:id="6711" w:author="Maribel" w:date="2018-05-29T21:07:00Z">
        <w:r>
          <w:rPr>
            <w:lang w:val="es-ES"/>
          </w:rPr>
          <w:t xml:space="preserve"> el</w:t>
        </w:r>
      </w:ins>
      <w:r w:rsidR="00410154" w:rsidRPr="009139A5">
        <w:rPr>
          <w:lang w:val="es-ES"/>
        </w:rPr>
        <w:t xml:space="preserve"> descubrimiento de divulgadores como Juan González</w:t>
      </w:r>
      <w:ins w:id="6712" w:author="Maribel" w:date="2018-05-29T20:42:00Z">
        <w:r w:rsidR="00DF5CBB">
          <w:rPr>
            <w:lang w:val="es-ES"/>
          </w:rPr>
          <w:t xml:space="preserve">, </w:t>
        </w:r>
      </w:ins>
      <w:ins w:id="6713" w:author="Maribel" w:date="2018-05-29T21:00:00Z">
        <w:r w:rsidR="00127D42">
          <w:rPr>
            <w:lang w:val="es-ES"/>
          </w:rPr>
          <w:t>se</w:t>
        </w:r>
      </w:ins>
      <w:ins w:id="6714" w:author="Maribel" w:date="2018-05-29T20:42:00Z">
        <w:r w:rsidR="00DF5CBB">
          <w:rPr>
            <w:lang w:val="es-ES"/>
          </w:rPr>
          <w:t xml:space="preserve"> ha </w:t>
        </w:r>
      </w:ins>
      <w:del w:id="6715" w:author="Maribel" w:date="2018-05-29T20:42:00Z">
        <w:r w:rsidR="00410154" w:rsidRPr="009139A5" w:rsidDel="00DF5CBB">
          <w:rPr>
            <w:lang w:val="es-ES"/>
          </w:rPr>
          <w:delText xml:space="preserve"> he </w:delText>
        </w:r>
      </w:del>
      <w:ins w:id="6716" w:author="Maribel" w:date="2018-05-29T20:42:00Z">
        <w:r w:rsidR="00DF5CBB">
          <w:rPr>
            <w:lang w:val="es-ES"/>
          </w:rPr>
          <w:t xml:space="preserve">podido </w:t>
        </w:r>
      </w:ins>
      <w:r w:rsidR="00410154" w:rsidRPr="009139A5">
        <w:rPr>
          <w:lang w:val="es-ES"/>
        </w:rPr>
        <w:t>confirma</w:t>
      </w:r>
      <w:ins w:id="6717" w:author="Maribel" w:date="2018-05-29T20:42:00Z">
        <w:r w:rsidR="00DF5CBB">
          <w:rPr>
            <w:lang w:val="es-ES"/>
          </w:rPr>
          <w:t>r</w:t>
        </w:r>
      </w:ins>
      <w:del w:id="6718" w:author="Maribel" w:date="2018-05-29T20:42:00Z">
        <w:r w:rsidR="00410154" w:rsidRPr="009139A5" w:rsidDel="00DF5CBB">
          <w:rPr>
            <w:lang w:val="es-ES"/>
          </w:rPr>
          <w:delText>do</w:delText>
        </w:r>
      </w:del>
      <w:r w:rsidR="00410154" w:rsidRPr="009139A5">
        <w:rPr>
          <w:lang w:val="es-ES"/>
        </w:rPr>
        <w:t xml:space="preserve"> que lo técnico no tiene por qué ser algo difícil de aprender, al contrario, si </w:t>
      </w:r>
      <w:del w:id="6719" w:author="Maribel" w:date="2018-05-29T20:42:00Z">
        <w:r w:rsidR="00410154" w:rsidRPr="009139A5" w:rsidDel="00DF5CBB">
          <w:rPr>
            <w:lang w:val="es-ES"/>
          </w:rPr>
          <w:delText>se explica bien</w:delText>
        </w:r>
      </w:del>
      <w:ins w:id="6720" w:author="Maribel" w:date="2018-05-29T20:42:00Z">
        <w:r w:rsidR="00DF5CBB">
          <w:rPr>
            <w:lang w:val="es-ES"/>
          </w:rPr>
          <w:t>se utilizan las metodologías</w:t>
        </w:r>
      </w:ins>
      <w:ins w:id="6721" w:author="Maribel" w:date="2018-05-29T21:08:00Z">
        <w:r>
          <w:rPr>
            <w:lang w:val="es-ES"/>
          </w:rPr>
          <w:t xml:space="preserve"> y recursos</w:t>
        </w:r>
      </w:ins>
      <w:ins w:id="6722" w:author="Maribel" w:date="2018-05-29T20:42:00Z">
        <w:r w:rsidR="00DF5CBB">
          <w:rPr>
            <w:lang w:val="es-ES"/>
          </w:rPr>
          <w:t xml:space="preserve"> adecuad</w:t>
        </w:r>
      </w:ins>
      <w:ins w:id="6723" w:author="Maribel" w:date="2018-05-29T21:08:00Z">
        <w:r>
          <w:rPr>
            <w:lang w:val="es-ES"/>
          </w:rPr>
          <w:t>os</w:t>
        </w:r>
      </w:ins>
      <w:r w:rsidR="00410154" w:rsidRPr="009139A5">
        <w:rPr>
          <w:lang w:val="es-ES"/>
        </w:rPr>
        <w:t xml:space="preserve">, se </w:t>
      </w:r>
      <w:del w:id="6724" w:author="Maribel" w:date="2018-05-29T20:43:00Z">
        <w:r w:rsidR="00410154" w:rsidRPr="009139A5" w:rsidDel="00DF5CBB">
          <w:rPr>
            <w:lang w:val="es-ES"/>
          </w:rPr>
          <w:delText>entiende bien</w:delText>
        </w:r>
      </w:del>
      <w:ins w:id="6725" w:author="Maribel" w:date="2018-05-29T20:43:00Z">
        <w:r w:rsidR="00DF5CBB">
          <w:rPr>
            <w:lang w:val="es-ES"/>
          </w:rPr>
          <w:t xml:space="preserve">puede </w:t>
        </w:r>
      </w:ins>
      <w:ins w:id="6726" w:author="Maribel" w:date="2018-05-29T21:01:00Z">
        <w:r w:rsidR="00127D42">
          <w:rPr>
            <w:lang w:val="es-ES"/>
          </w:rPr>
          <w:t xml:space="preserve">conseguir </w:t>
        </w:r>
      </w:ins>
      <w:ins w:id="6727" w:author="Maribel" w:date="2018-05-29T21:08:00Z">
        <w:r>
          <w:rPr>
            <w:lang w:val="es-ES"/>
          </w:rPr>
          <w:t>aprender</w:t>
        </w:r>
      </w:ins>
      <w:ins w:id="6728" w:author="Maribel" w:date="2018-05-29T20:43:00Z">
        <w:r w:rsidR="00DF5CBB">
          <w:rPr>
            <w:lang w:val="es-ES"/>
          </w:rPr>
          <w:t xml:space="preserve"> de forma efectiva</w:t>
        </w:r>
      </w:ins>
      <w:r w:rsidR="00410154" w:rsidRPr="009139A5">
        <w:rPr>
          <w:lang w:val="es-ES"/>
        </w:rPr>
        <w:t>.</w:t>
      </w:r>
      <w:del w:id="6729" w:author="Maribel" w:date="2018-05-29T20:43:00Z">
        <w:r w:rsidR="00410154" w:rsidRPr="009139A5" w:rsidDel="00EB377D">
          <w:rPr>
            <w:lang w:val="es-ES"/>
          </w:rPr>
          <w:delText xml:space="preserve"> Lo único, que hay que contar con los medios necesarios</w:delText>
        </w:r>
        <w:r w:rsidR="00BC7706" w:rsidDel="00EB377D">
          <w:rPr>
            <w:lang w:val="es-ES"/>
          </w:rPr>
          <w:delText xml:space="preserve"> y metodologías que te motiven a seguir.</w:delText>
        </w:r>
      </w:del>
    </w:p>
    <w:p w14:paraId="71357CC3" w14:textId="569B716F" w:rsidR="00410154" w:rsidRDefault="00410154" w:rsidP="00C17D03">
      <w:pPr>
        <w:rPr>
          <w:ins w:id="6730" w:author="Maribel" w:date="2018-05-29T20:45:00Z"/>
          <w:lang w:val="es-ES"/>
        </w:rPr>
      </w:pPr>
      <w:del w:id="6731" w:author="Maribel" w:date="2018-05-29T20:43:00Z">
        <w:r w:rsidRPr="009139A5" w:rsidDel="00EB377D">
          <w:rPr>
            <w:lang w:val="es-ES"/>
          </w:rPr>
          <w:delText>Aunque el objetivo final no sea este, g</w:delText>
        </w:r>
      </w:del>
      <w:ins w:id="6732" w:author="Maribel" w:date="2018-05-29T20:43:00Z">
        <w:r w:rsidR="00EB377D">
          <w:rPr>
            <w:lang w:val="es-ES"/>
          </w:rPr>
          <w:t>G</w:t>
        </w:r>
      </w:ins>
      <w:r w:rsidRPr="009139A5">
        <w:rPr>
          <w:lang w:val="es-ES"/>
        </w:rPr>
        <w:t>racias</w:t>
      </w:r>
      <w:ins w:id="6733" w:author="Maribel" w:date="2018-05-29T20:43:00Z">
        <w:r w:rsidR="00EB377D">
          <w:rPr>
            <w:lang w:val="es-ES"/>
          </w:rPr>
          <w:t xml:space="preserve"> también</w:t>
        </w:r>
      </w:ins>
      <w:r w:rsidRPr="009139A5">
        <w:rPr>
          <w:lang w:val="es-ES"/>
        </w:rPr>
        <w:t xml:space="preserve"> a</w:t>
      </w:r>
      <w:ins w:id="6734" w:author="Maribel" w:date="2018-05-29T21:11:00Z">
        <w:r w:rsidR="00237391">
          <w:rPr>
            <w:lang w:val="es-ES"/>
          </w:rPr>
          <w:t>l repaso e</w:t>
        </w:r>
      </w:ins>
      <w:del w:id="6735" w:author="Maribel" w:date="2018-05-29T21:11:00Z">
        <w:r w:rsidRPr="009139A5" w:rsidDel="00237391">
          <w:rPr>
            <w:lang w:val="es-ES"/>
          </w:rPr>
          <w:delText xml:space="preserve"> la </w:delText>
        </w:r>
      </w:del>
      <w:ins w:id="6736" w:author="Maribel" w:date="2018-05-29T21:11:00Z">
        <w:r w:rsidR="00237391">
          <w:rPr>
            <w:lang w:val="es-ES"/>
          </w:rPr>
          <w:t xml:space="preserve"> </w:t>
        </w:r>
      </w:ins>
      <w:r w:rsidRPr="009139A5">
        <w:rPr>
          <w:lang w:val="es-ES"/>
        </w:rPr>
        <w:t>investigación previ</w:t>
      </w:r>
      <w:ins w:id="6737" w:author="Maribel" w:date="2018-05-29T21:11:00Z">
        <w:r w:rsidR="00237391">
          <w:rPr>
            <w:lang w:val="es-ES"/>
          </w:rPr>
          <w:t>os</w:t>
        </w:r>
      </w:ins>
      <w:del w:id="6738" w:author="Maribel" w:date="2018-05-29T21:11:00Z">
        <w:r w:rsidRPr="009139A5" w:rsidDel="00237391">
          <w:rPr>
            <w:lang w:val="es-ES"/>
          </w:rPr>
          <w:delText>a</w:delText>
        </w:r>
      </w:del>
      <w:ins w:id="6739" w:author="Maribel" w:date="2018-05-29T20:43:00Z">
        <w:r w:rsidR="00EB377D">
          <w:rPr>
            <w:lang w:val="es-ES"/>
          </w:rPr>
          <w:t xml:space="preserve"> </w:t>
        </w:r>
      </w:ins>
      <w:ins w:id="6740" w:author="Maribel" w:date="2018-05-29T21:11:00Z">
        <w:r w:rsidR="00237391">
          <w:rPr>
            <w:lang w:val="es-ES"/>
          </w:rPr>
          <w:t>en</w:t>
        </w:r>
      </w:ins>
      <w:ins w:id="6741" w:author="Maribel" w:date="2018-05-29T20:43:00Z">
        <w:r w:rsidR="00EB377D">
          <w:rPr>
            <w:lang w:val="es-ES"/>
          </w:rPr>
          <w:t xml:space="preserve"> electrónica</w:t>
        </w:r>
      </w:ins>
      <w:del w:id="6742" w:author="Maribel" w:date="2018-05-29T20:43:00Z">
        <w:r w:rsidRPr="009139A5" w:rsidDel="00EB377D">
          <w:rPr>
            <w:lang w:val="es-ES"/>
          </w:rPr>
          <w:delText xml:space="preserve"> para poder obtener el resultado final (la implementación de la ALU en la FPGA)</w:delText>
        </w:r>
      </w:del>
      <w:r w:rsidRPr="009139A5">
        <w:rPr>
          <w:lang w:val="es-ES"/>
        </w:rPr>
        <w:t xml:space="preserve">, </w:t>
      </w:r>
      <w:del w:id="6743" w:author="Maribel" w:date="2018-05-29T20:43:00Z">
        <w:r w:rsidRPr="009139A5" w:rsidDel="00EB377D">
          <w:rPr>
            <w:lang w:val="es-ES"/>
          </w:rPr>
          <w:delText>he</w:delText>
        </w:r>
      </w:del>
      <w:ins w:id="6744" w:author="Maribel" w:date="2018-05-29T20:43:00Z">
        <w:r w:rsidR="00EB377D">
          <w:rPr>
            <w:lang w:val="es-ES"/>
          </w:rPr>
          <w:t>la autor</w:t>
        </w:r>
      </w:ins>
      <w:ins w:id="6745" w:author="Maribel" w:date="2018-05-29T20:44:00Z">
        <w:r w:rsidR="00EB377D">
          <w:rPr>
            <w:lang w:val="es-ES"/>
          </w:rPr>
          <w:t>a ha</w:t>
        </w:r>
      </w:ins>
      <w:r w:rsidRPr="009139A5">
        <w:rPr>
          <w:lang w:val="es-ES"/>
        </w:rPr>
        <w:t xml:space="preserve"> conseguido ampliar </w:t>
      </w:r>
      <w:del w:id="6746" w:author="Maribel" w:date="2018-05-29T20:44:00Z">
        <w:r w:rsidRPr="009139A5" w:rsidDel="00EB377D">
          <w:rPr>
            <w:lang w:val="es-ES"/>
          </w:rPr>
          <w:delText xml:space="preserve">mi </w:delText>
        </w:r>
      </w:del>
      <w:ins w:id="6747" w:author="Maribel" w:date="2018-05-29T20:44:00Z">
        <w:r w:rsidR="00EB377D">
          <w:rPr>
            <w:lang w:val="es-ES"/>
          </w:rPr>
          <w:t>su</w:t>
        </w:r>
        <w:r w:rsidR="00EB377D" w:rsidRPr="009139A5">
          <w:rPr>
            <w:lang w:val="es-ES"/>
          </w:rPr>
          <w:t xml:space="preserve"> </w:t>
        </w:r>
      </w:ins>
      <w:r w:rsidRPr="009139A5">
        <w:rPr>
          <w:lang w:val="es-ES"/>
        </w:rPr>
        <w:t xml:space="preserve">visión global sobre la informática, </w:t>
      </w:r>
      <w:ins w:id="6748" w:author="Maribel" w:date="2018-05-29T21:01:00Z">
        <w:r w:rsidR="00127D42">
          <w:rPr>
            <w:lang w:val="es-ES"/>
          </w:rPr>
          <w:t xml:space="preserve">especialmente, </w:t>
        </w:r>
      </w:ins>
      <w:r w:rsidRPr="009139A5">
        <w:rPr>
          <w:lang w:val="es-ES"/>
        </w:rPr>
        <w:t xml:space="preserve">en el sentido de </w:t>
      </w:r>
      <w:del w:id="6749" w:author="Maribel" w:date="2018-05-29T20:44:00Z">
        <w:r w:rsidRPr="009139A5" w:rsidDel="00EB377D">
          <w:rPr>
            <w:lang w:val="es-ES"/>
          </w:rPr>
          <w:delText xml:space="preserve">aprender </w:delText>
        </w:r>
      </w:del>
      <w:ins w:id="6750" w:author="Maribel" w:date="2018-05-29T20:44:00Z">
        <w:r w:rsidR="00EB377D">
          <w:rPr>
            <w:lang w:val="es-ES"/>
          </w:rPr>
          <w:t>comprender</w:t>
        </w:r>
        <w:r w:rsidR="00EB377D" w:rsidRPr="009139A5">
          <w:rPr>
            <w:lang w:val="es-ES"/>
          </w:rPr>
          <w:t xml:space="preserve"> </w:t>
        </w:r>
      </w:ins>
      <w:r w:rsidRPr="009139A5">
        <w:rPr>
          <w:lang w:val="es-ES"/>
        </w:rPr>
        <w:t>cómo se complementan hardware y software entre sí</w:t>
      </w:r>
      <w:ins w:id="6751" w:author="Maribel" w:date="2018-05-29T20:44:00Z">
        <w:r w:rsidR="00EB377D">
          <w:rPr>
            <w:lang w:val="es-ES"/>
          </w:rPr>
          <w:t xml:space="preserve">, para crear los sistemas </w:t>
        </w:r>
      </w:ins>
      <w:ins w:id="6752" w:author="Maribel" w:date="2018-05-29T20:45:00Z">
        <w:r w:rsidR="00EB377D">
          <w:rPr>
            <w:lang w:val="es-ES"/>
          </w:rPr>
          <w:t xml:space="preserve">digitales </w:t>
        </w:r>
      </w:ins>
      <w:ins w:id="6753" w:author="Maribel" w:date="2018-05-29T20:44:00Z">
        <w:r w:rsidR="00EB377D">
          <w:rPr>
            <w:lang w:val="es-ES"/>
          </w:rPr>
          <w:t xml:space="preserve">cada vez más </w:t>
        </w:r>
      </w:ins>
      <w:ins w:id="6754" w:author="Maribel" w:date="2018-05-29T20:45:00Z">
        <w:r w:rsidR="00EB377D">
          <w:rPr>
            <w:lang w:val="es-ES"/>
          </w:rPr>
          <w:t xml:space="preserve">numerosos y </w:t>
        </w:r>
      </w:ins>
      <w:ins w:id="6755" w:author="Maribel" w:date="2018-05-29T20:44:00Z">
        <w:r w:rsidR="00EB377D">
          <w:rPr>
            <w:lang w:val="es-ES"/>
          </w:rPr>
          <w:t>complejos que se encuentran a nuestro alrededo</w:t>
        </w:r>
      </w:ins>
      <w:ins w:id="6756" w:author="Maribel" w:date="2018-05-29T20:45:00Z">
        <w:r w:rsidR="00EB377D">
          <w:rPr>
            <w:lang w:val="es-ES"/>
          </w:rPr>
          <w:t>r</w:t>
        </w:r>
      </w:ins>
      <w:ins w:id="6757" w:author="Maribel" w:date="2018-05-29T20:44:00Z">
        <w:r w:rsidR="00EB377D">
          <w:rPr>
            <w:lang w:val="es-ES"/>
          </w:rPr>
          <w:t>.</w:t>
        </w:r>
      </w:ins>
      <w:del w:id="6758" w:author="Maribel" w:date="2018-05-29T20:44:00Z">
        <w:r w:rsidRPr="009139A5" w:rsidDel="00EB377D">
          <w:rPr>
            <w:lang w:val="es-ES"/>
          </w:rPr>
          <w:delText>.</w:delText>
        </w:r>
      </w:del>
    </w:p>
    <w:p w14:paraId="28023FEA" w14:textId="4AC0962E" w:rsidR="00AB19B8" w:rsidRPr="003A487B" w:rsidRDefault="00E86000" w:rsidP="00C17D03">
      <w:pPr>
        <w:rPr>
          <w:lang w:val="es-ES"/>
          <w:rPrChange w:id="6759" w:author="Maribel" w:date="2018-05-29T20:59:00Z">
            <w:rPr>
              <w:b/>
              <w:lang w:val="es-ES"/>
            </w:rPr>
          </w:rPrChange>
        </w:rPr>
      </w:pPr>
      <w:ins w:id="6760" w:author="Maribel" w:date="2018-05-29T20:48:00Z">
        <w:r>
          <w:rPr>
            <w:lang w:val="es-ES"/>
          </w:rPr>
          <w:t>Dos aspectos,</w:t>
        </w:r>
        <w:r w:rsidR="000F100F">
          <w:rPr>
            <w:lang w:val="es-ES"/>
          </w:rPr>
          <w:t xml:space="preserve"> en opinión de la autora,</w:t>
        </w:r>
        <w:r>
          <w:rPr>
            <w:lang w:val="es-ES"/>
          </w:rPr>
          <w:t xml:space="preserve"> </w:t>
        </w:r>
        <w:r w:rsidR="000F100F">
          <w:rPr>
            <w:lang w:val="es-ES"/>
          </w:rPr>
          <w:t xml:space="preserve">han quedado </w:t>
        </w:r>
      </w:ins>
      <w:ins w:id="6761" w:author="Maribel" w:date="2018-05-29T20:57:00Z">
        <w:r w:rsidR="00D06051">
          <w:rPr>
            <w:lang w:val="es-ES"/>
          </w:rPr>
          <w:t xml:space="preserve">pendientes de </w:t>
        </w:r>
      </w:ins>
      <w:ins w:id="6762" w:author="Maribel" w:date="2018-05-29T20:48:00Z">
        <w:r w:rsidR="000F100F">
          <w:rPr>
            <w:lang w:val="es-ES"/>
          </w:rPr>
          <w:t>mejorar</w:t>
        </w:r>
      </w:ins>
      <w:ins w:id="6763" w:author="Maribel" w:date="2018-05-29T20:57:00Z">
        <w:r w:rsidR="00D06051">
          <w:rPr>
            <w:lang w:val="es-ES"/>
          </w:rPr>
          <w:t xml:space="preserve">. En el primero, </w:t>
        </w:r>
      </w:ins>
      <w:ins w:id="6764" w:author="Maribel" w:date="2018-05-29T20:48:00Z">
        <w:r w:rsidR="000F100F">
          <w:rPr>
            <w:lang w:val="es-ES"/>
          </w:rPr>
          <w:t>l</w:t>
        </w:r>
      </w:ins>
      <w:ins w:id="6765" w:author="Maribel" w:date="2018-05-29T20:47:00Z">
        <w:r>
          <w:rPr>
            <w:lang w:val="es-ES"/>
          </w:rPr>
          <w:t>os circuitos digitales mostrados en este proyecto carecen de optimización alguna</w:t>
        </w:r>
      </w:ins>
      <w:ins w:id="6766" w:author="Maribel" w:date="2018-05-29T20:49:00Z">
        <w:r w:rsidR="000F100F">
          <w:rPr>
            <w:lang w:val="es-ES"/>
          </w:rPr>
          <w:t xml:space="preserve">, tanto la ALU como la lógica de </w:t>
        </w:r>
        <w:r w:rsidR="000F100F">
          <w:rPr>
            <w:lang w:val="es-ES"/>
          </w:rPr>
          <w:lastRenderedPageBreak/>
          <w:t xml:space="preserve">control de </w:t>
        </w:r>
      </w:ins>
      <w:ins w:id="6767" w:author="Maribel" w:date="2018-05-29T21:02:00Z">
        <w:r w:rsidR="00127D42">
          <w:rPr>
            <w:lang w:val="es-ES"/>
          </w:rPr>
          <w:t>esta</w:t>
        </w:r>
      </w:ins>
      <w:ins w:id="6768" w:author="Maribel" w:date="2018-05-29T20:49:00Z">
        <w:r w:rsidR="000F100F">
          <w:rPr>
            <w:lang w:val="es-ES"/>
          </w:rPr>
          <w:t xml:space="preserve">. El objetivo principal </w:t>
        </w:r>
      </w:ins>
      <w:ins w:id="6769" w:author="Maribel" w:date="2018-05-29T21:02:00Z">
        <w:r w:rsidR="00127D42">
          <w:rPr>
            <w:lang w:val="es-ES"/>
          </w:rPr>
          <w:t>ha sido</w:t>
        </w:r>
      </w:ins>
      <w:ins w:id="6770" w:author="Maribel" w:date="2018-05-29T20:49:00Z">
        <w:r w:rsidR="000F100F">
          <w:rPr>
            <w:lang w:val="es-ES"/>
          </w:rPr>
          <w:t xml:space="preserve"> implementar una ALU en concreto, un circuito digital en general, en una FPGA</w:t>
        </w:r>
      </w:ins>
      <w:ins w:id="6771" w:author="Maribel" w:date="2018-05-29T20:50:00Z">
        <w:r w:rsidR="000F100F">
          <w:rPr>
            <w:lang w:val="es-ES"/>
          </w:rPr>
          <w:t>, aprovechando para conocer más a fondo esta tecnología. El segundo aspecto consiste en describir el hardware a implementar en la FPGA mediante HDL en lugar de</w:t>
        </w:r>
      </w:ins>
      <w:ins w:id="6772" w:author="Maribel" w:date="2018-05-29T20:58:00Z">
        <w:r w:rsidR="00D06051">
          <w:rPr>
            <w:lang w:val="es-ES"/>
          </w:rPr>
          <w:t xml:space="preserve"> hacerlo </w:t>
        </w:r>
      </w:ins>
      <w:ins w:id="6773" w:author="Maribel" w:date="2018-05-29T20:50:00Z">
        <w:r w:rsidR="000F100F">
          <w:rPr>
            <w:lang w:val="es-ES"/>
          </w:rPr>
          <w:t>gráficamente. Usar código puede</w:t>
        </w:r>
      </w:ins>
      <w:ins w:id="6774" w:author="Maribel" w:date="2018-05-29T20:51:00Z">
        <w:r w:rsidR="000F100F">
          <w:rPr>
            <w:lang w:val="es-ES"/>
          </w:rPr>
          <w:t xml:space="preserve"> suponer una ventaja cuando son circuitos más grandes</w:t>
        </w:r>
      </w:ins>
      <w:ins w:id="6775" w:author="Maribel" w:date="2018-05-29T20:53:00Z">
        <w:r w:rsidR="000F100F">
          <w:rPr>
            <w:lang w:val="es-ES"/>
          </w:rPr>
          <w:t xml:space="preserve"> y/o</w:t>
        </w:r>
      </w:ins>
      <w:ins w:id="6776" w:author="Maribel" w:date="2018-05-29T20:51:00Z">
        <w:r w:rsidR="000F100F">
          <w:rPr>
            <w:lang w:val="es-ES"/>
          </w:rPr>
          <w:t xml:space="preserve"> complejos de lo normal</w:t>
        </w:r>
      </w:ins>
      <w:ins w:id="6777" w:author="Maribel" w:date="2018-05-29T20:58:00Z">
        <w:r w:rsidR="00D06051">
          <w:rPr>
            <w:lang w:val="es-ES"/>
          </w:rPr>
          <w:t xml:space="preserve">, ya que aporta rapidez y </w:t>
        </w:r>
        <w:r w:rsidR="003A487B">
          <w:rPr>
            <w:lang w:val="es-ES"/>
          </w:rPr>
          <w:t>flexibilidad en la tarea</w:t>
        </w:r>
      </w:ins>
      <w:ins w:id="6778" w:author="Maribel" w:date="2018-05-29T20:51:00Z">
        <w:r w:rsidR="000F100F">
          <w:rPr>
            <w:lang w:val="es-ES"/>
          </w:rPr>
          <w:t>.</w:t>
        </w:r>
      </w:ins>
      <w:ins w:id="6779" w:author="Maribel" w:date="2018-05-29T20:56:00Z">
        <w:r w:rsidR="000F100F">
          <w:rPr>
            <w:lang w:val="es-ES"/>
          </w:rPr>
          <w:t xml:space="preserve"> </w:t>
        </w:r>
      </w:ins>
      <w:ins w:id="6780" w:author="Maribel" w:date="2018-05-29T20:45:00Z">
        <w:r w:rsidR="006A2329">
          <w:rPr>
            <w:lang w:val="es-ES"/>
          </w:rPr>
          <w:t>Si el lector de este trabajo quisiera investigar y/o mejorar este proyect</w:t>
        </w:r>
      </w:ins>
      <w:ins w:id="6781" w:author="Maribel" w:date="2018-05-29T20:46:00Z">
        <w:r>
          <w:rPr>
            <w:lang w:val="es-ES"/>
          </w:rPr>
          <w:t>o</w:t>
        </w:r>
      </w:ins>
      <w:ins w:id="6782" w:author="Maribel" w:date="2018-05-29T20:56:00Z">
        <w:r w:rsidR="000F100F">
          <w:rPr>
            <w:lang w:val="es-ES"/>
          </w:rPr>
          <w:t xml:space="preserve">, estos dos aspectos son dos vías sugeridas </w:t>
        </w:r>
      </w:ins>
      <w:ins w:id="6783" w:author="Maribel" w:date="2018-05-29T20:57:00Z">
        <w:r w:rsidR="000F100F">
          <w:rPr>
            <w:lang w:val="es-ES"/>
          </w:rPr>
          <w:t xml:space="preserve">por la autora </w:t>
        </w:r>
      </w:ins>
      <w:ins w:id="6784" w:author="Maribel" w:date="2018-05-29T20:56:00Z">
        <w:r w:rsidR="000F100F">
          <w:rPr>
            <w:lang w:val="es-ES"/>
          </w:rPr>
          <w:t>por las que comenza</w:t>
        </w:r>
      </w:ins>
      <w:ins w:id="6785" w:author="Maribel" w:date="2018-05-29T20:59:00Z">
        <w:r w:rsidR="003A487B">
          <w:rPr>
            <w:lang w:val="es-ES"/>
          </w:rPr>
          <w:t>r.</w:t>
        </w:r>
      </w:ins>
    </w:p>
    <w:p w14:paraId="2C00268C" w14:textId="77777777" w:rsidR="00965DA2" w:rsidRPr="00241B19" w:rsidRDefault="00965DA2">
      <w:pPr>
        <w:pStyle w:val="Prrafodelista"/>
        <w:numPr>
          <w:ilvl w:val="0"/>
          <w:numId w:val="5"/>
        </w:numPr>
        <w:rPr>
          <w:b/>
          <w:sz w:val="28"/>
          <w:lang w:val="es-ES"/>
        </w:rPr>
        <w:pPrChange w:id="6786" w:author="Maribel" w:date="2018-05-27T23:43:00Z">
          <w:pPr>
            <w:pStyle w:val="Prrafodelista"/>
            <w:numPr>
              <w:numId w:val="7"/>
            </w:numPr>
            <w:ind w:hanging="360"/>
          </w:pPr>
        </w:pPrChange>
      </w:pPr>
      <w:r w:rsidRPr="00241B19">
        <w:rPr>
          <w:b/>
          <w:sz w:val="28"/>
          <w:lang w:val="es-ES"/>
        </w:rPr>
        <w:t>Glosario</w:t>
      </w:r>
      <w:r w:rsidR="00090361">
        <w:rPr>
          <w:b/>
          <w:sz w:val="28"/>
          <w:lang w:val="es-ES"/>
        </w:rPr>
        <w:fldChar w:fldCharType="begin"/>
      </w:r>
      <w:r w:rsidR="00090361">
        <w:instrText xml:space="preserve"> XE "</w:instrText>
      </w:r>
      <w:r w:rsidR="00090361" w:rsidRPr="005D53D2">
        <w:rPr>
          <w:b/>
          <w:sz w:val="28"/>
          <w:lang w:val="es-ES"/>
        </w:rPr>
        <w:instrText>Glosario</w:instrText>
      </w:r>
      <w:r w:rsidR="00176799">
        <w:rPr>
          <w:b/>
          <w:sz w:val="28"/>
          <w:lang w:val="es-ES"/>
        </w:rPr>
        <w:instrText>;24</w:instrText>
      </w:r>
      <w:r w:rsidR="00090361">
        <w:instrText xml:space="preserve">" </w:instrText>
      </w:r>
      <w:r w:rsidR="00090361">
        <w:rPr>
          <w:b/>
          <w:sz w:val="28"/>
          <w:lang w:val="es-ES"/>
        </w:rPr>
        <w:fldChar w:fldCharType="end"/>
      </w:r>
    </w:p>
    <w:p w14:paraId="1CD39D4E" w14:textId="77777777" w:rsidR="00E77097" w:rsidRDefault="00E77097" w:rsidP="00A32E5B">
      <w:pPr>
        <w:rPr>
          <w:lang w:val="es-ES"/>
        </w:rPr>
      </w:pPr>
      <w:r>
        <w:rPr>
          <w:lang w:val="es-ES"/>
        </w:rPr>
        <w:t>FPGA</w:t>
      </w:r>
    </w:p>
    <w:p w14:paraId="7D468802" w14:textId="77777777" w:rsidR="00E77097" w:rsidRDefault="00E77097" w:rsidP="00A32E5B">
      <w:pPr>
        <w:rPr>
          <w:lang w:val="es-ES"/>
        </w:rPr>
      </w:pPr>
      <w:r>
        <w:rPr>
          <w:lang w:val="es-ES"/>
        </w:rPr>
        <w:t>Microprocesador</w:t>
      </w:r>
    </w:p>
    <w:p w14:paraId="15DCAA4B" w14:textId="77777777" w:rsidR="00965DA2" w:rsidRDefault="00965DA2" w:rsidP="00A32E5B">
      <w:pPr>
        <w:rPr>
          <w:lang w:val="es-ES"/>
        </w:rPr>
      </w:pPr>
      <w:r>
        <w:rPr>
          <w:lang w:val="es-ES"/>
        </w:rPr>
        <w:t>Chip</w:t>
      </w:r>
    </w:p>
    <w:p w14:paraId="4D7DB292" w14:textId="77777777" w:rsidR="00965DA2" w:rsidRDefault="00965DA2" w:rsidP="00A32E5B">
      <w:pPr>
        <w:rPr>
          <w:lang w:val="es-ES"/>
        </w:rPr>
      </w:pPr>
      <w:r>
        <w:rPr>
          <w:lang w:val="es-ES"/>
        </w:rPr>
        <w:t>Transistor</w:t>
      </w:r>
    </w:p>
    <w:p w14:paraId="6A387523" w14:textId="77777777" w:rsidR="00965DA2" w:rsidRDefault="00965DA2" w:rsidP="00A32E5B">
      <w:pPr>
        <w:rPr>
          <w:lang w:val="es-ES"/>
        </w:rPr>
      </w:pPr>
      <w:r>
        <w:rPr>
          <w:lang w:val="es-ES"/>
        </w:rPr>
        <w:t>Silicio</w:t>
      </w:r>
    </w:p>
    <w:p w14:paraId="12F2A159" w14:textId="77777777" w:rsidR="00965DA2" w:rsidRDefault="00965DA2" w:rsidP="00A32E5B">
      <w:pPr>
        <w:rPr>
          <w:lang w:val="es-ES"/>
        </w:rPr>
      </w:pPr>
      <w:r>
        <w:rPr>
          <w:lang w:val="es-ES"/>
        </w:rPr>
        <w:t>Intel</w:t>
      </w:r>
    </w:p>
    <w:p w14:paraId="0124A0D0" w14:textId="77777777" w:rsidR="00965DA2" w:rsidRDefault="00965DA2" w:rsidP="00A32E5B">
      <w:pPr>
        <w:rPr>
          <w:lang w:val="es-ES"/>
        </w:rPr>
      </w:pPr>
      <w:r>
        <w:rPr>
          <w:lang w:val="es-ES"/>
        </w:rPr>
        <w:t>ARM</w:t>
      </w:r>
    </w:p>
    <w:p w14:paraId="7539F7FE" w14:textId="77777777" w:rsidR="00965DA2" w:rsidRDefault="00965DA2" w:rsidP="00A32E5B">
      <w:pPr>
        <w:rPr>
          <w:lang w:val="es-ES"/>
        </w:rPr>
      </w:pPr>
      <w:r>
        <w:rPr>
          <w:lang w:val="es-ES"/>
        </w:rPr>
        <w:t>Puerta lógica</w:t>
      </w:r>
    </w:p>
    <w:p w14:paraId="4BEBC076" w14:textId="77777777" w:rsidR="00965DA2" w:rsidRDefault="00965DA2" w:rsidP="00A32E5B">
      <w:pPr>
        <w:rPr>
          <w:lang w:val="es-ES"/>
        </w:rPr>
      </w:pPr>
      <w:r>
        <w:rPr>
          <w:lang w:val="es-ES"/>
        </w:rPr>
        <w:t>Biestable</w:t>
      </w:r>
    </w:p>
    <w:p w14:paraId="2E43578B" w14:textId="77777777" w:rsidR="00965DA2" w:rsidRDefault="00965DA2" w:rsidP="00A32E5B">
      <w:pPr>
        <w:rPr>
          <w:lang w:val="es-ES"/>
        </w:rPr>
      </w:pPr>
      <w:r>
        <w:rPr>
          <w:lang w:val="es-ES"/>
        </w:rPr>
        <w:t>Cable</w:t>
      </w:r>
    </w:p>
    <w:p w14:paraId="68823FD1" w14:textId="77777777" w:rsidR="00FB4624" w:rsidRDefault="00FB4624" w:rsidP="00A32E5B">
      <w:pPr>
        <w:rPr>
          <w:lang w:val="es-ES"/>
        </w:rPr>
      </w:pPr>
      <w:r>
        <w:rPr>
          <w:lang w:val="es-ES"/>
        </w:rPr>
        <w:t>Registro</w:t>
      </w:r>
    </w:p>
    <w:p w14:paraId="67D72A56" w14:textId="77777777" w:rsidR="009F2820" w:rsidRDefault="009F2820" w:rsidP="00A32E5B">
      <w:pPr>
        <w:rPr>
          <w:lang w:val="es-ES"/>
        </w:rPr>
      </w:pPr>
    </w:p>
    <w:p w14:paraId="44801748" w14:textId="7A587AA6" w:rsidR="00482BFC" w:rsidRPr="00820C3A" w:rsidRDefault="00241B19">
      <w:pPr>
        <w:pStyle w:val="Prrafodelista"/>
        <w:numPr>
          <w:ilvl w:val="0"/>
          <w:numId w:val="5"/>
        </w:numPr>
        <w:rPr>
          <w:b/>
          <w:sz w:val="28"/>
          <w:lang w:val="es-ES"/>
          <w:rPrChange w:id="6787" w:author="Maribel" w:date="2018-05-13T19:47:00Z">
            <w:rPr>
              <w:lang w:val="es-ES"/>
            </w:rPr>
          </w:rPrChange>
        </w:rPr>
        <w:pPrChange w:id="6788" w:author="Maribel" w:date="2018-05-27T23:43:00Z">
          <w:pPr/>
        </w:pPrChange>
      </w:pPr>
      <w:del w:id="6789" w:author="Maribel" w:date="2018-05-13T19:47:00Z">
        <w:r w:rsidRPr="00820C3A" w:rsidDel="00820C3A">
          <w:rPr>
            <w:b/>
            <w:sz w:val="28"/>
            <w:lang w:val="es-ES"/>
            <w:rPrChange w:id="6790" w:author="Maribel" w:date="2018-05-13T19:47:00Z">
              <w:rPr>
                <w:lang w:val="es-ES"/>
              </w:rPr>
            </w:rPrChange>
          </w:rPr>
          <w:delText xml:space="preserve">6. </w:delText>
        </w:r>
      </w:del>
      <w:r w:rsidR="009F2820" w:rsidRPr="00820C3A">
        <w:rPr>
          <w:b/>
          <w:sz w:val="28"/>
          <w:lang w:val="es-ES"/>
          <w:rPrChange w:id="6791" w:author="Maribel" w:date="2018-05-13T19:47:00Z">
            <w:rPr>
              <w:lang w:val="es-ES"/>
            </w:rPr>
          </w:rPrChange>
        </w:rPr>
        <w:t>Referencias</w:t>
      </w:r>
    </w:p>
    <w:p w14:paraId="010A1088" w14:textId="77777777" w:rsidR="00C06823" w:rsidRDefault="00482BFC" w:rsidP="00A32E5B">
      <w:pPr>
        <w:rPr>
          <w:lang w:val="es-ES"/>
        </w:rPr>
      </w:pPr>
      <w:r w:rsidRPr="00482BFC">
        <w:rPr>
          <w:lang w:val="es-ES"/>
        </w:rPr>
        <w:t>[0]</w:t>
      </w:r>
      <w:r>
        <w:rPr>
          <w:lang w:val="es-ES"/>
        </w:rPr>
        <w:t xml:space="preserve"> Primer vídeo que vi de </w:t>
      </w:r>
      <w:proofErr w:type="spellStart"/>
      <w:r>
        <w:rPr>
          <w:lang w:val="es-ES"/>
        </w:rPr>
        <w:t>Obijuan</w:t>
      </w:r>
      <w:proofErr w:type="spellEnd"/>
      <w:r>
        <w:rPr>
          <w:lang w:val="es-ES"/>
        </w:rPr>
        <w:t xml:space="preserve">: </w:t>
      </w:r>
      <w:r w:rsidR="00244254">
        <w:fldChar w:fldCharType="begin"/>
      </w:r>
      <w:r w:rsidR="00244254" w:rsidRPr="00244254">
        <w:rPr>
          <w:lang w:val="es-ES"/>
          <w:rPrChange w:id="6792" w:author="Maribel" w:date="2018-05-14T18:37:00Z">
            <w:rPr/>
          </w:rPrChange>
        </w:rPr>
        <w:instrText xml:space="preserve"> HYPERLINK "https://www.youtube.com/watch?v=XWC1B7UKv98" </w:instrText>
      </w:r>
      <w:r w:rsidR="00244254">
        <w:fldChar w:fldCharType="separate"/>
      </w:r>
      <w:r w:rsidR="00C06823" w:rsidRPr="00531539">
        <w:rPr>
          <w:rStyle w:val="Hipervnculo"/>
          <w:lang w:val="es-ES"/>
        </w:rPr>
        <w:t>https://www.youtube.com/watch?v=XWC1B7UKv98</w:t>
      </w:r>
      <w:r w:rsidR="00244254">
        <w:rPr>
          <w:rStyle w:val="Hipervnculo"/>
          <w:lang w:val="es-ES"/>
        </w:rPr>
        <w:fldChar w:fldCharType="end"/>
      </w:r>
    </w:p>
    <w:p w14:paraId="7A28F00B" w14:textId="77777777" w:rsidR="00EA5944" w:rsidRDefault="00C06823" w:rsidP="00A32E5B">
      <w:pPr>
        <w:rPr>
          <w:lang w:val="es-ES"/>
        </w:rPr>
      </w:pPr>
      <w:r>
        <w:rPr>
          <w:lang w:val="es-ES"/>
        </w:rPr>
        <w:t xml:space="preserve"> </w:t>
      </w:r>
      <w:r w:rsidR="00903329">
        <w:rPr>
          <w:lang w:val="es-ES"/>
        </w:rPr>
        <w:t xml:space="preserve">[1] </w:t>
      </w:r>
      <w:r w:rsidR="00244254">
        <w:fldChar w:fldCharType="begin"/>
      </w:r>
      <w:r w:rsidR="00244254" w:rsidRPr="00244254">
        <w:rPr>
          <w:lang w:val="es-ES"/>
          <w:rPrChange w:id="6793" w:author="Maribel" w:date="2018-05-14T18:37:00Z">
            <w:rPr/>
          </w:rPrChange>
        </w:rPr>
        <w:instrText xml:space="preserve"> HYPERLINK "http://fpgawars.github.io/" </w:instrText>
      </w:r>
      <w:r w:rsidR="00244254">
        <w:fldChar w:fldCharType="separate"/>
      </w:r>
      <w:r w:rsidR="00903329" w:rsidRPr="00136341">
        <w:rPr>
          <w:rStyle w:val="Hipervnculo"/>
          <w:lang w:val="es-ES"/>
        </w:rPr>
        <w:t>http://fpgawars.github.io/</w:t>
      </w:r>
      <w:r w:rsidR="00244254">
        <w:rPr>
          <w:rStyle w:val="Hipervnculo"/>
          <w:lang w:val="es-ES"/>
        </w:rPr>
        <w:fldChar w:fldCharType="end"/>
      </w:r>
    </w:p>
    <w:p w14:paraId="0F8DD082" w14:textId="77777777" w:rsidR="00992DF2" w:rsidRDefault="00903329" w:rsidP="00A32E5B">
      <w:pPr>
        <w:rPr>
          <w:lang w:val="es-ES"/>
        </w:rPr>
      </w:pPr>
      <w:r>
        <w:rPr>
          <w:lang w:val="es-ES"/>
        </w:rPr>
        <w:t xml:space="preserve">[2] </w:t>
      </w:r>
      <w:r w:rsidR="00244254">
        <w:fldChar w:fldCharType="begin"/>
      </w:r>
      <w:r w:rsidR="00244254" w:rsidRPr="00244254">
        <w:rPr>
          <w:lang w:val="es-ES"/>
          <w:rPrChange w:id="6794" w:author="Maribel" w:date="2018-05-14T18:37:00Z">
            <w:rPr/>
          </w:rPrChange>
        </w:rPr>
        <w:instrText xml:space="preserve"> HYPERLINK "https://github.com/FPGAwars" </w:instrText>
      </w:r>
      <w:r w:rsidR="00244254">
        <w:fldChar w:fldCharType="separate"/>
      </w:r>
      <w:r w:rsidRPr="00136341">
        <w:rPr>
          <w:rStyle w:val="Hipervnculo"/>
          <w:lang w:val="es-ES"/>
        </w:rPr>
        <w:t>https://github.com/FPGAwars</w:t>
      </w:r>
      <w:r w:rsidR="00244254">
        <w:rPr>
          <w:rStyle w:val="Hipervnculo"/>
          <w:lang w:val="es-ES"/>
        </w:rPr>
        <w:fldChar w:fldCharType="end"/>
      </w:r>
    </w:p>
    <w:p w14:paraId="4E84C9A4" w14:textId="77777777" w:rsidR="00E96A82" w:rsidRDefault="00903329" w:rsidP="00A32E5B">
      <w:pPr>
        <w:rPr>
          <w:lang w:val="es-ES"/>
        </w:rPr>
      </w:pPr>
      <w:r>
        <w:rPr>
          <w:lang w:val="es-ES"/>
        </w:rPr>
        <w:t xml:space="preserve">[3] </w:t>
      </w:r>
      <w:r w:rsidR="00244254">
        <w:fldChar w:fldCharType="begin"/>
      </w:r>
      <w:r w:rsidR="00244254" w:rsidRPr="00244254">
        <w:rPr>
          <w:lang w:val="es-ES"/>
          <w:rPrChange w:id="6795" w:author="Maribel" w:date="2018-05-14T18:37:00Z">
            <w:rPr/>
          </w:rPrChange>
        </w:rPr>
        <w:instrText xml:space="preserve"> HYPERLINK "https://planetachatbot.com/qu%C3%A9-es-una-fpga-y-por-qu%C3%A9-jugar%C3%A1n-un-papel-clave-en-el-futuro-e76667dbce3e" </w:instrText>
      </w:r>
      <w:r w:rsidR="00244254">
        <w:fldChar w:fldCharType="separate"/>
      </w:r>
      <w:r w:rsidRPr="00136341">
        <w:rPr>
          <w:rStyle w:val="Hipervnculo"/>
          <w:lang w:val="es-ES"/>
        </w:rPr>
        <w:t>https://planetachatbot.com/qu%C3%A9-es-una-fpga-y-por-qu%C3%A9-jugar%C3%A1n-un-papel-clave-en-el-futuro-e76667dbce3e</w:t>
      </w:r>
      <w:r w:rsidR="00244254">
        <w:rPr>
          <w:rStyle w:val="Hipervnculo"/>
          <w:lang w:val="es-ES"/>
        </w:rPr>
        <w:fldChar w:fldCharType="end"/>
      </w:r>
    </w:p>
    <w:p w14:paraId="57387E2E" w14:textId="77777777" w:rsidR="00364F65" w:rsidRDefault="00903329" w:rsidP="00A32E5B">
      <w:pPr>
        <w:rPr>
          <w:lang w:val="es-ES"/>
        </w:rPr>
      </w:pPr>
      <w:r>
        <w:rPr>
          <w:lang w:val="es-ES"/>
        </w:rPr>
        <w:t xml:space="preserve">[4] </w:t>
      </w:r>
      <w:r w:rsidR="00244254">
        <w:fldChar w:fldCharType="begin"/>
      </w:r>
      <w:r w:rsidR="00244254" w:rsidRPr="00244254">
        <w:rPr>
          <w:lang w:val="es-ES"/>
          <w:rPrChange w:id="6796" w:author="Maribel" w:date="2018-05-14T18:37:00Z">
            <w:rPr/>
          </w:rPrChange>
        </w:rPr>
        <w:instrText xml:space="preserve"> HYPERLINK "http://www.fpgadeveloper.com/2011/07/list-and-comparison-of-fpga-companies.html" </w:instrText>
      </w:r>
      <w:r w:rsidR="00244254">
        <w:fldChar w:fldCharType="separate"/>
      </w:r>
      <w:r w:rsidRPr="00136341">
        <w:rPr>
          <w:rStyle w:val="Hipervnculo"/>
          <w:lang w:val="es-ES"/>
        </w:rPr>
        <w:t>http://www.fpgadeveloper.com/2011/07/list-and-comparison-of-fpga-companies.html</w:t>
      </w:r>
      <w:r w:rsidR="00244254">
        <w:rPr>
          <w:rStyle w:val="Hipervnculo"/>
          <w:lang w:val="es-ES"/>
        </w:rPr>
        <w:fldChar w:fldCharType="end"/>
      </w:r>
    </w:p>
    <w:p w14:paraId="2D4D903E" w14:textId="77777777" w:rsidR="005C1B80" w:rsidRDefault="00903329" w:rsidP="00A32E5B">
      <w:pPr>
        <w:rPr>
          <w:lang w:val="es-ES"/>
        </w:rPr>
      </w:pPr>
      <w:r>
        <w:rPr>
          <w:lang w:val="es-ES"/>
        </w:rPr>
        <w:t xml:space="preserve">[5] </w:t>
      </w:r>
      <w:r w:rsidR="00244254">
        <w:fldChar w:fldCharType="begin"/>
      </w:r>
      <w:r w:rsidR="00244254" w:rsidRPr="00244254">
        <w:rPr>
          <w:lang w:val="es-ES"/>
          <w:rPrChange w:id="6797" w:author="Maribel" w:date="2018-05-14T18:37:00Z">
            <w:rPr/>
          </w:rPrChange>
        </w:rPr>
        <w:instrText xml:space="preserve"> HYPERLINK "https://juegosrobotica.es/icezum-alhambra-educacion/" </w:instrText>
      </w:r>
      <w:r w:rsidR="00244254">
        <w:fldChar w:fldCharType="separate"/>
      </w:r>
      <w:r w:rsidRPr="00136341">
        <w:rPr>
          <w:rStyle w:val="Hipervnculo"/>
          <w:lang w:val="es-ES"/>
        </w:rPr>
        <w:t>https://juegosrobotica.es/icezum-alhambra-educacion/</w:t>
      </w:r>
      <w:r w:rsidR="00244254">
        <w:rPr>
          <w:rStyle w:val="Hipervnculo"/>
          <w:lang w:val="es-ES"/>
        </w:rPr>
        <w:fldChar w:fldCharType="end"/>
      </w:r>
    </w:p>
    <w:p w14:paraId="13A352B9" w14:textId="77777777" w:rsidR="00903329" w:rsidRDefault="00903329" w:rsidP="00A32E5B">
      <w:pPr>
        <w:rPr>
          <w:lang w:val="es-ES"/>
        </w:rPr>
      </w:pPr>
      <w:r>
        <w:rPr>
          <w:lang w:val="es-ES"/>
        </w:rPr>
        <w:t xml:space="preserve">[6] </w:t>
      </w:r>
      <w:r w:rsidR="00244254">
        <w:fldChar w:fldCharType="begin"/>
      </w:r>
      <w:r w:rsidR="00244254" w:rsidRPr="00244254">
        <w:rPr>
          <w:lang w:val="es-ES"/>
          <w:rPrChange w:id="6798" w:author="Maribel" w:date="2018-05-14T18:37:00Z">
            <w:rPr/>
          </w:rPrChange>
        </w:rPr>
        <w:instrText xml:space="preserve"> HYPERLINK "https://github.com/Obijuan/digital-electronics-with-open-FPGAs-tutorial" </w:instrText>
      </w:r>
      <w:r w:rsidR="00244254">
        <w:fldChar w:fldCharType="separate"/>
      </w:r>
      <w:r w:rsidRPr="00136341">
        <w:rPr>
          <w:rStyle w:val="Hipervnculo"/>
          <w:lang w:val="es-ES"/>
        </w:rPr>
        <w:t>https://github.com/Obijuan/digital-electronics-with-open-FPGAs-tutorial</w:t>
      </w:r>
      <w:r w:rsidR="00244254">
        <w:rPr>
          <w:rStyle w:val="Hipervnculo"/>
          <w:lang w:val="es-ES"/>
        </w:rPr>
        <w:fldChar w:fldCharType="end"/>
      </w:r>
    </w:p>
    <w:p w14:paraId="7BA93F85" w14:textId="77777777" w:rsidR="00903329" w:rsidRDefault="00903329" w:rsidP="00A32E5B">
      <w:pPr>
        <w:rPr>
          <w:lang w:val="es-ES"/>
        </w:rPr>
      </w:pPr>
      <w:r>
        <w:rPr>
          <w:lang w:val="es-ES"/>
        </w:rPr>
        <w:lastRenderedPageBreak/>
        <w:t xml:space="preserve">[7] </w:t>
      </w:r>
      <w:r w:rsidR="005608A9">
        <w:rPr>
          <w:lang w:val="es-ES"/>
        </w:rPr>
        <w:t>Esto está muy bien, muy detallad</w:t>
      </w:r>
      <w:r w:rsidR="00F767AC">
        <w:rPr>
          <w:lang w:val="es-ES"/>
        </w:rPr>
        <w:t>o</w:t>
      </w:r>
      <w:r w:rsidR="005608A9">
        <w:rPr>
          <w:lang w:val="es-ES"/>
        </w:rPr>
        <w:t xml:space="preserve">, sobre </w:t>
      </w:r>
      <w:proofErr w:type="spellStart"/>
      <w:r w:rsidR="005608A9">
        <w:rPr>
          <w:lang w:val="es-ES"/>
        </w:rPr>
        <w:t>FPGAs</w:t>
      </w:r>
      <w:proofErr w:type="spellEnd"/>
      <w:r w:rsidR="009C3C80">
        <w:rPr>
          <w:lang w:val="es-ES"/>
        </w:rPr>
        <w:t xml:space="preserve">, </w:t>
      </w:r>
      <w:proofErr w:type="spellStart"/>
      <w:r w:rsidR="009C3C80">
        <w:rPr>
          <w:lang w:val="es-ES"/>
        </w:rPr>
        <w:t>Verilog</w:t>
      </w:r>
      <w:proofErr w:type="spellEnd"/>
      <w:r w:rsidR="009C3C80">
        <w:rPr>
          <w:lang w:val="es-ES"/>
        </w:rPr>
        <w:t xml:space="preserve">, VHDL, </w:t>
      </w:r>
      <w:proofErr w:type="spellStart"/>
      <w:r w:rsidR="009C3C80">
        <w:rPr>
          <w:lang w:val="es-ES"/>
        </w:rPr>
        <w:t>etc</w:t>
      </w:r>
      <w:proofErr w:type="spellEnd"/>
      <w:r w:rsidR="005608A9">
        <w:rPr>
          <w:lang w:val="es-ES"/>
        </w:rPr>
        <w:t>:</w:t>
      </w:r>
    </w:p>
    <w:p w14:paraId="26F6D9FD" w14:textId="77777777" w:rsidR="008876FE" w:rsidRDefault="00244254" w:rsidP="00A32E5B">
      <w:pPr>
        <w:rPr>
          <w:lang w:val="es-ES"/>
        </w:rPr>
      </w:pPr>
      <w:r>
        <w:fldChar w:fldCharType="begin"/>
      </w:r>
      <w:r w:rsidRPr="00244254">
        <w:rPr>
          <w:lang w:val="es-ES"/>
          <w:rPrChange w:id="6799" w:author="Maribel" w:date="2018-05-14T18:37:00Z">
            <w:rPr/>
          </w:rPrChange>
        </w:rPr>
        <w:instrText xml:space="preserve"> HYPERLINK "http://repository.upb.edu.co/bitstream/handle/20.500.11912/837/digital_19163.pdf?sequence=1&amp;isAllowed=y" </w:instrText>
      </w:r>
      <w:r>
        <w:fldChar w:fldCharType="separate"/>
      </w:r>
      <w:r w:rsidR="00903329" w:rsidRPr="00136341">
        <w:rPr>
          <w:rStyle w:val="Hipervnculo"/>
          <w:lang w:val="es-ES"/>
        </w:rPr>
        <w:t>http://repository.upb.edu.co/bitstream/handle/20.500.11912/837/digital_19163.pdf?sequence=1&amp;isAllowed=y</w:t>
      </w:r>
      <w:r>
        <w:rPr>
          <w:rStyle w:val="Hipervnculo"/>
          <w:lang w:val="es-ES"/>
        </w:rPr>
        <w:fldChar w:fldCharType="end"/>
      </w:r>
    </w:p>
    <w:p w14:paraId="67157E5F" w14:textId="77777777" w:rsidR="00F767AC" w:rsidRDefault="00903329" w:rsidP="00A32E5B">
      <w:pPr>
        <w:rPr>
          <w:lang w:val="es-ES"/>
        </w:rPr>
      </w:pPr>
      <w:r>
        <w:rPr>
          <w:lang w:val="es-ES"/>
        </w:rPr>
        <w:t xml:space="preserve">[8] </w:t>
      </w:r>
      <w:r w:rsidR="00F767AC">
        <w:rPr>
          <w:lang w:val="es-ES"/>
        </w:rPr>
        <w:t xml:space="preserve">Esto también está muy bien, muy detallado, mucho sobre la historia y el estado actual de las </w:t>
      </w:r>
      <w:proofErr w:type="spellStart"/>
      <w:r w:rsidR="00F767AC">
        <w:rPr>
          <w:lang w:val="es-ES"/>
        </w:rPr>
        <w:t>FPGAs</w:t>
      </w:r>
      <w:proofErr w:type="spellEnd"/>
      <w:r w:rsidR="00F767AC">
        <w:rPr>
          <w:lang w:val="es-ES"/>
        </w:rPr>
        <w:t>:</w:t>
      </w:r>
    </w:p>
    <w:p w14:paraId="3E9DFCF2" w14:textId="77777777" w:rsidR="00F767AC" w:rsidRDefault="00244254" w:rsidP="00A32E5B">
      <w:pPr>
        <w:rPr>
          <w:lang w:val="es-ES"/>
        </w:rPr>
      </w:pPr>
      <w:r>
        <w:fldChar w:fldCharType="begin"/>
      </w:r>
      <w:r w:rsidRPr="00244254">
        <w:rPr>
          <w:lang w:val="es-ES"/>
          <w:rPrChange w:id="6800" w:author="Maribel" w:date="2018-05-14T18:37:00Z">
            <w:rPr/>
          </w:rPrChange>
        </w:rPr>
        <w:instrText xml:space="preserve"> HYPERLINK "http://sinbad2.ujaen.es/sites/default/files/publications/FPGA.pdf" </w:instrText>
      </w:r>
      <w:r>
        <w:fldChar w:fldCharType="separate"/>
      </w:r>
      <w:r w:rsidR="00F767AC" w:rsidRPr="00136341">
        <w:rPr>
          <w:rStyle w:val="Hipervnculo"/>
          <w:lang w:val="es-ES"/>
        </w:rPr>
        <w:t>http://sinbad2.ujaen.es/sites/default/files/publications/FPGA.pdf</w:t>
      </w:r>
      <w:r>
        <w:rPr>
          <w:rStyle w:val="Hipervnculo"/>
          <w:lang w:val="es-ES"/>
        </w:rPr>
        <w:fldChar w:fldCharType="end"/>
      </w:r>
    </w:p>
    <w:p w14:paraId="4DFDA21C" w14:textId="77777777" w:rsidR="008606F0" w:rsidRDefault="008606F0" w:rsidP="00A32E5B">
      <w:pPr>
        <w:rPr>
          <w:lang w:val="es-ES"/>
        </w:rPr>
      </w:pPr>
      <w:r>
        <w:rPr>
          <w:lang w:val="es-ES"/>
        </w:rPr>
        <w:t>[9]</w:t>
      </w:r>
      <w:r w:rsidR="00B00577">
        <w:rPr>
          <w:lang w:val="es-ES"/>
        </w:rPr>
        <w:t xml:space="preserve"> Curioso:</w:t>
      </w:r>
      <w:r>
        <w:rPr>
          <w:lang w:val="es-ES"/>
        </w:rPr>
        <w:t xml:space="preserve"> </w:t>
      </w:r>
      <w:r w:rsidR="00244254">
        <w:fldChar w:fldCharType="begin"/>
      </w:r>
      <w:r w:rsidR="00244254" w:rsidRPr="00244254">
        <w:rPr>
          <w:lang w:val="es-ES"/>
          <w:rPrChange w:id="6801" w:author="Maribel" w:date="2018-05-14T18:37:00Z">
            <w:rPr/>
          </w:rPrChange>
        </w:rPr>
        <w:instrText xml:space="preserve"> HYPERLINK "http://www.digibarn.com/collections/parts/mac-wirewrap5-board/" </w:instrText>
      </w:r>
      <w:r w:rsidR="00244254">
        <w:fldChar w:fldCharType="separate"/>
      </w:r>
      <w:r w:rsidR="00B00577" w:rsidRPr="00136341">
        <w:rPr>
          <w:rStyle w:val="Hipervnculo"/>
          <w:lang w:val="es-ES"/>
        </w:rPr>
        <w:t>http://www.digibarn.com/collections/parts/mac-wirewrap5-board/</w:t>
      </w:r>
      <w:r w:rsidR="00244254">
        <w:rPr>
          <w:rStyle w:val="Hipervnculo"/>
          <w:lang w:val="es-ES"/>
        </w:rPr>
        <w:fldChar w:fldCharType="end"/>
      </w:r>
    </w:p>
    <w:p w14:paraId="1640EFFB" w14:textId="77777777" w:rsidR="007416F8" w:rsidRDefault="007416F8" w:rsidP="00A32E5B">
      <w:pPr>
        <w:rPr>
          <w:lang w:val="es-ES"/>
        </w:rPr>
      </w:pPr>
      <w:r>
        <w:rPr>
          <w:lang w:val="es-ES"/>
        </w:rPr>
        <w:t xml:space="preserve">[10] Del IEEE: </w:t>
      </w:r>
      <w:r w:rsidR="00244254">
        <w:fldChar w:fldCharType="begin"/>
      </w:r>
      <w:r w:rsidR="00244254" w:rsidRPr="00244254">
        <w:rPr>
          <w:lang w:val="es-ES"/>
          <w:rPrChange w:id="6802" w:author="Maribel" w:date="2018-05-14T18:37:00Z">
            <w:rPr/>
          </w:rPrChange>
        </w:rPr>
        <w:instrText xml:space="preserve"> HYPERLINK "https://ieeexplore.ieee.org/stamp/stamp.jsp?arnumber=7086413" </w:instrText>
      </w:r>
      <w:r w:rsidR="00244254">
        <w:fldChar w:fldCharType="separate"/>
      </w:r>
      <w:r w:rsidRPr="00136341">
        <w:rPr>
          <w:rStyle w:val="Hipervnculo"/>
          <w:lang w:val="es-ES"/>
        </w:rPr>
        <w:t>https://ieeexplore.ieee.org/stamp/stamp.jsp?arnumber=7086413</w:t>
      </w:r>
      <w:r w:rsidR="00244254">
        <w:rPr>
          <w:rStyle w:val="Hipervnculo"/>
          <w:lang w:val="es-ES"/>
        </w:rPr>
        <w:fldChar w:fldCharType="end"/>
      </w:r>
    </w:p>
    <w:p w14:paraId="5443218F" w14:textId="77777777" w:rsidR="007416F8" w:rsidRDefault="005C683B" w:rsidP="00A32E5B">
      <w:pPr>
        <w:rPr>
          <w:rStyle w:val="Hipervnculo"/>
          <w:lang w:val="es-ES"/>
        </w:rPr>
      </w:pPr>
      <w:r>
        <w:rPr>
          <w:lang w:val="es-ES"/>
        </w:rPr>
        <w:t>[11]</w:t>
      </w:r>
      <w:r w:rsidR="003A13F1">
        <w:rPr>
          <w:lang w:val="es-ES"/>
        </w:rPr>
        <w:t xml:space="preserve"> Diferencia entre los diferentes dispositivos lógicos programables</w:t>
      </w:r>
      <w:r w:rsidR="009C3CEB">
        <w:rPr>
          <w:lang w:val="es-ES"/>
        </w:rPr>
        <w:t xml:space="preserve"> (</w:t>
      </w:r>
      <w:proofErr w:type="spellStart"/>
      <w:r w:rsidR="009C3CEB">
        <w:rPr>
          <w:lang w:val="es-ES"/>
        </w:rPr>
        <w:t>PLDs</w:t>
      </w:r>
      <w:proofErr w:type="spellEnd"/>
      <w:r w:rsidR="009C3CEB">
        <w:rPr>
          <w:lang w:val="es-ES"/>
        </w:rPr>
        <w:t>)</w:t>
      </w:r>
      <w:r w:rsidR="003A13F1">
        <w:rPr>
          <w:lang w:val="es-ES"/>
        </w:rPr>
        <w:t xml:space="preserve">: </w:t>
      </w:r>
      <w:r w:rsidR="00244254">
        <w:fldChar w:fldCharType="begin"/>
      </w:r>
      <w:r w:rsidR="00244254" w:rsidRPr="00244254">
        <w:rPr>
          <w:lang w:val="es-ES"/>
          <w:rPrChange w:id="6803" w:author="Maribel" w:date="2018-05-14T18:37:00Z">
            <w:rPr/>
          </w:rPrChange>
        </w:rPr>
        <w:instrText xml:space="preserve"> HYPERLINK "https://es.coursera.org/learn/intro-fpga-design-embedded-systems/lecture/YaCfa/2-a-brief-history-of-programmable-logic" </w:instrText>
      </w:r>
      <w:r w:rsidR="00244254">
        <w:fldChar w:fldCharType="separate"/>
      </w:r>
      <w:r w:rsidR="003A13F1" w:rsidRPr="00136341">
        <w:rPr>
          <w:rStyle w:val="Hipervnculo"/>
          <w:lang w:val="es-ES"/>
        </w:rPr>
        <w:t>https://es.coursera.org/learn/intro-fpga-design-embedded-systems/lecture/YaCfa/2-a-brief-history-of-programmable-logic</w:t>
      </w:r>
      <w:r w:rsidR="00244254">
        <w:rPr>
          <w:rStyle w:val="Hipervnculo"/>
          <w:lang w:val="es-ES"/>
        </w:rPr>
        <w:fldChar w:fldCharType="end"/>
      </w:r>
    </w:p>
    <w:p w14:paraId="2E6B5FB0" w14:textId="77777777" w:rsidR="00C53F2F" w:rsidRDefault="00C53F2F" w:rsidP="00A32E5B">
      <w:pPr>
        <w:rPr>
          <w:lang w:val="es-ES"/>
        </w:rPr>
      </w:pPr>
      <w:r>
        <w:rPr>
          <w:lang w:val="es-ES"/>
        </w:rPr>
        <w:t>[] Esquema dispositivos lógicos programables (</w:t>
      </w:r>
      <w:r w:rsidR="006F468A">
        <w:rPr>
          <w:lang w:val="es-ES"/>
        </w:rPr>
        <w:t>otro diferente al que ya tenemos</w:t>
      </w:r>
      <w:r>
        <w:rPr>
          <w:lang w:val="es-ES"/>
        </w:rPr>
        <w:t>)</w:t>
      </w:r>
      <w:r w:rsidR="006F468A">
        <w:rPr>
          <w:lang w:val="es-ES"/>
        </w:rPr>
        <w:t xml:space="preserve">: </w:t>
      </w:r>
      <w:r w:rsidR="00244254">
        <w:fldChar w:fldCharType="begin"/>
      </w:r>
      <w:r w:rsidR="00244254" w:rsidRPr="00244254">
        <w:rPr>
          <w:lang w:val="es-ES"/>
          <w:rPrChange w:id="6804" w:author="Maribel" w:date="2018-05-14T18:37:00Z">
            <w:rPr/>
          </w:rPrChange>
        </w:rPr>
        <w:instrText xml:space="preserve"> HYPERLINK "http://www.eng.auburn.edu/~nelson/courses/elec4200/Slides/Programmable%20Logic%20Devices.pdf" </w:instrText>
      </w:r>
      <w:r w:rsidR="00244254">
        <w:fldChar w:fldCharType="separate"/>
      </w:r>
      <w:r w:rsidR="006F468A" w:rsidRPr="00402DF7">
        <w:rPr>
          <w:rStyle w:val="Hipervnculo"/>
          <w:lang w:val="es-ES"/>
        </w:rPr>
        <w:t>http://www.eng.auburn.edu/~nelson/courses/elec4200/Slides/Programmable%20Logic%20Devices.pdf</w:t>
      </w:r>
      <w:r w:rsidR="00244254">
        <w:rPr>
          <w:rStyle w:val="Hipervnculo"/>
          <w:lang w:val="es-ES"/>
        </w:rPr>
        <w:fldChar w:fldCharType="end"/>
      </w:r>
    </w:p>
    <w:p w14:paraId="6842BCA0" w14:textId="77777777" w:rsidR="00C53F2F" w:rsidRDefault="00906FEB" w:rsidP="00A32E5B">
      <w:pPr>
        <w:rPr>
          <w:lang w:val="es-ES"/>
        </w:rPr>
      </w:pPr>
      <w:r>
        <w:rPr>
          <w:lang w:val="es-ES"/>
        </w:rPr>
        <w:t xml:space="preserve">[] Otro sobre dispositivos lógicos programables y más cosas genéricas de lógica: </w:t>
      </w:r>
      <w:r w:rsidR="00244254">
        <w:fldChar w:fldCharType="begin"/>
      </w:r>
      <w:r w:rsidR="00244254" w:rsidRPr="00244254">
        <w:rPr>
          <w:lang w:val="es-ES"/>
          <w:rPrChange w:id="6805" w:author="Maribel" w:date="2018-05-14T18:37:00Z">
            <w:rPr/>
          </w:rPrChange>
        </w:rPr>
        <w:instrText xml:space="preserve"> HYPERLINK "http://www.eng.uwi.tt/depts/elec/staff/lngalamou/EE19D/ee19d-lect5.pdf" </w:instrText>
      </w:r>
      <w:r w:rsidR="00244254">
        <w:fldChar w:fldCharType="separate"/>
      </w:r>
      <w:r w:rsidRPr="00402DF7">
        <w:rPr>
          <w:rStyle w:val="Hipervnculo"/>
          <w:lang w:val="es-ES"/>
        </w:rPr>
        <w:t>http://www.eng.uwi.tt/depts/elec/staff/lngalamou/EE19D/ee19d-lect5.pdf</w:t>
      </w:r>
      <w:r w:rsidR="00244254">
        <w:rPr>
          <w:rStyle w:val="Hipervnculo"/>
          <w:lang w:val="es-ES"/>
        </w:rPr>
        <w:fldChar w:fldCharType="end"/>
      </w:r>
    </w:p>
    <w:p w14:paraId="634B3039" w14:textId="77777777" w:rsidR="00592116" w:rsidDel="00617A51" w:rsidRDefault="009C3CEB" w:rsidP="00A32E5B">
      <w:pPr>
        <w:rPr>
          <w:del w:id="6806" w:author="Maribel" w:date="2018-05-27T13:27:00Z"/>
          <w:lang w:val="es-ES"/>
        </w:rPr>
      </w:pPr>
      <w:r>
        <w:rPr>
          <w:lang w:val="es-ES"/>
        </w:rPr>
        <w:t xml:space="preserve">[] Puede ayudar en lo de los  </w:t>
      </w:r>
      <w:proofErr w:type="spellStart"/>
      <w:r>
        <w:rPr>
          <w:lang w:val="es-ES"/>
        </w:rPr>
        <w:t>PLDs</w:t>
      </w:r>
      <w:proofErr w:type="spellEnd"/>
      <w:r>
        <w:rPr>
          <w:lang w:val="es-ES"/>
        </w:rPr>
        <w:t xml:space="preserve">: </w:t>
      </w:r>
      <w:r w:rsidR="00244254">
        <w:fldChar w:fldCharType="begin"/>
      </w:r>
      <w:r w:rsidR="00244254" w:rsidRPr="00244254">
        <w:rPr>
          <w:lang w:val="es-ES"/>
          <w:rPrChange w:id="6807" w:author="Maribel" w:date="2018-05-14T18:37:00Z">
            <w:rPr/>
          </w:rPrChange>
        </w:rPr>
        <w:instrText xml:space="preserve"> HYPERLINK "http://citeseerx.ist.psu.edu/viewdoc/download?doi=10.1.1.64.7513&amp;rep=rep1&amp;type=pdf" </w:instrText>
      </w:r>
      <w:r w:rsidR="00244254">
        <w:fldChar w:fldCharType="separate"/>
      </w:r>
      <w:r w:rsidRPr="00402DF7">
        <w:rPr>
          <w:rStyle w:val="Hipervnculo"/>
          <w:lang w:val="es-ES"/>
        </w:rPr>
        <w:t>http://citeseerx.ist.psu.edu/viewdoc/download?doi=10.1.1.64.7513&amp;rep=rep1&amp;type=pdf</w:t>
      </w:r>
      <w:r w:rsidR="00244254">
        <w:rPr>
          <w:rStyle w:val="Hipervnculo"/>
          <w:lang w:val="es-ES"/>
        </w:rPr>
        <w:fldChar w:fldCharType="end"/>
      </w:r>
    </w:p>
    <w:p w14:paraId="5685DC56" w14:textId="77777777" w:rsidR="009C3CEB" w:rsidRDefault="009C3CEB" w:rsidP="00A32E5B">
      <w:pPr>
        <w:rPr>
          <w:lang w:val="es-ES"/>
        </w:rPr>
      </w:pPr>
    </w:p>
    <w:p w14:paraId="6862C314" w14:textId="77777777" w:rsidR="00B646D2" w:rsidRDefault="00B646D2" w:rsidP="00A32E5B">
      <w:pPr>
        <w:rPr>
          <w:lang w:val="es-ES"/>
        </w:rPr>
      </w:pPr>
      <w:r>
        <w:rPr>
          <w:lang w:val="es-ES"/>
        </w:rPr>
        <w:t xml:space="preserve">[12] Distintas placas: </w:t>
      </w:r>
      <w:r w:rsidR="00244254">
        <w:fldChar w:fldCharType="begin"/>
      </w:r>
      <w:r w:rsidR="00244254" w:rsidRPr="00244254">
        <w:rPr>
          <w:lang w:val="es-ES"/>
          <w:rPrChange w:id="6808" w:author="Maribel" w:date="2018-05-14T18:37:00Z">
            <w:rPr/>
          </w:rPrChange>
        </w:rPr>
        <w:instrText xml:space="preserve"> HYPERLINK "https://github.com/Obijuan/digital-electronics-with-open-FPGAs-tutorial/wiki/V%C3%ADdeo-3:-La-Icezum-Alhambra-y-otras-placas-con-FPGAs-libres" </w:instrText>
      </w:r>
      <w:r w:rsidR="00244254">
        <w:fldChar w:fldCharType="separate"/>
      </w:r>
      <w:r w:rsidR="007F1F80" w:rsidRPr="00136341">
        <w:rPr>
          <w:rStyle w:val="Hipervnculo"/>
          <w:lang w:val="es-ES"/>
        </w:rPr>
        <w:t>https://github.com/Obijuan/digital-electronics-with-open-FPGAs-tutorial/wiki/V%C3%ADdeo-3:-La-Icezum-Alhambra-y-otras-placas-con-FPGAs-libres</w:t>
      </w:r>
      <w:r w:rsidR="00244254">
        <w:rPr>
          <w:rStyle w:val="Hipervnculo"/>
          <w:lang w:val="es-ES"/>
        </w:rPr>
        <w:fldChar w:fldCharType="end"/>
      </w:r>
    </w:p>
    <w:p w14:paraId="2FE2CF6D" w14:textId="77777777" w:rsidR="00347C58" w:rsidRDefault="00347C58" w:rsidP="00A32E5B">
      <w:pPr>
        <w:rPr>
          <w:lang w:val="es-ES"/>
        </w:rPr>
      </w:pPr>
      <w:r>
        <w:rPr>
          <w:lang w:val="es-ES"/>
        </w:rPr>
        <w:t xml:space="preserve">[13] Qué sucede en la FPGA (visualmente): </w:t>
      </w:r>
      <w:r w:rsidR="00244254">
        <w:fldChar w:fldCharType="begin"/>
      </w:r>
      <w:r w:rsidR="00244254" w:rsidRPr="00244254">
        <w:rPr>
          <w:lang w:val="es-ES"/>
          <w:rPrChange w:id="6809" w:author="Maribel" w:date="2018-05-14T18:37:00Z">
            <w:rPr/>
          </w:rPrChange>
        </w:rPr>
        <w:instrText xml:space="preserve"> HYPERLINK "https://github.com/Obijuan/digital-electronics-with-open-FPGAs-tutorial/wiki/V%C3%ADdeo-4:-Mi-primer-circuito.-Encendiendo-un-led" </w:instrText>
      </w:r>
      <w:r w:rsidR="00244254">
        <w:fldChar w:fldCharType="separate"/>
      </w:r>
      <w:r w:rsidRPr="00136341">
        <w:rPr>
          <w:rStyle w:val="Hipervnculo"/>
          <w:lang w:val="es-ES"/>
        </w:rPr>
        <w:t>https://github.com/Obijuan/digital-electronics-with-open-FPGAs-tutorial/wiki/V%C3%ADdeo-4:-Mi-primer-circuito.-Encendiendo-un-led</w:t>
      </w:r>
      <w:r w:rsidR="00244254">
        <w:rPr>
          <w:rStyle w:val="Hipervnculo"/>
          <w:lang w:val="es-ES"/>
        </w:rPr>
        <w:fldChar w:fldCharType="end"/>
      </w:r>
    </w:p>
    <w:p w14:paraId="2B3C576C" w14:textId="43603712" w:rsidR="00347C58" w:rsidRDefault="004B6E2B" w:rsidP="00A32E5B">
      <w:pPr>
        <w:rPr>
          <w:ins w:id="6810" w:author="Maribel" w:date="2018-05-29T02:32:00Z"/>
          <w:rStyle w:val="Hipervnculo"/>
          <w:lang w:val="es-ES"/>
        </w:rPr>
      </w:pPr>
      <w:r>
        <w:rPr>
          <w:lang w:val="es-ES"/>
        </w:rPr>
        <w:t>[14] Qué es y para qué sirve una ALU (</w:t>
      </w:r>
      <w:proofErr w:type="spellStart"/>
      <w:r>
        <w:rPr>
          <w:lang w:val="es-ES"/>
        </w:rPr>
        <w:t>Quora</w:t>
      </w:r>
      <w:proofErr w:type="spellEnd"/>
      <w:r>
        <w:rPr>
          <w:lang w:val="es-ES"/>
        </w:rPr>
        <w:t>)</w:t>
      </w:r>
      <w:r w:rsidR="009C6751">
        <w:rPr>
          <w:lang w:val="es-ES"/>
        </w:rPr>
        <w:t xml:space="preserve">: </w:t>
      </w:r>
      <w:r w:rsidR="00244254">
        <w:fldChar w:fldCharType="begin"/>
      </w:r>
      <w:r w:rsidR="00244254" w:rsidRPr="00244254">
        <w:rPr>
          <w:lang w:val="es-ES"/>
          <w:rPrChange w:id="6811" w:author="Maribel" w:date="2018-05-14T18:37:00Z">
            <w:rPr/>
          </w:rPrChange>
        </w:rPr>
        <w:instrText xml:space="preserve"> HYPERLINK "https://www.quora.com/What-does-ALU-do-in-computer" </w:instrText>
      </w:r>
      <w:r w:rsidR="00244254">
        <w:fldChar w:fldCharType="separate"/>
      </w:r>
      <w:r w:rsidR="009C6751" w:rsidRPr="00136341">
        <w:rPr>
          <w:rStyle w:val="Hipervnculo"/>
          <w:lang w:val="es-ES"/>
        </w:rPr>
        <w:t>https://www.quora.com/What-does-ALU-do-in-computer</w:t>
      </w:r>
      <w:r w:rsidR="00244254">
        <w:rPr>
          <w:rStyle w:val="Hipervnculo"/>
          <w:lang w:val="es-ES"/>
        </w:rPr>
        <w:fldChar w:fldCharType="end"/>
      </w:r>
    </w:p>
    <w:p w14:paraId="5D2D98AF" w14:textId="38CB1436" w:rsidR="00F2342C" w:rsidRDefault="00F2342C" w:rsidP="00A32E5B">
      <w:pPr>
        <w:rPr>
          <w:ins w:id="6812" w:author="Maribel" w:date="2018-05-29T02:33:00Z"/>
          <w:lang w:val="es-ES"/>
        </w:rPr>
      </w:pPr>
      <w:ins w:id="6813" w:author="Maribel" w:date="2018-05-29T02:32:00Z">
        <w:r>
          <w:rPr>
            <w:lang w:val="es-ES"/>
          </w:rPr>
          <w:t>[]</w:t>
        </w:r>
      </w:ins>
      <w:ins w:id="6814" w:author="Maribel" w:date="2018-05-29T02:33:00Z">
        <w:r>
          <w:rPr>
            <w:lang w:val="es-ES"/>
          </w:rPr>
          <w:t xml:space="preserve">: Circuitos de los </w:t>
        </w:r>
        <w:proofErr w:type="spellStart"/>
        <w:r>
          <w:rPr>
            <w:lang w:val="es-ES"/>
          </w:rPr>
          <w:t>shifters</w:t>
        </w:r>
        <w:proofErr w:type="spellEnd"/>
        <w:r>
          <w:rPr>
            <w:lang w:val="es-ES"/>
          </w:rPr>
          <w:t xml:space="preserve">: </w:t>
        </w:r>
        <w:r>
          <w:rPr>
            <w:lang w:val="es-ES"/>
          </w:rPr>
          <w:fldChar w:fldCharType="begin"/>
        </w:r>
        <w:r>
          <w:rPr>
            <w:lang w:val="es-ES"/>
          </w:rPr>
          <w:instrText xml:space="preserve"> HYPERLINK "</w:instrText>
        </w:r>
        <w:r w:rsidRPr="00F2342C">
          <w:rPr>
            <w:lang w:val="es-ES"/>
          </w:rPr>
          <w:instrText>http://brahe.canisius.edu/~meyer/253/BOOK/ch6/FULLPAGE/ch6-7.html</w:instrText>
        </w:r>
        <w:r>
          <w:rPr>
            <w:lang w:val="es-ES"/>
          </w:rPr>
          <w:instrText xml:space="preserve">" </w:instrText>
        </w:r>
        <w:r>
          <w:rPr>
            <w:lang w:val="es-ES"/>
          </w:rPr>
          <w:fldChar w:fldCharType="separate"/>
        </w:r>
        <w:r w:rsidRPr="006521C0">
          <w:rPr>
            <w:rStyle w:val="Hipervnculo"/>
            <w:lang w:val="es-ES"/>
          </w:rPr>
          <w:t>http://brahe.canisius.edu/~meyer/253/BOOK/ch6/FULLPAGE/ch6-7.html</w:t>
        </w:r>
        <w:r>
          <w:rPr>
            <w:lang w:val="es-ES"/>
          </w:rPr>
          <w:fldChar w:fldCharType="end"/>
        </w:r>
      </w:ins>
    </w:p>
    <w:p w14:paraId="481E3F39" w14:textId="57F5CB90" w:rsidR="00F2342C" w:rsidDel="00F2342C" w:rsidRDefault="00F2342C" w:rsidP="00A32E5B">
      <w:pPr>
        <w:rPr>
          <w:del w:id="6815" w:author="Maribel" w:date="2018-05-29T02:33:00Z"/>
          <w:lang w:val="es-ES"/>
        </w:rPr>
      </w:pPr>
    </w:p>
    <w:p w14:paraId="44F2A75F" w14:textId="77777777" w:rsidR="00422214" w:rsidRDefault="005060E2" w:rsidP="00A32E5B">
      <w:pPr>
        <w:rPr>
          <w:lang w:val="es-ES"/>
        </w:rPr>
      </w:pPr>
      <w:r>
        <w:rPr>
          <w:lang w:val="es-ES"/>
        </w:rPr>
        <w:t xml:space="preserve">[15] </w:t>
      </w:r>
      <w:r w:rsidR="00244254">
        <w:fldChar w:fldCharType="begin"/>
      </w:r>
      <w:r w:rsidR="00244254" w:rsidRPr="00244254">
        <w:rPr>
          <w:lang w:val="es-ES"/>
          <w:rPrChange w:id="6816" w:author="Maribel" w:date="2018-05-14T18:37:00Z">
            <w:rPr/>
          </w:rPrChange>
        </w:rPr>
        <w:instrText xml:space="preserve"> HYPERLINK "https://sites.google.com/site/angmuz/proyecto-f3---haciendo-bloques-con-icestudio" </w:instrText>
      </w:r>
      <w:r w:rsidR="00244254">
        <w:fldChar w:fldCharType="separate"/>
      </w:r>
      <w:r w:rsidR="00422214" w:rsidRPr="0035012A">
        <w:rPr>
          <w:rStyle w:val="Hipervnculo"/>
          <w:lang w:val="es-ES"/>
        </w:rPr>
        <w:t>https://sites.google.com/site/angmuz/proyecto-f3---haciendo-bloques-con-</w:t>
      </w:r>
      <w:proofErr w:type="spellStart"/>
      <w:r w:rsidR="00422214" w:rsidRPr="0035012A">
        <w:rPr>
          <w:rStyle w:val="Hipervnculo"/>
          <w:lang w:val="es-ES"/>
        </w:rPr>
        <w:t>icestudio</w:t>
      </w:r>
      <w:proofErr w:type="spellEnd"/>
      <w:r w:rsidR="00244254">
        <w:rPr>
          <w:rStyle w:val="Hipervnculo"/>
          <w:lang w:val="es-ES"/>
        </w:rPr>
        <w:fldChar w:fldCharType="end"/>
      </w:r>
    </w:p>
    <w:p w14:paraId="2C0BB8E3" w14:textId="77777777" w:rsidR="00FB7471" w:rsidRDefault="00FB7471" w:rsidP="00A32E5B">
      <w:pPr>
        <w:rPr>
          <w:rStyle w:val="Hipervnculo"/>
          <w:lang w:val="es-ES"/>
        </w:rPr>
      </w:pPr>
      <w:r w:rsidRPr="00FB7471">
        <w:rPr>
          <w:lang w:val="es-ES"/>
        </w:rPr>
        <w:t xml:space="preserve">[16] PCB </w:t>
      </w:r>
      <w:proofErr w:type="spellStart"/>
      <w:r w:rsidRPr="00FB7471">
        <w:rPr>
          <w:lang w:val="es-ES"/>
        </w:rPr>
        <w:t>basics</w:t>
      </w:r>
      <w:proofErr w:type="spellEnd"/>
      <w:r w:rsidRPr="00FB7471">
        <w:rPr>
          <w:lang w:val="es-ES"/>
        </w:rPr>
        <w:t xml:space="preserve"> (ver e</w:t>
      </w:r>
      <w:r>
        <w:rPr>
          <w:lang w:val="es-ES"/>
        </w:rPr>
        <w:t>nlaces del final, son muy interesantes</w:t>
      </w:r>
      <w:r w:rsidRPr="00FB7471">
        <w:rPr>
          <w:lang w:val="es-ES"/>
        </w:rPr>
        <w:t xml:space="preserve">): </w:t>
      </w:r>
      <w:r w:rsidR="00244254">
        <w:fldChar w:fldCharType="begin"/>
      </w:r>
      <w:r w:rsidR="00244254" w:rsidRPr="00244254">
        <w:rPr>
          <w:lang w:val="es-ES"/>
          <w:rPrChange w:id="6817" w:author="Maribel" w:date="2018-05-14T18:37:00Z">
            <w:rPr/>
          </w:rPrChange>
        </w:rPr>
        <w:instrText xml:space="preserve"> HYPERLINK "https://learn.sparkfun.com/tutorials/pcb-basics" </w:instrText>
      </w:r>
      <w:r w:rsidR="00244254">
        <w:fldChar w:fldCharType="separate"/>
      </w:r>
      <w:r w:rsidRPr="00FB7471">
        <w:rPr>
          <w:rStyle w:val="Hipervnculo"/>
          <w:lang w:val="es-ES"/>
        </w:rPr>
        <w:t>https://learn.sparkfun.com/tutorials/pcb-basics</w:t>
      </w:r>
      <w:r w:rsidR="00244254">
        <w:rPr>
          <w:rStyle w:val="Hipervnculo"/>
          <w:lang w:val="es-ES"/>
        </w:rPr>
        <w:fldChar w:fldCharType="end"/>
      </w:r>
    </w:p>
    <w:p w14:paraId="58C099FB" w14:textId="77777777" w:rsidR="00261A32" w:rsidRDefault="00261A32" w:rsidP="00A32E5B">
      <w:pPr>
        <w:rPr>
          <w:rStyle w:val="Hipervnculo"/>
          <w:lang w:val="es-ES"/>
        </w:rPr>
      </w:pPr>
      <w:r>
        <w:rPr>
          <w:lang w:val="es-ES"/>
        </w:rPr>
        <w:t xml:space="preserve">[17] Cómo fabricar cloruro férrico casero: </w:t>
      </w:r>
      <w:r w:rsidR="00244254">
        <w:fldChar w:fldCharType="begin"/>
      </w:r>
      <w:r w:rsidR="00244254" w:rsidRPr="00244254">
        <w:rPr>
          <w:lang w:val="es-ES"/>
          <w:rPrChange w:id="6818" w:author="Maribel" w:date="2018-05-14T18:37:00Z">
            <w:rPr/>
          </w:rPrChange>
        </w:rPr>
        <w:instrText xml:space="preserve"> HYPERLINK "https://www.youtube.com/watch?v=2Vggcs5Kicg" </w:instrText>
      </w:r>
      <w:r w:rsidR="00244254">
        <w:fldChar w:fldCharType="separate"/>
      </w:r>
      <w:r w:rsidRPr="003B5433">
        <w:rPr>
          <w:rStyle w:val="Hipervnculo"/>
          <w:lang w:val="es-ES"/>
        </w:rPr>
        <w:t>https://www.youtube.com/watch?v=2Vggcs5Kicg</w:t>
      </w:r>
      <w:r w:rsidR="00244254">
        <w:rPr>
          <w:rStyle w:val="Hipervnculo"/>
          <w:lang w:val="es-ES"/>
        </w:rPr>
        <w:fldChar w:fldCharType="end"/>
      </w:r>
    </w:p>
    <w:p w14:paraId="6FE010E4" w14:textId="77777777" w:rsidR="00CE4EC9" w:rsidRDefault="00CE4EC9" w:rsidP="00A32E5B">
      <w:pPr>
        <w:rPr>
          <w:rStyle w:val="Hipervnculo"/>
          <w:lang w:val="es-ES"/>
        </w:rPr>
      </w:pPr>
      <w:r>
        <w:rPr>
          <w:lang w:val="es-ES"/>
        </w:rPr>
        <w:t xml:space="preserve">[18] Cómo hacer un PCB casero: </w:t>
      </w:r>
      <w:r w:rsidR="00244254">
        <w:fldChar w:fldCharType="begin"/>
      </w:r>
      <w:r w:rsidR="00244254" w:rsidRPr="00244254">
        <w:rPr>
          <w:lang w:val="es-ES"/>
          <w:rPrChange w:id="6819" w:author="Maribel" w:date="2018-05-14T18:37:00Z">
            <w:rPr/>
          </w:rPrChange>
        </w:rPr>
        <w:instrText xml:space="preserve"> HYPERLINK "http://www.instructables.com/id/Making-A-Customized-Circuit-Board-Made-Easy/" </w:instrText>
      </w:r>
      <w:r w:rsidR="00244254">
        <w:fldChar w:fldCharType="separate"/>
      </w:r>
      <w:r w:rsidRPr="00EA731E">
        <w:rPr>
          <w:rStyle w:val="Hipervnculo"/>
          <w:lang w:val="es-ES"/>
        </w:rPr>
        <w:t>http://www.instructables.com/id/Making-A-Customized-Circuit-Board-Made-Easy/</w:t>
      </w:r>
      <w:r w:rsidR="00244254">
        <w:rPr>
          <w:rStyle w:val="Hipervnculo"/>
          <w:lang w:val="es-ES"/>
        </w:rPr>
        <w:fldChar w:fldCharType="end"/>
      </w:r>
    </w:p>
    <w:p w14:paraId="01F4EB73" w14:textId="77777777" w:rsidR="00DD311D" w:rsidRDefault="00DD311D" w:rsidP="00A32E5B">
      <w:pPr>
        <w:rPr>
          <w:rStyle w:val="Hipervnculo"/>
        </w:rPr>
      </w:pPr>
      <w:r w:rsidRPr="007A489D">
        <w:t xml:space="preserve">[19] Alhambra-Switch: </w:t>
      </w:r>
      <w:hyperlink r:id="rId80" w:history="1">
        <w:r w:rsidR="007A489D" w:rsidRPr="00402DF7">
          <w:rPr>
            <w:rStyle w:val="Hipervnculo"/>
          </w:rPr>
          <w:t>https://github.com/PCBPrints/Alhambra-switch/wiki</w:t>
        </w:r>
      </w:hyperlink>
    </w:p>
    <w:p w14:paraId="2BF94E8E" w14:textId="599BB790" w:rsidR="007A489D" w:rsidRDefault="00F91587" w:rsidP="00A32E5B">
      <w:pPr>
        <w:rPr>
          <w:ins w:id="6820" w:author="Maribel" w:date="2018-05-28T01:04:00Z"/>
          <w:lang w:val="es-ES"/>
        </w:rPr>
      </w:pPr>
      <w:r w:rsidRPr="004630FE">
        <w:rPr>
          <w:lang w:val="es-ES"/>
        </w:rPr>
        <w:t>[20] Libro PLD rojo escaneado</w:t>
      </w:r>
      <w:ins w:id="6821" w:author="Maribel" w:date="2018-05-28T01:04:00Z">
        <w:r w:rsidR="00E223F3">
          <w:rPr>
            <w:lang w:val="es-ES"/>
          </w:rPr>
          <w:t xml:space="preserve">: </w:t>
        </w:r>
        <w:r w:rsidR="00E223F3">
          <w:rPr>
            <w:lang w:val="es-ES"/>
          </w:rPr>
          <w:fldChar w:fldCharType="begin"/>
        </w:r>
        <w:r w:rsidR="00E223F3">
          <w:rPr>
            <w:lang w:val="es-ES"/>
          </w:rPr>
          <w:instrText xml:space="preserve"> HYPERLINK "</w:instrText>
        </w:r>
        <w:r w:rsidR="00E223F3" w:rsidRPr="00E223F3">
          <w:rPr>
            <w:lang w:val="es-ES"/>
          </w:rPr>
          <w:instrText>https://www.amazon.es/Digital-Systems-Design-FPGAs-CPLDs/dp/075068397X</w:instrText>
        </w:r>
        <w:r w:rsidR="00E223F3">
          <w:rPr>
            <w:lang w:val="es-ES"/>
          </w:rPr>
          <w:instrText xml:space="preserve">" </w:instrText>
        </w:r>
        <w:r w:rsidR="00E223F3">
          <w:rPr>
            <w:lang w:val="es-ES"/>
          </w:rPr>
          <w:fldChar w:fldCharType="separate"/>
        </w:r>
        <w:r w:rsidR="00E223F3" w:rsidRPr="00D1786B">
          <w:rPr>
            <w:rStyle w:val="Hipervnculo"/>
            <w:lang w:val="es-ES"/>
          </w:rPr>
          <w:t>https://www.amazon.es/Digital-Systems-Design-FPGAs-CPLDs/dp/075068397X</w:t>
        </w:r>
        <w:r w:rsidR="00E223F3">
          <w:rPr>
            <w:lang w:val="es-ES"/>
          </w:rPr>
          <w:fldChar w:fldCharType="end"/>
        </w:r>
      </w:ins>
    </w:p>
    <w:p w14:paraId="65631076" w14:textId="45DDEBC6" w:rsidR="00E223F3" w:rsidRPr="004630FE" w:rsidDel="00E223F3" w:rsidRDefault="00E223F3" w:rsidP="00A32E5B">
      <w:pPr>
        <w:rPr>
          <w:del w:id="6822" w:author="Maribel" w:date="2018-05-28T01:04:00Z"/>
          <w:lang w:val="es-ES"/>
        </w:rPr>
      </w:pPr>
    </w:p>
    <w:p w14:paraId="164764C6" w14:textId="77777777" w:rsidR="00010C15" w:rsidRDefault="00010C15" w:rsidP="00A32E5B">
      <w:pPr>
        <w:rPr>
          <w:lang w:val="es-ES"/>
        </w:rPr>
      </w:pPr>
      <w:r w:rsidRPr="00010C15">
        <w:rPr>
          <w:lang w:val="es-ES"/>
        </w:rPr>
        <w:t xml:space="preserve">[21] Libro CODE: </w:t>
      </w:r>
      <w:r w:rsidR="00244254">
        <w:fldChar w:fldCharType="begin"/>
      </w:r>
      <w:r w:rsidR="00244254" w:rsidRPr="00244254">
        <w:rPr>
          <w:lang w:val="es-ES"/>
          <w:rPrChange w:id="6823" w:author="Maribel" w:date="2018-05-14T18:37:00Z">
            <w:rPr/>
          </w:rPrChange>
        </w:rPr>
        <w:instrText xml:space="preserve"> HYPERLINK "https://www.amazon.com/Code-Language-Computer-Hardware-Software/dp/0735611319" </w:instrText>
      </w:r>
      <w:r w:rsidR="00244254">
        <w:fldChar w:fldCharType="separate"/>
      </w:r>
      <w:r w:rsidRPr="00531539">
        <w:rPr>
          <w:rStyle w:val="Hipervnculo"/>
          <w:lang w:val="es-ES"/>
        </w:rPr>
        <w:t>https://www.amazon.com/Code-Language-Computer-Hardware-Software/dp/0735611319</w:t>
      </w:r>
      <w:r w:rsidR="00244254">
        <w:rPr>
          <w:rStyle w:val="Hipervnculo"/>
          <w:lang w:val="es-ES"/>
        </w:rPr>
        <w:fldChar w:fldCharType="end"/>
      </w:r>
    </w:p>
    <w:p w14:paraId="4BF1B979" w14:textId="77777777" w:rsidR="00010C15" w:rsidRDefault="00010C15" w:rsidP="00A32E5B">
      <w:pPr>
        <w:rPr>
          <w:lang w:val="es-ES"/>
        </w:rPr>
      </w:pPr>
      <w:r>
        <w:rPr>
          <w:lang w:val="es-ES"/>
        </w:rPr>
        <w:lastRenderedPageBreak/>
        <w:t>[22] Extras de</w:t>
      </w:r>
      <w:r w:rsidR="000975A2">
        <w:rPr>
          <w:lang w:val="es-ES"/>
        </w:rPr>
        <w:t>l</w:t>
      </w:r>
      <w:r>
        <w:rPr>
          <w:lang w:val="es-ES"/>
        </w:rPr>
        <w:t xml:space="preserve"> libro CODE</w:t>
      </w:r>
      <w:r w:rsidR="000975A2">
        <w:rPr>
          <w:lang w:val="es-ES"/>
        </w:rPr>
        <w:t xml:space="preserve"> (señales de control)</w:t>
      </w:r>
      <w:r>
        <w:rPr>
          <w:lang w:val="es-ES"/>
        </w:rPr>
        <w:t xml:space="preserve">: </w:t>
      </w:r>
      <w:r w:rsidR="00244254">
        <w:fldChar w:fldCharType="begin"/>
      </w:r>
      <w:r w:rsidR="00244254" w:rsidRPr="00244254">
        <w:rPr>
          <w:lang w:val="es-ES"/>
          <w:rPrChange w:id="6824" w:author="Maribel" w:date="2018-05-14T18:37:00Z">
            <w:rPr/>
          </w:rPrChange>
        </w:rPr>
        <w:instrText xml:space="preserve"> HYPERLINK "http://www.charlespetzold.com/code/CodeTechnicalAddendum.html" </w:instrText>
      </w:r>
      <w:r w:rsidR="00244254">
        <w:fldChar w:fldCharType="separate"/>
      </w:r>
      <w:r w:rsidRPr="00531539">
        <w:rPr>
          <w:rStyle w:val="Hipervnculo"/>
          <w:lang w:val="es-ES"/>
        </w:rPr>
        <w:t>http://www.charlespetzold.com/code/CodeTechnicalAddendum.html</w:t>
      </w:r>
      <w:r w:rsidR="00244254">
        <w:rPr>
          <w:rStyle w:val="Hipervnculo"/>
          <w:lang w:val="es-ES"/>
        </w:rPr>
        <w:fldChar w:fldCharType="end"/>
      </w:r>
    </w:p>
    <w:p w14:paraId="136543FB" w14:textId="77777777" w:rsidR="00010C15" w:rsidRDefault="00F12E62" w:rsidP="00A32E5B">
      <w:pPr>
        <w:rPr>
          <w:lang w:val="es-ES"/>
        </w:rPr>
      </w:pPr>
      <w:r>
        <w:rPr>
          <w:lang w:val="es-ES"/>
        </w:rPr>
        <w:t>[23] Libro Fundamentos Digitales:</w:t>
      </w:r>
    </w:p>
    <w:p w14:paraId="2EEDB2AD" w14:textId="77777777" w:rsidR="00672214" w:rsidRDefault="00672214" w:rsidP="00A32E5B">
      <w:pPr>
        <w:rPr>
          <w:lang w:val="es-ES"/>
        </w:rPr>
      </w:pPr>
      <w:r>
        <w:rPr>
          <w:lang w:val="es-ES"/>
        </w:rPr>
        <w:t xml:space="preserve">[24] FPGA Altera </w:t>
      </w:r>
      <w:proofErr w:type="spellStart"/>
      <w:r>
        <w:rPr>
          <w:lang w:val="es-ES"/>
        </w:rPr>
        <w:t>Cyclone</w:t>
      </w:r>
      <w:proofErr w:type="spellEnd"/>
      <w:r>
        <w:rPr>
          <w:lang w:val="es-ES"/>
        </w:rPr>
        <w:t xml:space="preserve"> IV EP4CE115F23C8N: </w:t>
      </w:r>
      <w:r w:rsidR="00244254">
        <w:fldChar w:fldCharType="begin"/>
      </w:r>
      <w:r w:rsidR="00244254" w:rsidRPr="00244254">
        <w:rPr>
          <w:lang w:val="es-ES"/>
          <w:rPrChange w:id="6825" w:author="Maribel" w:date="2018-05-14T18:37:00Z">
            <w:rPr/>
          </w:rPrChange>
        </w:rPr>
        <w:instrText xml:space="preserve"> HYPERLINK "https://www2.hdl.co.jp/en/altera-series1/cyclone-ql/acm-006-ql.html" </w:instrText>
      </w:r>
      <w:r w:rsidR="00244254">
        <w:fldChar w:fldCharType="separate"/>
      </w:r>
      <w:r w:rsidRPr="004C5360">
        <w:rPr>
          <w:rStyle w:val="Hipervnculo"/>
          <w:lang w:val="es-ES"/>
        </w:rPr>
        <w:t>https://www2.hdl.co.jp/en/altera-series1/cyclone-ql/acm-006-ql.html</w:t>
      </w:r>
      <w:r w:rsidR="00244254">
        <w:rPr>
          <w:rStyle w:val="Hipervnculo"/>
          <w:lang w:val="es-ES"/>
        </w:rPr>
        <w:fldChar w:fldCharType="end"/>
      </w:r>
    </w:p>
    <w:p w14:paraId="6FEC5D0E" w14:textId="77777777" w:rsidR="00672214" w:rsidRDefault="00244254" w:rsidP="00A32E5B">
      <w:pPr>
        <w:rPr>
          <w:lang w:val="es-ES"/>
        </w:rPr>
      </w:pPr>
      <w:r>
        <w:fldChar w:fldCharType="begin"/>
      </w:r>
      <w:r w:rsidRPr="00244254">
        <w:rPr>
          <w:lang w:val="es-ES"/>
          <w:rPrChange w:id="6826" w:author="Maribel" w:date="2018-05-14T18:37:00Z">
            <w:rPr/>
          </w:rPrChange>
        </w:rPr>
        <w:instrText xml:space="preserve"> HYPERLINK "https://www.buyaltera.com/PartDetail?partId=2260176" </w:instrText>
      </w:r>
      <w:r>
        <w:fldChar w:fldCharType="separate"/>
      </w:r>
      <w:r w:rsidR="00672214" w:rsidRPr="004C5360">
        <w:rPr>
          <w:rStyle w:val="Hipervnculo"/>
          <w:lang w:val="es-ES"/>
        </w:rPr>
        <w:t>https://www.buyaltera.com/PartDetail?partId=2260176</w:t>
      </w:r>
      <w:r>
        <w:rPr>
          <w:rStyle w:val="Hipervnculo"/>
          <w:lang w:val="es-ES"/>
        </w:rPr>
        <w:fldChar w:fldCharType="end"/>
      </w:r>
    </w:p>
    <w:p w14:paraId="59BAC37E" w14:textId="77777777" w:rsidR="00672214" w:rsidRDefault="00672214" w:rsidP="00A32E5B">
      <w:pPr>
        <w:rPr>
          <w:lang w:val="es-ES"/>
        </w:rPr>
      </w:pPr>
      <w:r>
        <w:rPr>
          <w:lang w:val="es-ES"/>
        </w:rPr>
        <w:t>[25]</w:t>
      </w:r>
      <w:r w:rsidR="004C2FCD">
        <w:rPr>
          <w:lang w:val="es-ES"/>
        </w:rPr>
        <w:t xml:space="preserve"> FPGA Xilinx </w:t>
      </w:r>
      <w:proofErr w:type="spellStart"/>
      <w:proofErr w:type="gramStart"/>
      <w:r w:rsidR="004C2FCD">
        <w:rPr>
          <w:lang w:val="es-ES"/>
        </w:rPr>
        <w:t>Spartan</w:t>
      </w:r>
      <w:proofErr w:type="spellEnd"/>
      <w:r w:rsidR="004C2FCD">
        <w:rPr>
          <w:lang w:val="es-ES"/>
        </w:rPr>
        <w:t xml:space="preserve"> </w:t>
      </w:r>
      <w:r w:rsidR="005131C8">
        <w:rPr>
          <w:lang w:val="es-ES"/>
        </w:rPr>
        <w:t>:</w:t>
      </w:r>
      <w:proofErr w:type="gramEnd"/>
      <w:r w:rsidR="005131C8">
        <w:rPr>
          <w:lang w:val="es-ES"/>
        </w:rPr>
        <w:t xml:space="preserve"> </w:t>
      </w:r>
      <w:r w:rsidR="00244254">
        <w:fldChar w:fldCharType="begin"/>
      </w:r>
      <w:r w:rsidR="00244254" w:rsidRPr="00244254">
        <w:rPr>
          <w:lang w:val="es-ES"/>
          <w:rPrChange w:id="6827" w:author="Maribel" w:date="2018-05-14T17:53:00Z">
            <w:rPr/>
          </w:rPrChange>
        </w:rPr>
        <w:instrText xml:space="preserve"> HYPERLINK "https://www.ztex.de/imgs/fpga-2.00-1600.jpg" </w:instrText>
      </w:r>
      <w:r w:rsidR="00244254">
        <w:fldChar w:fldCharType="separate"/>
      </w:r>
      <w:r w:rsidR="005131C8" w:rsidRPr="004C5360">
        <w:rPr>
          <w:rStyle w:val="Hipervnculo"/>
          <w:lang w:val="es-ES"/>
        </w:rPr>
        <w:t>https://www.ztex.de/imgs/fpga-2.00-1600.jpg</w:t>
      </w:r>
      <w:r w:rsidR="00244254">
        <w:rPr>
          <w:rStyle w:val="Hipervnculo"/>
          <w:lang w:val="es-ES"/>
        </w:rPr>
        <w:fldChar w:fldCharType="end"/>
      </w:r>
    </w:p>
    <w:p w14:paraId="6CEA97B5" w14:textId="77777777" w:rsidR="005131C8" w:rsidRDefault="00244254" w:rsidP="00A32E5B">
      <w:pPr>
        <w:rPr>
          <w:lang w:val="es-ES"/>
        </w:rPr>
      </w:pPr>
      <w:r>
        <w:fldChar w:fldCharType="begin"/>
      </w:r>
      <w:r w:rsidRPr="00244254">
        <w:rPr>
          <w:lang w:val="es-ES"/>
          <w:rPrChange w:id="6828" w:author="Maribel" w:date="2018-05-14T18:37:00Z">
            <w:rPr/>
          </w:rPrChange>
        </w:rPr>
        <w:instrText xml:space="preserve"> HYPERLINK "https://www.xilinx.com/products/silicon-devices/fpga/spartan-6.html" \l "productTable" </w:instrText>
      </w:r>
      <w:r>
        <w:fldChar w:fldCharType="separate"/>
      </w:r>
      <w:r w:rsidR="005131C8" w:rsidRPr="004C5360">
        <w:rPr>
          <w:rStyle w:val="Hipervnculo"/>
          <w:lang w:val="es-ES"/>
        </w:rPr>
        <w:t>https://www.xilinx.com/products/silicon-devices/fpga/spartan-6.html#productTable</w:t>
      </w:r>
      <w:r>
        <w:rPr>
          <w:rStyle w:val="Hipervnculo"/>
          <w:lang w:val="es-ES"/>
        </w:rPr>
        <w:fldChar w:fldCharType="end"/>
      </w:r>
    </w:p>
    <w:p w14:paraId="7ECAD9E9" w14:textId="77777777" w:rsidR="005131C8" w:rsidRDefault="0007779C" w:rsidP="00A32E5B">
      <w:r w:rsidRPr="00D34E28">
        <w:t>[26] Lattice ICE40</w:t>
      </w:r>
      <w:r w:rsidR="00D34E28" w:rsidRPr="00D34E28">
        <w:t xml:space="preserve">HX1K-TQ144: </w:t>
      </w:r>
      <w:hyperlink r:id="rId81" w:history="1">
        <w:r w:rsidR="00D34E28" w:rsidRPr="004C5360">
          <w:rPr>
            <w:rStyle w:val="Hipervnculo"/>
          </w:rPr>
          <w:t>http://www.latticestore.com/products/tabid/417/categoryid/9/productid/560/searchid/1/searchvalue/ice40hx1k-tq144/default.aspx</w:t>
        </w:r>
      </w:hyperlink>
    </w:p>
    <w:p w14:paraId="4716B3DC" w14:textId="77777777" w:rsidR="00D34E28" w:rsidRDefault="0056398D" w:rsidP="00A32E5B">
      <w:pPr>
        <w:rPr>
          <w:lang w:val="es-ES"/>
        </w:rPr>
      </w:pPr>
      <w:r w:rsidRPr="0056398D">
        <w:rPr>
          <w:lang w:val="es-ES"/>
        </w:rPr>
        <w:t>[27] ALU</w:t>
      </w:r>
      <w:r w:rsidR="00844A83">
        <w:rPr>
          <w:lang w:val="es-ES"/>
        </w:rPr>
        <w:t xml:space="preserve"> Wikipedia</w:t>
      </w:r>
      <w:r w:rsidRPr="0056398D">
        <w:rPr>
          <w:lang w:val="es-ES"/>
        </w:rPr>
        <w:t xml:space="preserve">: </w:t>
      </w:r>
      <w:r w:rsidR="00244254">
        <w:fldChar w:fldCharType="begin"/>
      </w:r>
      <w:r w:rsidR="00244254" w:rsidRPr="00244254">
        <w:rPr>
          <w:lang w:val="es-ES"/>
          <w:rPrChange w:id="6829" w:author="Maribel" w:date="2018-05-14T18:37:00Z">
            <w:rPr/>
          </w:rPrChange>
        </w:rPr>
        <w:instrText xml:space="preserve"> HYPERLINK "https://en.wikipedia.org/wiki/Arithmetic_logic_unit" </w:instrText>
      </w:r>
      <w:r w:rsidR="00244254">
        <w:fldChar w:fldCharType="separate"/>
      </w:r>
      <w:r w:rsidR="00DB3056" w:rsidRPr="004C5360">
        <w:rPr>
          <w:rStyle w:val="Hipervnculo"/>
          <w:lang w:val="es-ES"/>
        </w:rPr>
        <w:t>https://en.wikipedia.org/wiki/Arithmetic_logic_unit</w:t>
      </w:r>
      <w:r w:rsidR="00244254">
        <w:rPr>
          <w:rStyle w:val="Hipervnculo"/>
          <w:lang w:val="es-ES"/>
        </w:rPr>
        <w:fldChar w:fldCharType="end"/>
      </w:r>
    </w:p>
    <w:p w14:paraId="4CFECE45" w14:textId="77777777" w:rsidR="0056398D" w:rsidRDefault="00820DCF" w:rsidP="00A32E5B">
      <w:pPr>
        <w:rPr>
          <w:lang w:val="es-ES"/>
        </w:rPr>
      </w:pPr>
      <w:r>
        <w:rPr>
          <w:lang w:val="es-ES"/>
        </w:rPr>
        <w:t xml:space="preserve">[28] </w:t>
      </w:r>
      <w:r w:rsidR="00B3115A">
        <w:rPr>
          <w:lang w:val="es-ES"/>
        </w:rPr>
        <w:t>Página</w:t>
      </w:r>
      <w:r>
        <w:rPr>
          <w:lang w:val="es-ES"/>
        </w:rPr>
        <w:t xml:space="preserve"> interesante con circuitos digitales y explicaciones: </w:t>
      </w:r>
      <w:r w:rsidR="00244254">
        <w:fldChar w:fldCharType="begin"/>
      </w:r>
      <w:r w:rsidR="00244254" w:rsidRPr="00244254">
        <w:rPr>
          <w:lang w:val="es-ES"/>
          <w:rPrChange w:id="6830" w:author="Maribel" w:date="2018-05-14T18:37:00Z">
            <w:rPr/>
          </w:rPrChange>
        </w:rPr>
        <w:instrText xml:space="preserve"> HYPERLINK "http://www.play-hookey.com/digital/" </w:instrText>
      </w:r>
      <w:r w:rsidR="00244254">
        <w:fldChar w:fldCharType="separate"/>
      </w:r>
      <w:r w:rsidRPr="004C5360">
        <w:rPr>
          <w:rStyle w:val="Hipervnculo"/>
          <w:lang w:val="es-ES"/>
        </w:rPr>
        <w:t>http://www.play-hookey.com/digital/</w:t>
      </w:r>
      <w:r w:rsidR="00244254">
        <w:rPr>
          <w:rStyle w:val="Hipervnculo"/>
          <w:lang w:val="es-ES"/>
        </w:rPr>
        <w:fldChar w:fldCharType="end"/>
      </w:r>
    </w:p>
    <w:p w14:paraId="663C149E" w14:textId="77777777" w:rsidR="00820DCF" w:rsidRDefault="00CD0524" w:rsidP="00A32E5B">
      <w:pPr>
        <w:rPr>
          <w:lang w:val="es-ES"/>
        </w:rPr>
      </w:pPr>
      <w:r>
        <w:rPr>
          <w:lang w:val="es-ES"/>
        </w:rPr>
        <w:t xml:space="preserve">[29] Motorola ALU </w:t>
      </w:r>
      <w:proofErr w:type="spellStart"/>
      <w:r>
        <w:rPr>
          <w:lang w:val="es-ES"/>
        </w:rPr>
        <w:t>datasheet</w:t>
      </w:r>
      <w:proofErr w:type="spellEnd"/>
      <w:r>
        <w:rPr>
          <w:lang w:val="es-ES"/>
        </w:rPr>
        <w:t xml:space="preserve">: </w:t>
      </w:r>
      <w:r w:rsidR="00244254">
        <w:fldChar w:fldCharType="begin"/>
      </w:r>
      <w:r w:rsidR="00244254" w:rsidRPr="00244254">
        <w:rPr>
          <w:lang w:val="es-ES"/>
          <w:rPrChange w:id="6831" w:author="Maribel" w:date="2018-05-14T18:37:00Z">
            <w:rPr/>
          </w:rPrChange>
        </w:rPr>
        <w:instrText xml:space="preserve"> HYPERLINK "http://www.esi.uclm.es/www/isanchez/apuntes/ci/74181.pdf" </w:instrText>
      </w:r>
      <w:r w:rsidR="00244254">
        <w:fldChar w:fldCharType="separate"/>
      </w:r>
      <w:r w:rsidRPr="004C5360">
        <w:rPr>
          <w:rStyle w:val="Hipervnculo"/>
          <w:lang w:val="es-ES"/>
        </w:rPr>
        <w:t>http://www.esi.uclm.es/www/isanchez/apuntes/ci/74181.pdf</w:t>
      </w:r>
      <w:r w:rsidR="00244254">
        <w:rPr>
          <w:rStyle w:val="Hipervnculo"/>
          <w:lang w:val="es-ES"/>
        </w:rPr>
        <w:fldChar w:fldCharType="end"/>
      </w:r>
    </w:p>
    <w:p w14:paraId="17DC4C00" w14:textId="0076A3B2" w:rsidR="007E05CE" w:rsidRDefault="00EA311F" w:rsidP="00A32E5B">
      <w:pPr>
        <w:rPr>
          <w:rStyle w:val="Hipervnculo"/>
          <w:lang w:val="es-ES"/>
        </w:rPr>
      </w:pPr>
      <w:r>
        <w:rPr>
          <w:lang w:val="es-ES"/>
        </w:rPr>
        <w:t xml:space="preserve">[30] ALU 74181: </w:t>
      </w:r>
      <w:r w:rsidR="00244254">
        <w:fldChar w:fldCharType="begin"/>
      </w:r>
      <w:r w:rsidR="00244254" w:rsidRPr="00244254">
        <w:rPr>
          <w:lang w:val="es-ES"/>
          <w:rPrChange w:id="6832" w:author="Maribel" w:date="2018-05-14T18:37:00Z">
            <w:rPr/>
          </w:rPrChange>
        </w:rPr>
        <w:instrText xml:space="preserve"> HYPERLINK "https://en.wikipedia.org/wiki/74181" </w:instrText>
      </w:r>
      <w:r w:rsidR="00244254">
        <w:fldChar w:fldCharType="separate"/>
      </w:r>
      <w:r w:rsidRPr="004C5360">
        <w:rPr>
          <w:rStyle w:val="Hipervnculo"/>
          <w:lang w:val="es-ES"/>
        </w:rPr>
        <w:t>https://en.wikipedia.org/wiki/74181</w:t>
      </w:r>
      <w:r w:rsidR="00244254">
        <w:rPr>
          <w:rStyle w:val="Hipervnculo"/>
          <w:lang w:val="es-ES"/>
        </w:rPr>
        <w:fldChar w:fldCharType="end"/>
      </w:r>
    </w:p>
    <w:p w14:paraId="60625127" w14:textId="58DAA00D" w:rsidR="007E05CE" w:rsidRPr="007E05CE" w:rsidRDefault="00F7282A" w:rsidP="00A32E5B">
      <w:pPr>
        <w:rPr>
          <w:ins w:id="6833" w:author="Maribel" w:date="2018-05-27T13:30:00Z"/>
          <w:rPrChange w:id="6834" w:author="Maribel" w:date="2018-05-27T13:30:00Z">
            <w:rPr>
              <w:ins w:id="6835" w:author="Maribel" w:date="2018-05-27T13:30:00Z"/>
              <w:lang w:val="es-ES"/>
            </w:rPr>
          </w:rPrChange>
        </w:rPr>
      </w:pPr>
      <w:r w:rsidRPr="007E05CE">
        <w:rPr>
          <w:rPrChange w:id="6836" w:author="Maribel" w:date="2018-05-27T13:30:00Z">
            <w:rPr>
              <w:lang w:val="es-ES"/>
            </w:rPr>
          </w:rPrChange>
        </w:rPr>
        <w:t>[</w:t>
      </w:r>
      <w:del w:id="6837" w:author="Maribel" w:date="2018-05-27T13:30:00Z">
        <w:r w:rsidRPr="007E05CE" w:rsidDel="007E05CE">
          <w:rPr>
            <w:rPrChange w:id="6838" w:author="Maribel" w:date="2018-05-27T13:30:00Z">
              <w:rPr>
                <w:lang w:val="es-ES"/>
              </w:rPr>
            </w:rPrChange>
          </w:rPr>
          <w:delText>31</w:delText>
        </w:r>
      </w:del>
      <w:r w:rsidRPr="007E05CE">
        <w:rPr>
          <w:rPrChange w:id="6839" w:author="Maribel" w:date="2018-05-27T13:30:00Z">
            <w:rPr>
              <w:lang w:val="es-ES"/>
            </w:rPr>
          </w:rPrChange>
        </w:rPr>
        <w:t>]</w:t>
      </w:r>
      <w:ins w:id="6840" w:author="Maribel" w:date="2018-05-27T13:30:00Z">
        <w:r w:rsidR="007E05CE" w:rsidRPr="007E05CE">
          <w:rPr>
            <w:rPrChange w:id="6841" w:author="Maribel" w:date="2018-05-27T13:30:00Z">
              <w:rPr>
                <w:lang w:val="es-ES"/>
              </w:rPr>
            </w:rPrChange>
          </w:rPr>
          <w:t xml:space="preserve"> John von Neumann: </w:t>
        </w:r>
        <w:r w:rsidR="007E05CE">
          <w:rPr>
            <w:lang w:val="es-ES"/>
          </w:rPr>
          <w:fldChar w:fldCharType="begin"/>
        </w:r>
        <w:r w:rsidR="007E05CE" w:rsidRPr="007E05CE">
          <w:rPr>
            <w:rPrChange w:id="6842" w:author="Maribel" w:date="2018-05-27T13:30:00Z">
              <w:rPr>
                <w:lang w:val="es-ES"/>
              </w:rPr>
            </w:rPrChange>
          </w:rPr>
          <w:instrText xml:space="preserve"> HYPERLINK "https://es.wikipedia.org/wiki/John_von_Neumann" </w:instrText>
        </w:r>
        <w:r w:rsidR="007E05CE">
          <w:rPr>
            <w:lang w:val="es-ES"/>
          </w:rPr>
          <w:fldChar w:fldCharType="separate"/>
        </w:r>
        <w:r w:rsidR="007E05CE" w:rsidRPr="007E05CE">
          <w:rPr>
            <w:rStyle w:val="Hipervnculo"/>
            <w:rPrChange w:id="6843" w:author="Maribel" w:date="2018-05-27T13:30:00Z">
              <w:rPr>
                <w:rStyle w:val="Hipervnculo"/>
                <w:lang w:val="es-ES"/>
              </w:rPr>
            </w:rPrChange>
          </w:rPr>
          <w:t>https://es.wikipedia.org/wiki/John_von_Neumann</w:t>
        </w:r>
        <w:r w:rsidR="007E05CE">
          <w:rPr>
            <w:lang w:val="es-ES"/>
          </w:rPr>
          <w:fldChar w:fldCharType="end"/>
        </w:r>
      </w:ins>
    </w:p>
    <w:p w14:paraId="6F7CF305" w14:textId="4FFD38FA" w:rsidR="00F7282A" w:rsidRDefault="007E05CE" w:rsidP="00A32E5B">
      <w:pPr>
        <w:rPr>
          <w:lang w:val="es-ES"/>
        </w:rPr>
      </w:pPr>
      <w:ins w:id="6844" w:author="Maribel" w:date="2018-05-27T13:30:00Z">
        <w:r>
          <w:rPr>
            <w:lang w:val="es-ES"/>
          </w:rPr>
          <w:t xml:space="preserve">[31] </w:t>
        </w:r>
      </w:ins>
      <w:del w:id="6845" w:author="Maribel" w:date="2018-05-27T13:29:00Z">
        <w:r w:rsidR="00F7282A" w:rsidDel="007E05CE">
          <w:rPr>
            <w:lang w:val="es-ES"/>
          </w:rPr>
          <w:delText xml:space="preserve"> </w:delText>
        </w:r>
      </w:del>
      <w:r w:rsidR="00F7282A">
        <w:rPr>
          <w:lang w:val="es-ES"/>
        </w:rPr>
        <w:t xml:space="preserve">Arquitectura de </w:t>
      </w:r>
      <w:proofErr w:type="spellStart"/>
      <w:r w:rsidR="00F7282A">
        <w:rPr>
          <w:lang w:val="es-ES"/>
        </w:rPr>
        <w:t>von</w:t>
      </w:r>
      <w:proofErr w:type="spellEnd"/>
      <w:r w:rsidR="00F7282A">
        <w:rPr>
          <w:lang w:val="es-ES"/>
        </w:rPr>
        <w:t xml:space="preserve"> Neumann: </w:t>
      </w:r>
      <w:r w:rsidR="00244254">
        <w:fldChar w:fldCharType="begin"/>
      </w:r>
      <w:r w:rsidR="00244254" w:rsidRPr="00244254">
        <w:rPr>
          <w:lang w:val="es-ES"/>
          <w:rPrChange w:id="6846" w:author="Maribel" w:date="2018-05-14T18:37:00Z">
            <w:rPr/>
          </w:rPrChange>
        </w:rPr>
        <w:instrText xml:space="preserve"> HYPERLINK "https://en.wikipedia.org/wiki/Von_Neumann_architecture" </w:instrText>
      </w:r>
      <w:r w:rsidR="00244254">
        <w:fldChar w:fldCharType="separate"/>
      </w:r>
      <w:r w:rsidR="00F7282A" w:rsidRPr="00FE5F0D">
        <w:rPr>
          <w:rStyle w:val="Hipervnculo"/>
          <w:lang w:val="es-ES"/>
        </w:rPr>
        <w:t>https://en.wikipedia.org/wiki/Von_Neumann_architecture</w:t>
      </w:r>
      <w:r w:rsidR="00244254">
        <w:rPr>
          <w:rStyle w:val="Hipervnculo"/>
          <w:lang w:val="es-ES"/>
        </w:rPr>
        <w:fldChar w:fldCharType="end"/>
      </w:r>
    </w:p>
    <w:p w14:paraId="2783F33D" w14:textId="77777777" w:rsidR="00DA31B6" w:rsidRDefault="00DA31B6" w:rsidP="00A32E5B">
      <w:r w:rsidRPr="00DA31B6">
        <w:t xml:space="preserve">[32] ALU 74181 </w:t>
      </w:r>
      <w:proofErr w:type="spellStart"/>
      <w:r w:rsidRPr="00DA31B6">
        <w:t>Signetics</w:t>
      </w:r>
      <w:proofErr w:type="spellEnd"/>
      <w:r w:rsidRPr="00DA31B6">
        <w:t xml:space="preserve"> </w:t>
      </w:r>
      <w:r w:rsidR="00196ED8">
        <w:t>d</w:t>
      </w:r>
      <w:r w:rsidRPr="00DA31B6">
        <w:t xml:space="preserve">atasheet: </w:t>
      </w:r>
      <w:hyperlink r:id="rId82" w:history="1">
        <w:r w:rsidRPr="00FE5F0D">
          <w:rPr>
            <w:rStyle w:val="Hipervnculo"/>
          </w:rPr>
          <w:t>http://pdf.datasheetcatalog.com/datasheets/560/493318_DS.pdf</w:t>
        </w:r>
      </w:hyperlink>
    </w:p>
    <w:p w14:paraId="0C173EB5" w14:textId="5D0EED0B" w:rsidR="00001FA9" w:rsidDel="00393786" w:rsidRDefault="00001FA9" w:rsidP="00A32E5B">
      <w:pPr>
        <w:rPr>
          <w:del w:id="6847" w:author="Maribel" w:date="2018-05-13T19:48:00Z"/>
          <w:rStyle w:val="Hipervnculo"/>
        </w:rPr>
      </w:pPr>
      <w:r>
        <w:t xml:space="preserve">[33] </w:t>
      </w:r>
      <w:r w:rsidR="00ED0A70" w:rsidRPr="00D34E28">
        <w:t>Lattice ICE40HX1K-TQ144</w:t>
      </w:r>
      <w:r w:rsidR="00ED0A70">
        <w:t xml:space="preserve">: </w:t>
      </w:r>
      <w:hyperlink r:id="rId83" w:history="1">
        <w:r w:rsidR="00ED0A70" w:rsidRPr="00FE5F0D">
          <w:rPr>
            <w:rStyle w:val="Hipervnculo"/>
          </w:rPr>
          <w:t>https://www.mouser.es/datasheet/2/225/iCE40LPHXFamilyDataSheet-1022803.pdf</w:t>
        </w:r>
      </w:hyperlink>
    </w:p>
    <w:p w14:paraId="20A89AB6" w14:textId="7F43F82D" w:rsidR="00393786" w:rsidRDefault="00393786" w:rsidP="00A32E5B">
      <w:pPr>
        <w:rPr>
          <w:ins w:id="6848" w:author="Maribel" w:date="2018-05-15T14:03:00Z"/>
        </w:rPr>
      </w:pPr>
    </w:p>
    <w:p w14:paraId="6D94E229" w14:textId="04E6244C" w:rsidR="00393786" w:rsidRDefault="00393786" w:rsidP="00A32E5B">
      <w:pPr>
        <w:rPr>
          <w:ins w:id="6849" w:author="Maribel" w:date="2018-05-26T19:53:00Z"/>
          <w:lang w:val="es-ES"/>
        </w:rPr>
      </w:pPr>
      <w:ins w:id="6850" w:author="Maribel" w:date="2018-05-15T14:03:00Z">
        <w:r w:rsidRPr="00393786">
          <w:rPr>
            <w:lang w:val="es-ES"/>
            <w:rPrChange w:id="6851" w:author="Maribel" w:date="2018-05-15T14:03:00Z">
              <w:rPr/>
            </w:rPrChange>
          </w:rPr>
          <w:t xml:space="preserve">[34] Tipos de interruptores </w:t>
        </w:r>
        <w:r>
          <w:rPr>
            <w:lang w:val="es-ES"/>
          </w:rPr>
          <w:t>(</w:t>
        </w:r>
        <w:r w:rsidRPr="00393786">
          <w:rPr>
            <w:lang w:val="es-ES"/>
            <w:rPrChange w:id="6852" w:author="Maribel" w:date="2018-05-15T14:03:00Z">
              <w:rPr/>
            </w:rPrChange>
          </w:rPr>
          <w:t>para</w:t>
        </w:r>
        <w:r>
          <w:rPr>
            <w:lang w:val="es-ES"/>
          </w:rPr>
          <w:t xml:space="preserve"> </w:t>
        </w:r>
      </w:ins>
      <w:ins w:id="6853" w:author="Maribel" w:date="2018-05-15T14:04:00Z">
        <w:r>
          <w:rPr>
            <w:lang w:val="es-ES"/>
          </w:rPr>
          <w:t>el</w:t>
        </w:r>
      </w:ins>
      <w:ins w:id="6854" w:author="Maribel" w:date="2018-05-15T14:03:00Z">
        <w:r w:rsidRPr="00393786">
          <w:rPr>
            <w:lang w:val="es-ES"/>
            <w:rPrChange w:id="6855" w:author="Maribel" w:date="2018-05-15T14:03:00Z">
              <w:rPr/>
            </w:rPrChange>
          </w:rPr>
          <w:t xml:space="preserve"> P</w:t>
        </w:r>
        <w:r>
          <w:rPr>
            <w:lang w:val="es-ES"/>
          </w:rPr>
          <w:t>CB)</w:t>
        </w:r>
      </w:ins>
      <w:ins w:id="6856" w:author="Maribel" w:date="2018-05-15T14:04:00Z">
        <w:r>
          <w:rPr>
            <w:lang w:val="es-ES"/>
          </w:rPr>
          <w:t xml:space="preserve">: </w:t>
        </w:r>
        <w:r>
          <w:rPr>
            <w:lang w:val="es-ES"/>
          </w:rPr>
          <w:fldChar w:fldCharType="begin"/>
        </w:r>
        <w:r>
          <w:rPr>
            <w:lang w:val="es-ES"/>
          </w:rPr>
          <w:instrText xml:space="preserve"> HYPERLINK "</w:instrText>
        </w:r>
        <w:r w:rsidRPr="00393786">
          <w:rPr>
            <w:lang w:val="es-ES"/>
          </w:rPr>
          <w:instrText>http://musicfromouterspace.com/analogsynth_new/ELECTRONICS/pdf/switches_demystified_assembly.pdf</w:instrText>
        </w:r>
        <w:r>
          <w:rPr>
            <w:lang w:val="es-ES"/>
          </w:rPr>
          <w:instrText xml:space="preserve">" </w:instrText>
        </w:r>
        <w:r>
          <w:rPr>
            <w:lang w:val="es-ES"/>
          </w:rPr>
          <w:fldChar w:fldCharType="separate"/>
        </w:r>
        <w:r w:rsidRPr="00BC6FB8">
          <w:rPr>
            <w:rStyle w:val="Hipervnculo"/>
            <w:lang w:val="es-ES"/>
          </w:rPr>
          <w:t>http://musicfromouterspace.com/analogsynth_new/ELECTRONICS/pdf/switches_demystified_assembly.pdf</w:t>
        </w:r>
        <w:r>
          <w:rPr>
            <w:lang w:val="es-ES"/>
          </w:rPr>
          <w:fldChar w:fldCharType="end"/>
        </w:r>
      </w:ins>
    </w:p>
    <w:p w14:paraId="0C0B2FCF" w14:textId="1CF9F989" w:rsidR="008B0E5C" w:rsidRDefault="008B0E5C" w:rsidP="00A32E5B">
      <w:pPr>
        <w:rPr>
          <w:ins w:id="6857" w:author="Maribel" w:date="2018-05-26T19:54:00Z"/>
        </w:rPr>
      </w:pPr>
      <w:ins w:id="6858" w:author="Maribel" w:date="2018-05-26T19:53:00Z">
        <w:r w:rsidRPr="008B0E5C">
          <w:rPr>
            <w:rPrChange w:id="6859" w:author="Maribel" w:date="2018-05-26T19:54:00Z">
              <w:rPr>
                <w:lang w:val="es-ES"/>
              </w:rPr>
            </w:rPrChange>
          </w:rPr>
          <w:t xml:space="preserve">[35] Brian </w:t>
        </w:r>
        <w:proofErr w:type="spellStart"/>
        <w:r w:rsidRPr="008B0E5C">
          <w:rPr>
            <w:rPrChange w:id="6860" w:author="Maribel" w:date="2018-05-26T19:54:00Z">
              <w:rPr>
                <w:lang w:val="es-ES"/>
              </w:rPr>
            </w:rPrChange>
          </w:rPr>
          <w:t>Krz</w:t>
        </w:r>
      </w:ins>
      <w:ins w:id="6861" w:author="Maribel" w:date="2018-05-26T19:54:00Z">
        <w:r w:rsidRPr="008B0E5C">
          <w:rPr>
            <w:rPrChange w:id="6862" w:author="Maribel" w:date="2018-05-26T19:54:00Z">
              <w:rPr>
                <w:lang w:val="es-ES"/>
              </w:rPr>
            </w:rPrChange>
          </w:rPr>
          <w:t>anich</w:t>
        </w:r>
        <w:proofErr w:type="spellEnd"/>
        <w:r w:rsidRPr="008B0E5C">
          <w:rPr>
            <w:rPrChange w:id="6863" w:author="Maribel" w:date="2018-05-26T19:54:00Z">
              <w:rPr>
                <w:lang w:val="es-ES"/>
              </w:rPr>
            </w:rPrChange>
          </w:rPr>
          <w:t xml:space="preserve"> Intel F</w:t>
        </w:r>
        <w:r>
          <w:t xml:space="preserve">PGA keynote </w:t>
        </w:r>
        <w:r w:rsidR="00F07B5F">
          <w:t xml:space="preserve">2016: </w:t>
        </w:r>
        <w:r w:rsidR="00F07B5F">
          <w:fldChar w:fldCharType="begin"/>
        </w:r>
        <w:r w:rsidR="00F07B5F">
          <w:instrText xml:space="preserve"> HYPERLINK "</w:instrText>
        </w:r>
        <w:r w:rsidR="00F07B5F" w:rsidRPr="00F07B5F">
          <w:instrText>https://www.youtube.com/watch?v=Psd2JKu0PSw</w:instrText>
        </w:r>
        <w:r w:rsidR="00F07B5F">
          <w:instrText xml:space="preserve">" </w:instrText>
        </w:r>
        <w:r w:rsidR="00F07B5F">
          <w:fldChar w:fldCharType="separate"/>
        </w:r>
        <w:r w:rsidR="00F07B5F" w:rsidRPr="00FA4509">
          <w:rPr>
            <w:rStyle w:val="Hipervnculo"/>
          </w:rPr>
          <w:t>https://www.youtube.com/watch?v=Psd2JKu0PSw</w:t>
        </w:r>
        <w:r w:rsidR="00F07B5F">
          <w:fldChar w:fldCharType="end"/>
        </w:r>
      </w:ins>
    </w:p>
    <w:p w14:paraId="77B627EB" w14:textId="72825AE3" w:rsidR="00F6433E" w:rsidRDefault="00455450" w:rsidP="00A32E5B">
      <w:pPr>
        <w:rPr>
          <w:ins w:id="6864" w:author="Maribel" w:date="2018-05-27T17:13:00Z"/>
          <w:lang w:val="es-ES"/>
        </w:rPr>
      </w:pPr>
      <w:ins w:id="6865" w:author="Maribel" w:date="2018-05-27T00:43:00Z">
        <w:r w:rsidRPr="00455450">
          <w:rPr>
            <w:lang w:val="es-ES"/>
            <w:rPrChange w:id="6866" w:author="Maribel" w:date="2018-05-27T00:44:00Z">
              <w:rPr/>
            </w:rPrChange>
          </w:rPr>
          <w:t>[36] F1</w:t>
        </w:r>
      </w:ins>
      <w:ins w:id="6867" w:author="Maribel" w:date="2018-05-27T00:44:00Z">
        <w:r w:rsidRPr="00455450">
          <w:rPr>
            <w:lang w:val="es-ES"/>
            <w:rPrChange w:id="6868" w:author="Maribel" w:date="2018-05-27T00:44:00Z">
              <w:rPr/>
            </w:rPrChange>
          </w:rPr>
          <w:t xml:space="preserve"> de Amazon EC2: </w:t>
        </w:r>
        <w:r>
          <w:rPr>
            <w:lang w:val="es-ES"/>
          </w:rPr>
          <w:fldChar w:fldCharType="begin"/>
        </w:r>
        <w:r>
          <w:rPr>
            <w:lang w:val="es-ES"/>
          </w:rPr>
          <w:instrText xml:space="preserve"> HYPERLINK "</w:instrText>
        </w:r>
        <w:r w:rsidRPr="00455450">
          <w:rPr>
            <w:lang w:val="es-ES"/>
            <w:rPrChange w:id="6869" w:author="Maribel" w:date="2018-05-27T00:44:00Z">
              <w:rPr/>
            </w:rPrChange>
          </w:rPr>
          <w:instrText>https://aws.amazon.com/es/ec2/instance-types/f1/</w:instrText>
        </w:r>
        <w:r>
          <w:rPr>
            <w:lang w:val="es-ES"/>
          </w:rPr>
          <w:instrText xml:space="preserve">" </w:instrText>
        </w:r>
        <w:r>
          <w:rPr>
            <w:lang w:val="es-ES"/>
          </w:rPr>
          <w:fldChar w:fldCharType="separate"/>
        </w:r>
        <w:r w:rsidRPr="00FA4509">
          <w:rPr>
            <w:rStyle w:val="Hipervnculo"/>
            <w:lang w:val="es-ES"/>
            <w:rPrChange w:id="6870" w:author="Maribel" w:date="2018-05-27T00:44:00Z">
              <w:rPr/>
            </w:rPrChange>
          </w:rPr>
          <w:t>https://aws.amazon.com/es/ec2/instance-types/f1/</w:t>
        </w:r>
        <w:r>
          <w:rPr>
            <w:lang w:val="es-ES"/>
          </w:rPr>
          <w:fldChar w:fldCharType="end"/>
        </w:r>
      </w:ins>
    </w:p>
    <w:p w14:paraId="0DE5B014" w14:textId="3F95F839" w:rsidR="008729BA" w:rsidRDefault="008729BA" w:rsidP="00A32E5B">
      <w:pPr>
        <w:rPr>
          <w:ins w:id="6871" w:author="Maribel" w:date="2018-05-28T12:17:00Z"/>
          <w:lang w:val="es-ES"/>
        </w:rPr>
      </w:pPr>
      <w:ins w:id="6872" w:author="Maribel" w:date="2018-05-27T17:13:00Z">
        <w:r>
          <w:rPr>
            <w:lang w:val="es-ES"/>
          </w:rPr>
          <w:t xml:space="preserve">[37] Resumen muy bueno sobre </w:t>
        </w:r>
        <w:proofErr w:type="spellStart"/>
        <w:r>
          <w:rPr>
            <w:lang w:val="es-ES"/>
          </w:rPr>
          <w:t>PLDs</w:t>
        </w:r>
        <w:proofErr w:type="spellEnd"/>
        <w:r>
          <w:rPr>
            <w:lang w:val="es-ES"/>
          </w:rPr>
          <w:t xml:space="preserve">: </w:t>
        </w:r>
        <w:r>
          <w:rPr>
            <w:lang w:val="es-ES"/>
          </w:rPr>
          <w:fldChar w:fldCharType="begin"/>
        </w:r>
        <w:r>
          <w:rPr>
            <w:lang w:val="es-ES"/>
          </w:rPr>
          <w:instrText xml:space="preserve"> HYPERLINK "</w:instrText>
        </w:r>
        <w:r w:rsidRPr="008729BA">
          <w:rPr>
            <w:lang w:val="es-ES"/>
          </w:rPr>
          <w:instrText>https://polaridad.es/logica-programada-programable-que-es-pld-fpga-hdl-cpld/</w:instrText>
        </w:r>
        <w:r>
          <w:rPr>
            <w:lang w:val="es-ES"/>
          </w:rPr>
          <w:instrText xml:space="preserve">" </w:instrText>
        </w:r>
        <w:r>
          <w:rPr>
            <w:lang w:val="es-ES"/>
          </w:rPr>
          <w:fldChar w:fldCharType="separate"/>
        </w:r>
        <w:r w:rsidRPr="00D1786B">
          <w:rPr>
            <w:rStyle w:val="Hipervnculo"/>
            <w:lang w:val="es-ES"/>
          </w:rPr>
          <w:t>https://polaridad.es/logica-programada-programable-que-es-pld-fpga-hdl-cpld/</w:t>
        </w:r>
        <w:r>
          <w:rPr>
            <w:lang w:val="es-ES"/>
          </w:rPr>
          <w:fldChar w:fldCharType="end"/>
        </w:r>
      </w:ins>
    </w:p>
    <w:p w14:paraId="77607AF8" w14:textId="6D26ADE6" w:rsidR="00876700" w:rsidRDefault="00876700" w:rsidP="00A32E5B">
      <w:pPr>
        <w:rPr>
          <w:ins w:id="6873" w:author="Maribel" w:date="2018-05-28T19:41:00Z"/>
          <w:lang w:val="es-ES"/>
        </w:rPr>
      </w:pPr>
      <w:ins w:id="6874" w:author="Maribel" w:date="2018-05-28T12:17:00Z">
        <w:r>
          <w:rPr>
            <w:lang w:val="es-ES"/>
          </w:rPr>
          <w:t xml:space="preserve">[38] Proyecto </w:t>
        </w:r>
        <w:proofErr w:type="spellStart"/>
        <w:r>
          <w:rPr>
            <w:lang w:val="es-ES"/>
          </w:rPr>
          <w:t>Catapult</w:t>
        </w:r>
        <w:proofErr w:type="spellEnd"/>
        <w:r>
          <w:rPr>
            <w:lang w:val="es-ES"/>
          </w:rPr>
          <w:t xml:space="preserve"> de Microsoft: </w:t>
        </w:r>
        <w:r>
          <w:rPr>
            <w:lang w:val="es-ES"/>
          </w:rPr>
          <w:fldChar w:fldCharType="begin"/>
        </w:r>
        <w:r>
          <w:rPr>
            <w:lang w:val="es-ES"/>
          </w:rPr>
          <w:instrText xml:space="preserve"> HYPERLINK "</w:instrText>
        </w:r>
        <w:r w:rsidRPr="00876700">
          <w:rPr>
            <w:lang w:val="es-ES"/>
          </w:rPr>
          <w:instrText>https://www.microsoft.com/en-us/research/project/project-catapult/</w:instrText>
        </w:r>
        <w:r>
          <w:rPr>
            <w:lang w:val="es-ES"/>
          </w:rPr>
          <w:instrText xml:space="preserve">" </w:instrText>
        </w:r>
        <w:r>
          <w:rPr>
            <w:lang w:val="es-ES"/>
          </w:rPr>
          <w:fldChar w:fldCharType="separate"/>
        </w:r>
        <w:r w:rsidRPr="00C1477E">
          <w:rPr>
            <w:rStyle w:val="Hipervnculo"/>
            <w:lang w:val="es-ES"/>
          </w:rPr>
          <w:t>https://www.microsoft.com/en-us/research/project/project-catapult/</w:t>
        </w:r>
        <w:r>
          <w:rPr>
            <w:lang w:val="es-ES"/>
          </w:rPr>
          <w:fldChar w:fldCharType="end"/>
        </w:r>
      </w:ins>
    </w:p>
    <w:p w14:paraId="7FEA40DE" w14:textId="336F8B8B" w:rsidR="00CF4AF9" w:rsidRDefault="00CF4AF9" w:rsidP="00A32E5B">
      <w:pPr>
        <w:rPr>
          <w:ins w:id="6875" w:author="Maribel" w:date="2018-05-28T19:42:00Z"/>
          <w:lang w:val="es-ES"/>
        </w:rPr>
      </w:pPr>
      <w:ins w:id="6876" w:author="Maribel" w:date="2018-05-28T19:41:00Z">
        <w:r>
          <w:rPr>
            <w:lang w:val="es-ES"/>
          </w:rPr>
          <w:t>[39] Conferencia HOT CHIPS 2</w:t>
        </w:r>
      </w:ins>
      <w:ins w:id="6877" w:author="Maribel" w:date="2018-05-28T19:42:00Z">
        <w:r>
          <w:rPr>
            <w:lang w:val="es-ES"/>
          </w:rPr>
          <w:t>6. Charla</w:t>
        </w:r>
      </w:ins>
      <w:ins w:id="6878" w:author="Maribel" w:date="2018-05-28T19:43:00Z">
        <w:r w:rsidR="000F0764">
          <w:rPr>
            <w:lang w:val="es-ES"/>
          </w:rPr>
          <w:t xml:space="preserve"> de</w:t>
        </w:r>
      </w:ins>
      <w:ins w:id="6879" w:author="Maribel" w:date="2018-05-28T19:42:00Z">
        <w:r>
          <w:rPr>
            <w:lang w:val="es-ES"/>
          </w:rPr>
          <w:t xml:space="preserve"> Microsoft: </w:t>
        </w:r>
        <w:r>
          <w:rPr>
            <w:lang w:val="es-ES"/>
          </w:rPr>
          <w:fldChar w:fldCharType="begin"/>
        </w:r>
        <w:r>
          <w:rPr>
            <w:lang w:val="es-ES"/>
          </w:rPr>
          <w:instrText xml:space="preserve"> HYPERLINK "</w:instrText>
        </w:r>
        <w:r w:rsidRPr="00CF4AF9">
          <w:rPr>
            <w:lang w:val="es-ES"/>
          </w:rPr>
          <w:instrText>https://www.microsoft.com/en-us/research/wp-content/uploads/2014/06/HC26.12.520-Recon-Fabric-Pulnam-Microsoft-Catapult.pdf</w:instrText>
        </w:r>
        <w:r>
          <w:rPr>
            <w:lang w:val="es-ES"/>
          </w:rPr>
          <w:instrText xml:space="preserve">" </w:instrText>
        </w:r>
        <w:r>
          <w:rPr>
            <w:lang w:val="es-ES"/>
          </w:rPr>
          <w:fldChar w:fldCharType="separate"/>
        </w:r>
        <w:r w:rsidRPr="006521C0">
          <w:rPr>
            <w:rStyle w:val="Hipervnculo"/>
            <w:lang w:val="es-ES"/>
          </w:rPr>
          <w:t>https://www.microsoft.com/en-us/research/wp-content/uploads/2014/06/HC26.12.520-Recon-Fabric-Pulnam-Microsoft-Catapult.pdf</w:t>
        </w:r>
        <w:r>
          <w:rPr>
            <w:lang w:val="es-ES"/>
          </w:rPr>
          <w:fldChar w:fldCharType="end"/>
        </w:r>
      </w:ins>
    </w:p>
    <w:p w14:paraId="50383C17" w14:textId="0B6D0078" w:rsidR="00CF4AF9" w:rsidRPr="002A3EA7" w:rsidRDefault="004810A7" w:rsidP="00A32E5B">
      <w:pPr>
        <w:rPr>
          <w:ins w:id="6880" w:author="Maribel" w:date="2018-05-28T19:43:00Z"/>
          <w:lang w:val="es-ES"/>
        </w:rPr>
      </w:pPr>
      <w:ins w:id="6881" w:author="Maribel" w:date="2018-05-28T19:42:00Z">
        <w:r>
          <w:rPr>
            <w:lang w:val="es-ES"/>
          </w:rPr>
          <w:t xml:space="preserve">[40] Explicación de qué es una FPGA que me gusta. </w:t>
        </w:r>
        <w:r w:rsidRPr="002A3EA7">
          <w:rPr>
            <w:lang w:val="es-ES"/>
          </w:rPr>
          <w:t>Charla</w:t>
        </w:r>
      </w:ins>
      <w:ins w:id="6882" w:author="Maribel" w:date="2018-05-28T19:43:00Z">
        <w:r w:rsidR="000F0764" w:rsidRPr="000F0764">
          <w:rPr>
            <w:lang w:val="es-ES"/>
            <w:rPrChange w:id="6883" w:author="Maribel" w:date="2018-05-28T19:43:00Z">
              <w:rPr/>
            </w:rPrChange>
          </w:rPr>
          <w:t xml:space="preserve"> </w:t>
        </w:r>
        <w:r w:rsidR="000F0764" w:rsidRPr="002A3EA7">
          <w:rPr>
            <w:lang w:val="es-ES"/>
          </w:rPr>
          <w:t>de</w:t>
        </w:r>
      </w:ins>
      <w:ins w:id="6884" w:author="Maribel" w:date="2018-05-28T19:42:00Z">
        <w:r w:rsidRPr="002A3EA7">
          <w:rPr>
            <w:lang w:val="es-ES"/>
          </w:rPr>
          <w:t xml:space="preserve"> Microsoft</w:t>
        </w:r>
      </w:ins>
      <w:ins w:id="6885" w:author="Maribel" w:date="2018-05-28T19:43:00Z">
        <w:r w:rsidRPr="002A3EA7">
          <w:rPr>
            <w:lang w:val="es-ES"/>
          </w:rPr>
          <w:t xml:space="preserve">: </w:t>
        </w:r>
        <w:r>
          <w:rPr>
            <w:lang w:val="es-ES"/>
          </w:rPr>
          <w:fldChar w:fldCharType="begin"/>
        </w:r>
        <w:r w:rsidRPr="002A3EA7">
          <w:rPr>
            <w:lang w:val="es-ES"/>
          </w:rPr>
          <w:instrText xml:space="preserve"> HYPERLINK "https://azure.microsoft.com/es-es/resources/videos/build-2017-inside-the-microsoft-fpga-based-configurable-cloud/" </w:instrText>
        </w:r>
        <w:r>
          <w:rPr>
            <w:lang w:val="es-ES"/>
          </w:rPr>
          <w:fldChar w:fldCharType="separate"/>
        </w:r>
        <w:r w:rsidRPr="002A3EA7">
          <w:rPr>
            <w:rStyle w:val="Hipervnculo"/>
            <w:lang w:val="es-ES"/>
          </w:rPr>
          <w:t>https://azure.microsoft.com/es-es/resources/videos/build-2017-inside-the-microsoft-fpga-based-configurable-cloud/</w:t>
        </w:r>
        <w:r>
          <w:rPr>
            <w:lang w:val="es-ES"/>
          </w:rPr>
          <w:fldChar w:fldCharType="end"/>
        </w:r>
      </w:ins>
    </w:p>
    <w:p w14:paraId="1A702E5D" w14:textId="77777777" w:rsidR="004810A7" w:rsidRPr="002A3EA7" w:rsidRDefault="004810A7" w:rsidP="00A32E5B">
      <w:pPr>
        <w:rPr>
          <w:ins w:id="6886" w:author="Maribel" w:date="2018-05-28T12:17:00Z"/>
          <w:lang w:val="es-ES"/>
        </w:rPr>
      </w:pPr>
    </w:p>
    <w:p w14:paraId="06136C39" w14:textId="77777777" w:rsidR="008729BA" w:rsidRPr="002A3EA7" w:rsidRDefault="008729BA" w:rsidP="00A32E5B">
      <w:pPr>
        <w:rPr>
          <w:ins w:id="6887" w:author="Maribel" w:date="2018-05-27T00:44:00Z"/>
          <w:lang w:val="es-ES"/>
        </w:rPr>
      </w:pPr>
    </w:p>
    <w:p w14:paraId="255CD064" w14:textId="77777777" w:rsidR="00455450" w:rsidRPr="000F0764" w:rsidRDefault="00455450" w:rsidP="00A32E5B">
      <w:pPr>
        <w:rPr>
          <w:ins w:id="6888" w:author="Maribel" w:date="2018-05-13T19:48:00Z"/>
          <w:lang w:val="es-ES"/>
          <w:rPrChange w:id="6889" w:author="Maribel" w:date="2018-05-28T19:43:00Z">
            <w:rPr>
              <w:ins w:id="6890" w:author="Maribel" w:date="2018-05-13T19:48:00Z"/>
            </w:rPr>
          </w:rPrChange>
        </w:rPr>
      </w:pPr>
    </w:p>
    <w:p w14:paraId="72CD6D88" w14:textId="29287C20" w:rsidR="00ED0A70" w:rsidRPr="000F0764" w:rsidRDefault="00ED0A70" w:rsidP="00A32E5B">
      <w:pPr>
        <w:rPr>
          <w:ins w:id="6891" w:author="Maribel" w:date="2018-05-13T19:48:00Z"/>
          <w:lang w:val="es-ES"/>
          <w:rPrChange w:id="6892" w:author="Maribel" w:date="2018-05-28T19:43:00Z">
            <w:rPr>
              <w:ins w:id="6893" w:author="Maribel" w:date="2018-05-13T19:48:00Z"/>
            </w:rPr>
          </w:rPrChange>
        </w:rPr>
      </w:pPr>
    </w:p>
    <w:p w14:paraId="112EAA0D" w14:textId="6E5394C0" w:rsidR="00F6433E" w:rsidDel="00F6433E" w:rsidRDefault="00F6433E">
      <w:pPr>
        <w:numPr>
          <w:ilvl w:val="0"/>
          <w:numId w:val="5"/>
        </w:numPr>
        <w:rPr>
          <w:del w:id="6894" w:author="Maribel" w:date="2018-05-13T19:48:00Z"/>
        </w:rPr>
        <w:pPrChange w:id="6895" w:author="Maribel" w:date="2018-05-27T23:43:00Z">
          <w:pPr>
            <w:numPr>
              <w:numId w:val="7"/>
            </w:numPr>
            <w:ind w:left="720" w:hanging="360"/>
          </w:pPr>
        </w:pPrChange>
      </w:pPr>
    </w:p>
    <w:p w14:paraId="4DEFFB0F" w14:textId="77777777" w:rsidR="00DA31B6" w:rsidRPr="00DA31B6" w:rsidDel="00F6433E" w:rsidRDefault="00DA31B6">
      <w:pPr>
        <w:numPr>
          <w:ilvl w:val="0"/>
          <w:numId w:val="5"/>
        </w:numPr>
        <w:rPr>
          <w:del w:id="6896" w:author="Maribel" w:date="2018-05-13T19:48:00Z"/>
        </w:rPr>
        <w:pPrChange w:id="6897" w:author="Maribel" w:date="2018-05-27T23:43:00Z">
          <w:pPr>
            <w:numPr>
              <w:numId w:val="7"/>
            </w:numPr>
            <w:ind w:left="720" w:hanging="360"/>
          </w:pPr>
        </w:pPrChange>
      </w:pPr>
    </w:p>
    <w:p w14:paraId="0A7F43A5" w14:textId="692E5ACC" w:rsidR="00F7282A" w:rsidRPr="00DA31B6" w:rsidDel="00F6433E" w:rsidRDefault="00F7282A">
      <w:pPr>
        <w:numPr>
          <w:ilvl w:val="0"/>
          <w:numId w:val="5"/>
        </w:numPr>
        <w:rPr>
          <w:del w:id="6898" w:author="Maribel" w:date="2018-05-13T19:48:00Z"/>
        </w:rPr>
        <w:pPrChange w:id="6899" w:author="Maribel" w:date="2018-05-27T23:43:00Z">
          <w:pPr>
            <w:numPr>
              <w:numId w:val="7"/>
            </w:numPr>
            <w:ind w:left="720" w:hanging="360"/>
          </w:pPr>
        </w:pPrChange>
      </w:pPr>
    </w:p>
    <w:p w14:paraId="4F52D892" w14:textId="54705CCC" w:rsidR="00EA311F" w:rsidRPr="00DA31B6" w:rsidDel="00F6433E" w:rsidRDefault="00EA311F">
      <w:pPr>
        <w:numPr>
          <w:ilvl w:val="0"/>
          <w:numId w:val="5"/>
        </w:numPr>
        <w:rPr>
          <w:del w:id="6900" w:author="Maribel" w:date="2018-05-13T19:48:00Z"/>
        </w:rPr>
        <w:pPrChange w:id="6901" w:author="Maribel" w:date="2018-05-27T23:43:00Z">
          <w:pPr>
            <w:numPr>
              <w:numId w:val="7"/>
            </w:numPr>
            <w:ind w:left="720" w:hanging="360"/>
          </w:pPr>
        </w:pPrChange>
      </w:pPr>
    </w:p>
    <w:p w14:paraId="10C1ED12" w14:textId="12559E8E" w:rsidR="007535AD" w:rsidRDefault="00F6433E">
      <w:pPr>
        <w:pStyle w:val="Prrafodelista"/>
        <w:numPr>
          <w:ilvl w:val="0"/>
          <w:numId w:val="5"/>
        </w:numPr>
        <w:rPr>
          <w:ins w:id="6902" w:author="Maribel" w:date="2018-05-13T19:50:00Z"/>
          <w:b/>
          <w:sz w:val="28"/>
        </w:rPr>
        <w:pPrChange w:id="6903" w:author="Maribel" w:date="2018-05-27T23:43:00Z">
          <w:pPr>
            <w:pStyle w:val="Prrafodelista"/>
            <w:numPr>
              <w:numId w:val="7"/>
            </w:numPr>
            <w:ind w:hanging="360"/>
          </w:pPr>
        </w:pPrChange>
      </w:pPr>
      <w:ins w:id="6904" w:author="Maribel" w:date="2018-05-13T19:47:00Z">
        <w:r w:rsidRPr="00F6433E">
          <w:rPr>
            <w:b/>
            <w:sz w:val="28"/>
            <w:rPrChange w:id="6905" w:author="Maribel" w:date="2018-05-13T19:48:00Z">
              <w:rPr/>
            </w:rPrChange>
          </w:rPr>
          <w:t>Anexo</w:t>
        </w:r>
      </w:ins>
    </w:p>
    <w:p w14:paraId="3AF06469" w14:textId="0A32D6FD" w:rsidR="00E77058" w:rsidRPr="00233323" w:rsidRDefault="00E77058" w:rsidP="00712E90">
      <w:pPr>
        <w:rPr>
          <w:ins w:id="6906" w:author="Maribel" w:date="2018-05-25T17:00:00Z"/>
          <w:lang w:val="es-ES"/>
          <w:rPrChange w:id="6907" w:author="Maribel" w:date="2018-05-26T18:13:00Z">
            <w:rPr>
              <w:ins w:id="6908" w:author="Maribel" w:date="2018-05-25T17:00:00Z"/>
              <w:b/>
              <w:sz w:val="28"/>
            </w:rPr>
          </w:rPrChange>
        </w:rPr>
      </w:pPr>
    </w:p>
    <w:p w14:paraId="19A327F9" w14:textId="23413108" w:rsidR="000A62A3" w:rsidRPr="00233323" w:rsidRDefault="000A62A3" w:rsidP="00712E90">
      <w:pPr>
        <w:rPr>
          <w:ins w:id="6909" w:author="Maribel" w:date="2018-05-25T17:00:00Z"/>
          <w:b/>
          <w:sz w:val="28"/>
          <w:lang w:val="es-ES"/>
          <w:rPrChange w:id="6910" w:author="Maribel" w:date="2018-05-26T18:13:00Z">
            <w:rPr>
              <w:ins w:id="6911" w:author="Maribel" w:date="2018-05-25T17:00:00Z"/>
              <w:b/>
              <w:sz w:val="28"/>
            </w:rPr>
          </w:rPrChange>
        </w:rPr>
      </w:pPr>
    </w:p>
    <w:p w14:paraId="1702D4E1" w14:textId="62AD6E77" w:rsidR="000A62A3" w:rsidRPr="00233323" w:rsidRDefault="000A62A3" w:rsidP="00712E90">
      <w:pPr>
        <w:rPr>
          <w:ins w:id="6912" w:author="Maribel" w:date="2018-05-25T17:00:00Z"/>
          <w:b/>
          <w:sz w:val="28"/>
          <w:lang w:val="es-ES"/>
          <w:rPrChange w:id="6913" w:author="Maribel" w:date="2018-05-26T18:13:00Z">
            <w:rPr>
              <w:ins w:id="6914" w:author="Maribel" w:date="2018-05-25T17:00:00Z"/>
              <w:b/>
              <w:sz w:val="28"/>
            </w:rPr>
          </w:rPrChange>
        </w:rPr>
      </w:pPr>
    </w:p>
    <w:p w14:paraId="3273A3F2" w14:textId="19655727" w:rsidR="000A62A3" w:rsidRPr="00233323" w:rsidRDefault="000A62A3" w:rsidP="00712E90">
      <w:pPr>
        <w:rPr>
          <w:ins w:id="6915" w:author="Maribel" w:date="2018-05-25T17:00:00Z"/>
          <w:b/>
          <w:sz w:val="28"/>
          <w:lang w:val="es-ES"/>
          <w:rPrChange w:id="6916" w:author="Maribel" w:date="2018-05-26T18:13:00Z">
            <w:rPr>
              <w:ins w:id="6917" w:author="Maribel" w:date="2018-05-25T17:00:00Z"/>
              <w:b/>
              <w:sz w:val="28"/>
            </w:rPr>
          </w:rPrChange>
        </w:rPr>
      </w:pPr>
    </w:p>
    <w:p w14:paraId="5FCD3DA5" w14:textId="11D2D409" w:rsidR="000A62A3" w:rsidRPr="00F27702" w:rsidRDefault="000A62A3" w:rsidP="00712E90">
      <w:pPr>
        <w:rPr>
          <w:ins w:id="6918" w:author="Maribel" w:date="2018-05-25T17:00:00Z"/>
          <w:b/>
          <w:strike/>
          <w:sz w:val="28"/>
          <w:lang w:val="es-ES"/>
          <w:rPrChange w:id="6919" w:author="Maribel" w:date="2018-05-29T02:54:00Z">
            <w:rPr>
              <w:ins w:id="6920" w:author="Maribel" w:date="2018-05-25T17:00:00Z"/>
              <w:b/>
              <w:sz w:val="28"/>
              <w:lang w:val="es-ES"/>
            </w:rPr>
          </w:rPrChange>
        </w:rPr>
      </w:pPr>
      <w:ins w:id="6921" w:author="Maribel" w:date="2018-05-25T17:00:00Z">
        <w:r w:rsidRPr="00F27702">
          <w:rPr>
            <w:b/>
            <w:strike/>
            <w:sz w:val="28"/>
            <w:lang w:val="es-ES"/>
            <w:rPrChange w:id="6922" w:author="Maribel" w:date="2018-05-29T02:54:00Z">
              <w:rPr>
                <w:b/>
                <w:sz w:val="28"/>
              </w:rPr>
            </w:rPrChange>
          </w:rPr>
          <w:t xml:space="preserve">En la motivación quitar el </w:t>
        </w:r>
        <w:r w:rsidRPr="00F27702">
          <w:rPr>
            <w:b/>
            <w:strike/>
            <w:sz w:val="28"/>
            <w:lang w:val="es-ES"/>
            <w:rPrChange w:id="6923" w:author="Maribel" w:date="2018-05-29T02:54:00Z">
              <w:rPr>
                <w:b/>
                <w:sz w:val="28"/>
                <w:lang w:val="es-ES"/>
              </w:rPr>
            </w:rPrChange>
          </w:rPr>
          <w:t xml:space="preserve">tema </w:t>
        </w:r>
        <w:r w:rsidRPr="00F27702">
          <w:rPr>
            <w:b/>
            <w:strike/>
            <w:sz w:val="28"/>
            <w:lang w:val="es-ES"/>
            <w:rPrChange w:id="6924" w:author="Maribel" w:date="2018-05-29T02:54:00Z">
              <w:rPr>
                <w:b/>
                <w:sz w:val="28"/>
              </w:rPr>
            </w:rPrChange>
          </w:rPr>
          <w:t>personal</w:t>
        </w:r>
        <w:r w:rsidRPr="00F27702">
          <w:rPr>
            <w:b/>
            <w:strike/>
            <w:sz w:val="28"/>
            <w:lang w:val="es-ES"/>
            <w:rPrChange w:id="6925" w:author="Maribel" w:date="2018-05-29T02:54:00Z">
              <w:rPr>
                <w:b/>
                <w:sz w:val="28"/>
                <w:lang w:val="es-ES"/>
              </w:rPr>
            </w:rPrChange>
          </w:rPr>
          <w:t>.</w:t>
        </w:r>
      </w:ins>
    </w:p>
    <w:p w14:paraId="601D1670" w14:textId="5034D116" w:rsidR="000A62A3" w:rsidRPr="00F27702" w:rsidRDefault="000A62A3" w:rsidP="00712E90">
      <w:pPr>
        <w:rPr>
          <w:ins w:id="6926" w:author="Maribel" w:date="2018-05-25T17:01:00Z"/>
          <w:b/>
          <w:strike/>
          <w:sz w:val="28"/>
          <w:lang w:val="es-ES"/>
          <w:rPrChange w:id="6927" w:author="Maribel" w:date="2018-05-29T02:54:00Z">
            <w:rPr>
              <w:ins w:id="6928" w:author="Maribel" w:date="2018-05-25T17:01:00Z"/>
              <w:b/>
              <w:sz w:val="28"/>
              <w:lang w:val="es-ES"/>
            </w:rPr>
          </w:rPrChange>
        </w:rPr>
      </w:pPr>
      <w:ins w:id="6929" w:author="Maribel" w:date="2018-05-25T17:00:00Z">
        <w:r w:rsidRPr="00F27702">
          <w:rPr>
            <w:b/>
            <w:strike/>
            <w:sz w:val="28"/>
            <w:lang w:val="es-ES"/>
            <w:rPrChange w:id="6930" w:author="Maribel" w:date="2018-05-29T02:54:00Z">
              <w:rPr>
                <w:b/>
                <w:sz w:val="28"/>
                <w:lang w:val="es-ES"/>
              </w:rPr>
            </w:rPrChange>
          </w:rPr>
          <w:t xml:space="preserve">En todo caso, usar </w:t>
        </w:r>
      </w:ins>
      <w:ins w:id="6931" w:author="Maribel" w:date="2018-05-25T17:01:00Z">
        <w:r w:rsidRPr="00F27702">
          <w:rPr>
            <w:b/>
            <w:strike/>
            <w:sz w:val="28"/>
            <w:lang w:val="es-ES"/>
            <w:rPrChange w:id="6932" w:author="Maribel" w:date="2018-05-29T02:54:00Z">
              <w:rPr>
                <w:b/>
                <w:sz w:val="28"/>
                <w:lang w:val="es-ES"/>
              </w:rPr>
            </w:rPrChange>
          </w:rPr>
          <w:t>“el autor del presente documento”.</w:t>
        </w:r>
      </w:ins>
    </w:p>
    <w:p w14:paraId="15462950" w14:textId="2773D818" w:rsidR="000A62A3" w:rsidRPr="00F27702" w:rsidRDefault="000A62A3" w:rsidP="00712E90">
      <w:pPr>
        <w:rPr>
          <w:ins w:id="6933" w:author="Maribel" w:date="2018-05-25T17:02:00Z"/>
          <w:b/>
          <w:strike/>
          <w:sz w:val="28"/>
          <w:lang w:val="es-ES"/>
          <w:rPrChange w:id="6934" w:author="Maribel" w:date="2018-05-29T02:54:00Z">
            <w:rPr>
              <w:ins w:id="6935" w:author="Maribel" w:date="2018-05-25T17:02:00Z"/>
              <w:b/>
              <w:sz w:val="28"/>
              <w:lang w:val="es-ES"/>
            </w:rPr>
          </w:rPrChange>
        </w:rPr>
      </w:pPr>
      <w:ins w:id="6936" w:author="Maribel" w:date="2018-05-25T17:01:00Z">
        <w:r w:rsidRPr="00F27702">
          <w:rPr>
            <w:b/>
            <w:strike/>
            <w:sz w:val="28"/>
            <w:lang w:val="es-ES"/>
            <w:rPrChange w:id="6937" w:author="Maribel" w:date="2018-05-29T02:54:00Z">
              <w:rPr>
                <w:b/>
                <w:sz w:val="28"/>
                <w:lang w:val="es-ES"/>
              </w:rPr>
            </w:rPrChange>
          </w:rPr>
          <w:t>En un deseo de conocer en mayor profundidad la relación entre hardware y software,</w:t>
        </w:r>
      </w:ins>
      <w:ins w:id="6938" w:author="Maribel" w:date="2018-05-25T17:13:00Z">
        <w:r w:rsidR="00B06343" w:rsidRPr="00F27702">
          <w:rPr>
            <w:b/>
            <w:strike/>
            <w:sz w:val="28"/>
            <w:lang w:val="es-ES"/>
            <w:rPrChange w:id="6939" w:author="Maribel" w:date="2018-05-29T02:54:00Z">
              <w:rPr>
                <w:b/>
                <w:sz w:val="28"/>
                <w:lang w:val="es-ES"/>
              </w:rPr>
            </w:rPrChange>
          </w:rPr>
          <w:t xml:space="preserve"> </w:t>
        </w:r>
      </w:ins>
      <w:ins w:id="6940" w:author="Maribel" w:date="2018-05-25T17:01:00Z">
        <w:r w:rsidRPr="00F27702">
          <w:rPr>
            <w:b/>
            <w:strike/>
            <w:sz w:val="28"/>
            <w:lang w:val="es-ES"/>
            <w:rPrChange w:id="6941" w:author="Maribel" w:date="2018-05-29T02:54:00Z">
              <w:rPr>
                <w:b/>
                <w:sz w:val="28"/>
                <w:lang w:val="es-ES"/>
              </w:rPr>
            </w:rPrChange>
          </w:rPr>
          <w:t xml:space="preserve">como objetivo trabajar con </w:t>
        </w:r>
        <w:proofErr w:type="spellStart"/>
        <w:r w:rsidRPr="00F27702">
          <w:rPr>
            <w:b/>
            <w:strike/>
            <w:sz w:val="28"/>
            <w:lang w:val="es-ES"/>
            <w:rPrChange w:id="6942" w:author="Maribel" w:date="2018-05-29T02:54:00Z">
              <w:rPr>
                <w:b/>
                <w:sz w:val="28"/>
                <w:lang w:val="es-ES"/>
              </w:rPr>
            </w:rPrChange>
          </w:rPr>
          <w:t>FPGAs</w:t>
        </w:r>
        <w:proofErr w:type="spellEnd"/>
        <w:r w:rsidRPr="00F27702">
          <w:rPr>
            <w:b/>
            <w:strike/>
            <w:sz w:val="28"/>
            <w:lang w:val="es-ES"/>
            <w:rPrChange w:id="6943" w:author="Maribel" w:date="2018-05-29T02:54:00Z">
              <w:rPr>
                <w:b/>
                <w:sz w:val="28"/>
                <w:lang w:val="es-ES"/>
              </w:rPr>
            </w:rPrChange>
          </w:rPr>
          <w:t xml:space="preserve"> </w:t>
        </w:r>
      </w:ins>
      <w:ins w:id="6944" w:author="Maribel" w:date="2018-05-25T17:02:00Z">
        <w:r w:rsidRPr="00F27702">
          <w:rPr>
            <w:b/>
            <w:strike/>
            <w:sz w:val="28"/>
            <w:lang w:val="es-ES"/>
            <w:rPrChange w:id="6945" w:author="Maribel" w:date="2018-05-29T02:54:00Z">
              <w:rPr>
                <w:b/>
                <w:sz w:val="28"/>
                <w:lang w:val="es-ES"/>
              </w:rPr>
            </w:rPrChange>
          </w:rPr>
          <w:t>o implementar una ALU en una FPGA.</w:t>
        </w:r>
      </w:ins>
    </w:p>
    <w:p w14:paraId="7C82492E" w14:textId="79EA720E" w:rsidR="000A62A3" w:rsidRDefault="000A62A3" w:rsidP="00712E90">
      <w:pPr>
        <w:rPr>
          <w:ins w:id="6946" w:author="Maribel" w:date="2018-05-25T17:03:00Z"/>
          <w:b/>
          <w:sz w:val="28"/>
          <w:lang w:val="es-ES"/>
        </w:rPr>
      </w:pPr>
      <w:ins w:id="6947" w:author="Maribel" w:date="2018-05-25T17:02:00Z">
        <w:r w:rsidRPr="00F27702">
          <w:rPr>
            <w:b/>
            <w:strike/>
            <w:sz w:val="28"/>
            <w:lang w:val="es-ES"/>
            <w:rPrChange w:id="6948" w:author="Maribel" w:date="2018-05-29T02:54:00Z">
              <w:rPr>
                <w:b/>
                <w:sz w:val="28"/>
                <w:lang w:val="es-ES"/>
              </w:rPr>
            </w:rPrChange>
          </w:rPr>
          <w:t>La rama se llama circuitos integrados</w:t>
        </w:r>
      </w:ins>
      <w:ins w:id="6949" w:author="Maribel" w:date="2018-05-25T17:03:00Z">
        <w:r w:rsidRPr="00F27702">
          <w:rPr>
            <w:b/>
            <w:strike/>
            <w:sz w:val="28"/>
            <w:lang w:val="es-ES"/>
            <w:rPrChange w:id="6950" w:author="Maribel" w:date="2018-05-29T02:54:00Z">
              <w:rPr>
                <w:b/>
                <w:sz w:val="28"/>
                <w:lang w:val="es-ES"/>
              </w:rPr>
            </w:rPrChange>
          </w:rPr>
          <w:t>.</w:t>
        </w:r>
      </w:ins>
    </w:p>
    <w:p w14:paraId="32267341" w14:textId="7C677156" w:rsidR="000A62A3" w:rsidRPr="00F27702" w:rsidRDefault="000A62A3" w:rsidP="00712E90">
      <w:pPr>
        <w:rPr>
          <w:ins w:id="6951" w:author="Maribel" w:date="2018-05-25T17:04:00Z"/>
          <w:b/>
          <w:strike/>
          <w:sz w:val="28"/>
          <w:lang w:val="es-ES"/>
          <w:rPrChange w:id="6952" w:author="Maribel" w:date="2018-05-29T02:54:00Z">
            <w:rPr>
              <w:ins w:id="6953" w:author="Maribel" w:date="2018-05-25T17:04:00Z"/>
              <w:b/>
              <w:sz w:val="28"/>
              <w:lang w:val="es-ES"/>
            </w:rPr>
          </w:rPrChange>
        </w:rPr>
      </w:pPr>
      <w:ins w:id="6954" w:author="Maribel" w:date="2018-05-25T17:03:00Z">
        <w:r w:rsidRPr="00F27702">
          <w:rPr>
            <w:b/>
            <w:strike/>
            <w:sz w:val="28"/>
            <w:lang w:val="es-ES"/>
            <w:rPrChange w:id="6955" w:author="Maribel" w:date="2018-05-29T02:54:00Z">
              <w:rPr>
                <w:b/>
                <w:sz w:val="28"/>
                <w:lang w:val="es-ES"/>
              </w:rPr>
            </w:rPrChange>
          </w:rPr>
          <w:t>De la sección 1.3. Q</w:t>
        </w:r>
      </w:ins>
      <w:ins w:id="6956" w:author="Maribel" w:date="2018-05-25T17:04:00Z">
        <w:r w:rsidRPr="00F27702">
          <w:rPr>
            <w:b/>
            <w:strike/>
            <w:sz w:val="28"/>
            <w:lang w:val="es-ES"/>
            <w:rPrChange w:id="6957" w:author="Maribel" w:date="2018-05-29T02:54:00Z">
              <w:rPr>
                <w:b/>
                <w:sz w:val="28"/>
                <w:lang w:val="es-ES"/>
              </w:rPr>
            </w:rPrChange>
          </w:rPr>
          <w:t>uitar lo de despertó mi curiosidad sobre el tema -&gt; Las fuentes encontradas reavivaron mi curi</w:t>
        </w:r>
      </w:ins>
      <w:ins w:id="6958" w:author="Maribel" w:date="2018-05-25T17:13:00Z">
        <w:r w:rsidR="00B06343" w:rsidRPr="00F27702">
          <w:rPr>
            <w:b/>
            <w:strike/>
            <w:sz w:val="28"/>
            <w:lang w:val="es-ES"/>
            <w:rPrChange w:id="6959" w:author="Maribel" w:date="2018-05-29T02:54:00Z">
              <w:rPr>
                <w:b/>
                <w:sz w:val="28"/>
                <w:lang w:val="es-ES"/>
              </w:rPr>
            </w:rPrChange>
          </w:rPr>
          <w:t>os</w:t>
        </w:r>
      </w:ins>
      <w:ins w:id="6960" w:author="Maribel" w:date="2018-05-25T17:04:00Z">
        <w:r w:rsidRPr="00F27702">
          <w:rPr>
            <w:b/>
            <w:strike/>
            <w:sz w:val="28"/>
            <w:lang w:val="es-ES"/>
            <w:rPrChange w:id="6961" w:author="Maribel" w:date="2018-05-29T02:54:00Z">
              <w:rPr>
                <w:b/>
                <w:sz w:val="28"/>
                <w:lang w:val="es-ES"/>
              </w:rPr>
            </w:rPrChange>
          </w:rPr>
          <w:t>idad.</w:t>
        </w:r>
      </w:ins>
    </w:p>
    <w:p w14:paraId="0216A926" w14:textId="76D407F7" w:rsidR="000A62A3" w:rsidRPr="003D61BB" w:rsidRDefault="000A62A3" w:rsidP="00712E90">
      <w:pPr>
        <w:rPr>
          <w:ins w:id="6962" w:author="Maribel" w:date="2018-05-25T17:05:00Z"/>
          <w:b/>
          <w:strike/>
          <w:sz w:val="28"/>
          <w:lang w:val="es-ES"/>
          <w:rPrChange w:id="6963" w:author="Maribel" w:date="2018-05-27T11:12:00Z">
            <w:rPr>
              <w:ins w:id="6964" w:author="Maribel" w:date="2018-05-25T17:05:00Z"/>
              <w:b/>
              <w:sz w:val="28"/>
              <w:lang w:val="es-ES"/>
            </w:rPr>
          </w:rPrChange>
        </w:rPr>
      </w:pPr>
      <w:ins w:id="6965" w:author="Maribel" w:date="2018-05-25T17:04:00Z">
        <w:r w:rsidRPr="003D61BB">
          <w:rPr>
            <w:b/>
            <w:strike/>
            <w:sz w:val="28"/>
            <w:lang w:val="es-ES"/>
            <w:rPrChange w:id="6966" w:author="Maribel" w:date="2018-05-27T11:12:00Z">
              <w:rPr>
                <w:b/>
                <w:sz w:val="28"/>
                <w:lang w:val="es-ES"/>
              </w:rPr>
            </w:rPrChange>
          </w:rPr>
          <w:t>Quitar la sección 2.1 de magnitudes digitales y analógicas. Se supone que se sabe.</w:t>
        </w:r>
      </w:ins>
    </w:p>
    <w:p w14:paraId="3F427DC6" w14:textId="4FD4023A" w:rsidR="000A62A3" w:rsidRPr="00F27702" w:rsidRDefault="000A62A3" w:rsidP="00712E90">
      <w:pPr>
        <w:rPr>
          <w:ins w:id="6967" w:author="Maribel" w:date="2018-05-25T17:06:00Z"/>
          <w:b/>
          <w:strike/>
          <w:sz w:val="28"/>
          <w:lang w:val="es-ES"/>
          <w:rPrChange w:id="6968" w:author="Maribel" w:date="2018-05-29T02:54:00Z">
            <w:rPr>
              <w:ins w:id="6969" w:author="Maribel" w:date="2018-05-25T17:06:00Z"/>
              <w:b/>
              <w:sz w:val="28"/>
              <w:lang w:val="es-ES"/>
            </w:rPr>
          </w:rPrChange>
        </w:rPr>
      </w:pPr>
      <w:ins w:id="6970" w:author="Maribel" w:date="2018-05-25T17:05:00Z">
        <w:r w:rsidRPr="00F27702">
          <w:rPr>
            <w:b/>
            <w:strike/>
            <w:sz w:val="28"/>
            <w:lang w:val="es-ES"/>
            <w:rPrChange w:id="6971" w:author="Maribel" w:date="2018-05-29T02:54:00Z">
              <w:rPr>
                <w:b/>
                <w:sz w:val="28"/>
                <w:lang w:val="es-ES"/>
              </w:rPr>
            </w:rPrChange>
          </w:rPr>
          <w:t xml:space="preserve">El apartado 2.3.1 tiene una línea, </w:t>
        </w:r>
      </w:ins>
      <w:ins w:id="6972" w:author="Maribel" w:date="2018-05-25T17:06:00Z">
        <w:r w:rsidRPr="00F27702">
          <w:rPr>
            <w:b/>
            <w:strike/>
            <w:sz w:val="28"/>
            <w:lang w:val="es-ES"/>
            <w:rPrChange w:id="6973" w:author="Maribel" w:date="2018-05-29T02:54:00Z">
              <w:rPr>
                <w:b/>
                <w:sz w:val="28"/>
                <w:lang w:val="es-ES"/>
              </w:rPr>
            </w:rPrChange>
          </w:rPr>
          <w:t>con lo cual se deja como una introducción de la lógica programable.</w:t>
        </w:r>
      </w:ins>
    </w:p>
    <w:p w14:paraId="13663853" w14:textId="5C006F92" w:rsidR="00026DCE" w:rsidRPr="00F27702" w:rsidRDefault="00026DCE" w:rsidP="00712E90">
      <w:pPr>
        <w:rPr>
          <w:ins w:id="6974" w:author="Maribel" w:date="2018-05-25T17:11:00Z"/>
          <w:b/>
          <w:strike/>
          <w:sz w:val="28"/>
          <w:lang w:val="es-ES"/>
          <w:rPrChange w:id="6975" w:author="Maribel" w:date="2018-05-29T02:54:00Z">
            <w:rPr>
              <w:ins w:id="6976" w:author="Maribel" w:date="2018-05-25T17:11:00Z"/>
              <w:b/>
              <w:sz w:val="28"/>
              <w:lang w:val="es-ES"/>
            </w:rPr>
          </w:rPrChange>
        </w:rPr>
      </w:pPr>
      <w:ins w:id="6977" w:author="Maribel" w:date="2018-05-25T17:07:00Z">
        <w:r w:rsidRPr="00F27702">
          <w:rPr>
            <w:b/>
            <w:strike/>
            <w:sz w:val="28"/>
            <w:lang w:val="es-ES"/>
            <w:rPrChange w:id="6978" w:author="Maribel" w:date="2018-05-29T02:54:00Z">
              <w:rPr>
                <w:b/>
                <w:sz w:val="28"/>
                <w:lang w:val="es-ES"/>
              </w:rPr>
            </w:rPrChange>
          </w:rPr>
          <w:t xml:space="preserve">Un Arduino es un circuito digital </w:t>
        </w:r>
        <w:proofErr w:type="spellStart"/>
        <w:r w:rsidRPr="00F27702">
          <w:rPr>
            <w:b/>
            <w:strike/>
            <w:sz w:val="28"/>
            <w:lang w:val="es-ES"/>
            <w:rPrChange w:id="6979" w:author="Maribel" w:date="2018-05-29T02:54:00Z">
              <w:rPr>
                <w:b/>
                <w:sz w:val="28"/>
                <w:lang w:val="es-ES"/>
              </w:rPr>
            </w:rPrChange>
          </w:rPr>
          <w:t>programalbe</w:t>
        </w:r>
        <w:proofErr w:type="spellEnd"/>
        <w:r w:rsidRPr="00F27702">
          <w:rPr>
            <w:b/>
            <w:strike/>
            <w:sz w:val="28"/>
            <w:lang w:val="es-ES"/>
            <w:rPrChange w:id="6980" w:author="Maribel" w:date="2018-05-29T02:54:00Z">
              <w:rPr>
                <w:b/>
                <w:sz w:val="28"/>
                <w:lang w:val="es-ES"/>
              </w:rPr>
            </w:rPrChange>
          </w:rPr>
          <w:t xml:space="preserve">, viene creado y la </w:t>
        </w:r>
        <w:proofErr w:type="spellStart"/>
        <w:r w:rsidRPr="00F27702">
          <w:rPr>
            <w:b/>
            <w:strike/>
            <w:sz w:val="28"/>
            <w:lang w:val="es-ES"/>
            <w:rPrChange w:id="6981" w:author="Maribel" w:date="2018-05-29T02:54:00Z">
              <w:rPr>
                <w:b/>
                <w:sz w:val="28"/>
                <w:lang w:val="es-ES"/>
              </w:rPr>
            </w:rPrChange>
          </w:rPr>
          <w:t>fp</w:t>
        </w:r>
      </w:ins>
      <w:ins w:id="6982" w:author="Maribel" w:date="2018-05-25T17:08:00Z">
        <w:r w:rsidRPr="00F27702">
          <w:rPr>
            <w:b/>
            <w:strike/>
            <w:sz w:val="28"/>
            <w:lang w:val="es-ES"/>
            <w:rPrChange w:id="6983" w:author="Maribel" w:date="2018-05-29T02:54:00Z">
              <w:rPr>
                <w:b/>
                <w:sz w:val="28"/>
                <w:lang w:val="es-ES"/>
              </w:rPr>
            </w:rPrChange>
          </w:rPr>
          <w:t>ga</w:t>
        </w:r>
        <w:proofErr w:type="spellEnd"/>
        <w:r w:rsidRPr="00F27702">
          <w:rPr>
            <w:b/>
            <w:strike/>
            <w:sz w:val="28"/>
            <w:lang w:val="es-ES"/>
            <w:rPrChange w:id="6984" w:author="Maribel" w:date="2018-05-29T02:54:00Z">
              <w:rPr>
                <w:b/>
                <w:sz w:val="28"/>
                <w:lang w:val="es-ES"/>
              </w:rPr>
            </w:rPrChange>
          </w:rPr>
          <w:t xml:space="preserve"> creo circuitos, no viene nada creado. Quitar lo del microprocesador.</w:t>
        </w:r>
      </w:ins>
    </w:p>
    <w:p w14:paraId="17C50CFB" w14:textId="0946138E" w:rsidR="00026DCE" w:rsidRPr="00F13E4A" w:rsidRDefault="00026DCE" w:rsidP="00712E90">
      <w:pPr>
        <w:rPr>
          <w:ins w:id="6985" w:author="Maribel" w:date="2018-05-25T17:11:00Z"/>
          <w:b/>
          <w:strike/>
          <w:sz w:val="28"/>
          <w:lang w:val="es-ES"/>
          <w:rPrChange w:id="6986" w:author="Maribel" w:date="2018-05-29T20:13:00Z">
            <w:rPr>
              <w:ins w:id="6987" w:author="Maribel" w:date="2018-05-25T17:11:00Z"/>
              <w:b/>
              <w:sz w:val="28"/>
              <w:lang w:val="es-ES"/>
            </w:rPr>
          </w:rPrChange>
        </w:rPr>
      </w:pPr>
      <w:ins w:id="6988" w:author="Maribel" w:date="2018-05-25T17:11:00Z">
        <w:r w:rsidRPr="00F13E4A">
          <w:rPr>
            <w:b/>
            <w:strike/>
            <w:sz w:val="28"/>
            <w:lang w:val="es-ES"/>
            <w:rPrChange w:id="6989" w:author="Maribel" w:date="2018-05-29T20:13:00Z">
              <w:rPr>
                <w:b/>
                <w:sz w:val="28"/>
                <w:lang w:val="es-ES"/>
              </w:rPr>
            </w:rPrChange>
          </w:rPr>
          <w:t>La fuente no puede ser Coursera.</w:t>
        </w:r>
      </w:ins>
    </w:p>
    <w:p w14:paraId="37FF07C7" w14:textId="1C3A409C" w:rsidR="001356C7" w:rsidRDefault="00282992" w:rsidP="00712E90">
      <w:pPr>
        <w:rPr>
          <w:ins w:id="6990" w:author="Maribel" w:date="2018-05-25T17:16:00Z"/>
          <w:b/>
          <w:sz w:val="28"/>
          <w:lang w:val="es-ES"/>
        </w:rPr>
      </w:pPr>
      <w:ins w:id="6991" w:author="Maribel" w:date="2018-05-25T17:11:00Z">
        <w:r>
          <w:rPr>
            <w:b/>
            <w:sz w:val="28"/>
            <w:lang w:val="es-ES"/>
          </w:rPr>
          <w:t>En la sección 3 explicar al principio qué vamos a hacer en detalle. Poner plano de la ALU</w:t>
        </w:r>
      </w:ins>
      <w:ins w:id="6992" w:author="Maribel" w:date="2018-05-25T17:14:00Z">
        <w:r w:rsidR="00B06343">
          <w:rPr>
            <w:b/>
            <w:sz w:val="28"/>
            <w:lang w:val="es-ES"/>
          </w:rPr>
          <w:t xml:space="preserve"> al principio también</w:t>
        </w:r>
      </w:ins>
      <w:ins w:id="6993" w:author="Maribel" w:date="2018-05-25T17:12:00Z">
        <w:r>
          <w:rPr>
            <w:b/>
            <w:sz w:val="28"/>
            <w:lang w:val="es-ES"/>
          </w:rPr>
          <w:t>. Explicar todos los circuitos</w:t>
        </w:r>
        <w:r w:rsidR="001356C7">
          <w:rPr>
            <w:b/>
            <w:sz w:val="28"/>
            <w:lang w:val="es-ES"/>
          </w:rPr>
          <w:t xml:space="preserve">: lo primero es decir </w:t>
        </w:r>
        <w:r w:rsidR="001356C7">
          <w:rPr>
            <w:b/>
            <w:sz w:val="28"/>
            <w:lang w:val="es-ES"/>
          </w:rPr>
          <w:lastRenderedPageBreak/>
          <w:t>qué es, cómo funciona y la tabla de verdad.</w:t>
        </w:r>
      </w:ins>
      <w:ins w:id="6994" w:author="Maribel" w:date="2018-05-25T17:13:00Z">
        <w:r w:rsidR="001356C7">
          <w:rPr>
            <w:b/>
            <w:sz w:val="28"/>
            <w:lang w:val="es-ES"/>
          </w:rPr>
          <w:t xml:space="preserve"> Poner, en la figura tal se puede ver el esquema implementado: pum.</w:t>
        </w:r>
      </w:ins>
    </w:p>
    <w:p w14:paraId="01CD4EFB" w14:textId="190FBE58" w:rsidR="00312EFB" w:rsidRDefault="00312EFB" w:rsidP="00712E90">
      <w:pPr>
        <w:rPr>
          <w:ins w:id="6995" w:author="Maribel" w:date="2018-05-25T17:19:00Z"/>
          <w:b/>
          <w:sz w:val="28"/>
          <w:lang w:val="es-ES"/>
        </w:rPr>
      </w:pPr>
      <w:ins w:id="6996" w:author="Maribel" w:date="2018-05-25T17:16:00Z">
        <w:r>
          <w:rPr>
            <w:b/>
            <w:sz w:val="28"/>
            <w:lang w:val="es-ES"/>
          </w:rPr>
          <w:t>Al menos la primera vez que pones unas siglas, se pone lo que es.</w:t>
        </w:r>
      </w:ins>
    </w:p>
    <w:p w14:paraId="0C05FCA1" w14:textId="26FFC79A" w:rsidR="00196C28" w:rsidRDefault="00196C28" w:rsidP="00712E90">
      <w:pPr>
        <w:rPr>
          <w:ins w:id="6997" w:author="Maribel" w:date="2018-05-25T17:19:00Z"/>
          <w:b/>
          <w:sz w:val="28"/>
          <w:lang w:val="es-ES"/>
        </w:rPr>
      </w:pPr>
      <w:ins w:id="6998" w:author="Maribel" w:date="2018-05-25T17:19:00Z">
        <w:r>
          <w:rPr>
            <w:b/>
            <w:sz w:val="28"/>
            <w:lang w:val="es-ES"/>
          </w:rPr>
          <w:t>El multiplexor 4 a 4 tiene dos bits que no sirven para nada. Quitarlos.</w:t>
        </w:r>
      </w:ins>
      <w:ins w:id="6999" w:author="Maribel" w:date="2018-05-25T17:48:00Z">
        <w:r w:rsidR="00711696">
          <w:rPr>
            <w:b/>
            <w:sz w:val="28"/>
            <w:lang w:val="es-ES"/>
          </w:rPr>
          <w:t xml:space="preserve"> En todo caso, sería mul</w:t>
        </w:r>
      </w:ins>
      <w:ins w:id="7000" w:author="Maribel" w:date="2018-05-25T17:49:00Z">
        <w:r w:rsidR="00711696">
          <w:rPr>
            <w:b/>
            <w:sz w:val="28"/>
            <w:lang w:val="es-ES"/>
          </w:rPr>
          <w:t>tiplexor de 4 a 2. 4 posibles valores que se se</w:t>
        </w:r>
        <w:r w:rsidR="00685F56">
          <w:rPr>
            <w:b/>
            <w:sz w:val="28"/>
            <w:lang w:val="es-ES"/>
          </w:rPr>
          <w:t>leccionan con 2 bits.</w:t>
        </w:r>
      </w:ins>
    </w:p>
    <w:p w14:paraId="56D84263" w14:textId="63B6C22A" w:rsidR="00196C28" w:rsidRDefault="00196C28" w:rsidP="00712E90">
      <w:pPr>
        <w:rPr>
          <w:ins w:id="7001" w:author="Maribel" w:date="2018-05-25T17:19:00Z"/>
          <w:b/>
          <w:sz w:val="28"/>
          <w:lang w:val="es-ES"/>
        </w:rPr>
      </w:pPr>
      <w:ins w:id="7002" w:author="Maribel" w:date="2018-05-25T17:19:00Z">
        <w:r>
          <w:rPr>
            <w:b/>
            <w:sz w:val="28"/>
            <w:lang w:val="es-ES"/>
          </w:rPr>
          <w:t>Poner el plano de la ALU en horizontal.</w:t>
        </w:r>
      </w:ins>
    </w:p>
    <w:p w14:paraId="7543A2B1" w14:textId="0D221E05" w:rsidR="007F62D5" w:rsidRDefault="007F62D5" w:rsidP="00712E90">
      <w:pPr>
        <w:rPr>
          <w:ins w:id="7003" w:author="Maribel" w:date="2018-05-25T17:20:00Z"/>
          <w:b/>
          <w:sz w:val="28"/>
          <w:lang w:val="es-ES"/>
        </w:rPr>
      </w:pPr>
      <w:ins w:id="7004" w:author="Maribel" w:date="2018-05-25T17:19:00Z">
        <w:r>
          <w:rPr>
            <w:b/>
            <w:sz w:val="28"/>
            <w:lang w:val="es-ES"/>
          </w:rPr>
          <w:t>Añadir una especie manual de usuario de cómo usar la ALU.</w:t>
        </w:r>
      </w:ins>
    </w:p>
    <w:p w14:paraId="4F4B1E19" w14:textId="5C7C94E4" w:rsidR="00F22019" w:rsidRPr="00F13E4A" w:rsidRDefault="00F22019" w:rsidP="00712E90">
      <w:pPr>
        <w:rPr>
          <w:ins w:id="7005" w:author="Maribel" w:date="2018-05-25T17:21:00Z"/>
          <w:b/>
          <w:strike/>
          <w:sz w:val="28"/>
          <w:lang w:val="es-ES"/>
          <w:rPrChange w:id="7006" w:author="Maribel" w:date="2018-05-29T20:14:00Z">
            <w:rPr>
              <w:ins w:id="7007" w:author="Maribel" w:date="2018-05-25T17:21:00Z"/>
              <w:b/>
              <w:sz w:val="28"/>
              <w:lang w:val="es-ES"/>
            </w:rPr>
          </w:rPrChange>
        </w:rPr>
      </w:pPr>
      <w:proofErr w:type="spellStart"/>
      <w:ins w:id="7008" w:author="Maribel" w:date="2018-05-25T17:20:00Z">
        <w:r w:rsidRPr="00F13E4A">
          <w:rPr>
            <w:b/>
            <w:strike/>
            <w:sz w:val="28"/>
            <w:lang w:val="es-ES"/>
            <w:rPrChange w:id="7009" w:author="Maribel" w:date="2018-05-29T20:14:00Z">
              <w:rPr>
                <w:b/>
                <w:sz w:val="28"/>
                <w:lang w:val="es-ES"/>
              </w:rPr>
            </w:rPrChange>
          </w:rPr>
          <w:t>IceStudio</w:t>
        </w:r>
        <w:proofErr w:type="spellEnd"/>
        <w:r w:rsidRPr="00F13E4A">
          <w:rPr>
            <w:b/>
            <w:strike/>
            <w:sz w:val="28"/>
            <w:lang w:val="es-ES"/>
            <w:rPrChange w:id="7010" w:author="Maribel" w:date="2018-05-29T20:14:00Z">
              <w:rPr>
                <w:b/>
                <w:sz w:val="28"/>
                <w:lang w:val="es-ES"/>
              </w:rPr>
            </w:rPrChange>
          </w:rPr>
          <w:t xml:space="preserve"> no es conocido. Explicarlo. Q</w:t>
        </w:r>
      </w:ins>
      <w:ins w:id="7011" w:author="Maribel" w:date="2018-05-25T17:21:00Z">
        <w:r w:rsidRPr="00F13E4A">
          <w:rPr>
            <w:b/>
            <w:strike/>
            <w:sz w:val="28"/>
            <w:lang w:val="es-ES"/>
            <w:rPrChange w:id="7012" w:author="Maribel" w:date="2018-05-29T20:14:00Z">
              <w:rPr>
                <w:b/>
                <w:sz w:val="28"/>
                <w:lang w:val="es-ES"/>
              </w:rPr>
            </w:rPrChange>
          </w:rPr>
          <w:t>uitar los pasos de desplegar menús &gt; ir a otros sitios.</w:t>
        </w:r>
      </w:ins>
    </w:p>
    <w:p w14:paraId="3268D661" w14:textId="2B6CFF03" w:rsidR="00A74DAB" w:rsidRDefault="00A74DAB" w:rsidP="00712E90">
      <w:pPr>
        <w:rPr>
          <w:ins w:id="7013" w:author="Maribel" w:date="2018-05-25T17:22:00Z"/>
          <w:b/>
          <w:sz w:val="28"/>
          <w:lang w:val="es-ES"/>
        </w:rPr>
      </w:pPr>
      <w:ins w:id="7014" w:author="Maribel" w:date="2018-05-25T17:21:00Z">
        <w:r>
          <w:rPr>
            <w:b/>
            <w:sz w:val="28"/>
            <w:lang w:val="es-ES"/>
          </w:rPr>
          <w:t>Poner mi foto</w:t>
        </w:r>
      </w:ins>
      <w:ins w:id="7015" w:author="Maribel" w:date="2018-05-25T17:22:00Z">
        <w:r>
          <w:rPr>
            <w:b/>
            <w:sz w:val="28"/>
            <w:lang w:val="es-ES"/>
          </w:rPr>
          <w:t xml:space="preserve"> de la placa.</w:t>
        </w:r>
      </w:ins>
    </w:p>
    <w:p w14:paraId="0F7FECEF" w14:textId="1498015F" w:rsidR="00A74DAB" w:rsidRPr="00E55B6B" w:rsidRDefault="00A74DAB" w:rsidP="00712E90">
      <w:pPr>
        <w:rPr>
          <w:ins w:id="7016" w:author="Maribel" w:date="2018-05-25T17:23:00Z"/>
          <w:b/>
          <w:strike/>
          <w:sz w:val="28"/>
          <w:lang w:val="es-ES"/>
          <w:rPrChange w:id="7017" w:author="Maribel" w:date="2018-05-29T21:36:00Z">
            <w:rPr>
              <w:ins w:id="7018" w:author="Maribel" w:date="2018-05-25T17:23:00Z"/>
              <w:b/>
              <w:sz w:val="28"/>
              <w:lang w:val="es-ES"/>
            </w:rPr>
          </w:rPrChange>
        </w:rPr>
      </w:pPr>
      <w:ins w:id="7019" w:author="Maribel" w:date="2018-05-25T17:22:00Z">
        <w:r w:rsidRPr="00E55B6B">
          <w:rPr>
            <w:b/>
            <w:strike/>
            <w:sz w:val="28"/>
            <w:lang w:val="es-ES"/>
            <w:rPrChange w:id="7020" w:author="Maribel" w:date="2018-05-29T21:36:00Z">
              <w:rPr>
                <w:b/>
                <w:sz w:val="28"/>
                <w:lang w:val="es-ES"/>
              </w:rPr>
            </w:rPrChange>
          </w:rPr>
          <w:t xml:space="preserve">En la sección </w:t>
        </w:r>
        <w:proofErr w:type="spellStart"/>
        <w:r w:rsidRPr="00E55B6B">
          <w:rPr>
            <w:b/>
            <w:strike/>
            <w:sz w:val="28"/>
            <w:lang w:val="es-ES"/>
            <w:rPrChange w:id="7021" w:author="Maribel" w:date="2018-05-29T21:36:00Z">
              <w:rPr>
                <w:b/>
                <w:sz w:val="28"/>
                <w:lang w:val="es-ES"/>
              </w:rPr>
            </w:rPrChange>
          </w:rPr>
          <w:t>IceStudio</w:t>
        </w:r>
      </w:ins>
      <w:proofErr w:type="spellEnd"/>
      <w:ins w:id="7022" w:author="Maribel" w:date="2018-05-25T17:24:00Z">
        <w:r w:rsidR="00966F34" w:rsidRPr="00E55B6B">
          <w:rPr>
            <w:b/>
            <w:strike/>
            <w:sz w:val="28"/>
            <w:lang w:val="es-ES"/>
            <w:rPrChange w:id="7023" w:author="Maribel" w:date="2018-05-29T21:36:00Z">
              <w:rPr>
                <w:b/>
                <w:sz w:val="28"/>
                <w:lang w:val="es-ES"/>
              </w:rPr>
            </w:rPrChange>
          </w:rPr>
          <w:t xml:space="preserve"> </w:t>
        </w:r>
      </w:ins>
      <w:ins w:id="7024" w:author="Maribel" w:date="2018-05-25T17:22:00Z">
        <w:r w:rsidRPr="00E55B6B">
          <w:rPr>
            <w:b/>
            <w:strike/>
            <w:sz w:val="28"/>
            <w:lang w:val="es-ES"/>
            <w:rPrChange w:id="7025" w:author="Maribel" w:date="2018-05-29T21:36:00Z">
              <w:rPr>
                <w:b/>
                <w:sz w:val="28"/>
                <w:lang w:val="es-ES"/>
              </w:rPr>
            </w:rPrChange>
          </w:rPr>
          <w:t xml:space="preserve">decir primero que </w:t>
        </w:r>
      </w:ins>
      <w:ins w:id="7026" w:author="Maribel" w:date="2018-05-25T17:25:00Z">
        <w:r w:rsidR="00966F34" w:rsidRPr="00E55B6B">
          <w:rPr>
            <w:b/>
            <w:strike/>
            <w:sz w:val="28"/>
            <w:lang w:val="es-ES"/>
            <w:rPrChange w:id="7027" w:author="Maribel" w:date="2018-05-29T21:36:00Z">
              <w:rPr>
                <w:b/>
                <w:sz w:val="28"/>
                <w:lang w:val="es-ES"/>
              </w:rPr>
            </w:rPrChange>
          </w:rPr>
          <w:t>e</w:t>
        </w:r>
      </w:ins>
      <w:ins w:id="7028" w:author="Maribel" w:date="2018-05-25T17:22:00Z">
        <w:r w:rsidRPr="00E55B6B">
          <w:rPr>
            <w:b/>
            <w:strike/>
            <w:sz w:val="28"/>
            <w:lang w:val="es-ES"/>
            <w:rPrChange w:id="7029" w:author="Maribel" w:date="2018-05-29T21:36:00Z">
              <w:rPr>
                <w:b/>
                <w:sz w:val="28"/>
                <w:lang w:val="es-ES"/>
              </w:rPr>
            </w:rPrChange>
          </w:rPr>
          <w:t>s, hablar de su lenguaje gráfico, características internas.</w:t>
        </w:r>
      </w:ins>
    </w:p>
    <w:p w14:paraId="70DA544E" w14:textId="58668022" w:rsidR="00241614" w:rsidRPr="004A159B" w:rsidRDefault="00241614" w:rsidP="00712E90">
      <w:pPr>
        <w:rPr>
          <w:ins w:id="7030" w:author="Maribel" w:date="2018-05-25T17:24:00Z"/>
          <w:b/>
          <w:strike/>
          <w:sz w:val="28"/>
          <w:lang w:val="es-ES"/>
          <w:rPrChange w:id="7031" w:author="Maribel" w:date="2018-05-29T21:36:00Z">
            <w:rPr>
              <w:ins w:id="7032" w:author="Maribel" w:date="2018-05-25T17:24:00Z"/>
              <w:b/>
              <w:sz w:val="28"/>
              <w:lang w:val="es-ES"/>
            </w:rPr>
          </w:rPrChange>
        </w:rPr>
      </w:pPr>
      <w:ins w:id="7033" w:author="Maribel" w:date="2018-05-25T17:23:00Z">
        <w:r w:rsidRPr="004A159B">
          <w:rPr>
            <w:b/>
            <w:strike/>
            <w:sz w:val="28"/>
            <w:lang w:val="es-ES"/>
            <w:rPrChange w:id="7034" w:author="Maribel" w:date="2018-05-29T21:36:00Z">
              <w:rPr>
                <w:b/>
                <w:sz w:val="28"/>
                <w:lang w:val="es-ES"/>
              </w:rPr>
            </w:rPrChange>
          </w:rPr>
          <w:t>Sección “Montaje del sistema”</w:t>
        </w:r>
      </w:ins>
      <w:ins w:id="7035" w:author="Maribel" w:date="2018-05-25T17:24:00Z">
        <w:r w:rsidRPr="004A159B">
          <w:rPr>
            <w:b/>
            <w:strike/>
            <w:sz w:val="28"/>
            <w:lang w:val="es-ES"/>
            <w:rPrChange w:id="7036" w:author="Maribel" w:date="2018-05-29T21:36:00Z">
              <w:rPr>
                <w:b/>
                <w:sz w:val="28"/>
                <w:lang w:val="es-ES"/>
              </w:rPr>
            </w:rPrChange>
          </w:rPr>
          <w:t>.</w:t>
        </w:r>
      </w:ins>
    </w:p>
    <w:p w14:paraId="6F4E904F" w14:textId="687635E0" w:rsidR="00241614" w:rsidRPr="00F13E4A" w:rsidRDefault="00241614" w:rsidP="00712E90">
      <w:pPr>
        <w:rPr>
          <w:ins w:id="7037" w:author="Maribel" w:date="2018-05-25T17:26:00Z"/>
          <w:b/>
          <w:strike/>
          <w:sz w:val="28"/>
          <w:lang w:val="es-ES"/>
          <w:rPrChange w:id="7038" w:author="Maribel" w:date="2018-05-29T20:14:00Z">
            <w:rPr>
              <w:ins w:id="7039" w:author="Maribel" w:date="2018-05-25T17:26:00Z"/>
              <w:b/>
              <w:sz w:val="28"/>
              <w:lang w:val="es-ES"/>
            </w:rPr>
          </w:rPrChange>
        </w:rPr>
      </w:pPr>
      <w:ins w:id="7040" w:author="Maribel" w:date="2018-05-25T17:24:00Z">
        <w:r w:rsidRPr="00F13E4A">
          <w:rPr>
            <w:b/>
            <w:strike/>
            <w:sz w:val="28"/>
            <w:lang w:val="es-ES"/>
            <w:rPrChange w:id="7041" w:author="Maribel" w:date="2018-05-29T20:14:00Z">
              <w:rPr>
                <w:b/>
                <w:sz w:val="28"/>
                <w:lang w:val="es-ES"/>
              </w:rPr>
            </w:rPrChange>
          </w:rPr>
          <w:t xml:space="preserve">Quitar las fotos de la extensión de </w:t>
        </w:r>
        <w:proofErr w:type="spellStart"/>
        <w:r w:rsidRPr="00F13E4A">
          <w:rPr>
            <w:b/>
            <w:strike/>
            <w:sz w:val="28"/>
            <w:lang w:val="es-ES"/>
            <w:rPrChange w:id="7042" w:author="Maribel" w:date="2018-05-29T20:14:00Z">
              <w:rPr>
                <w:b/>
                <w:sz w:val="28"/>
                <w:lang w:val="es-ES"/>
              </w:rPr>
            </w:rPrChange>
          </w:rPr>
          <w:t>SketchUp</w:t>
        </w:r>
        <w:proofErr w:type="spellEnd"/>
        <w:r w:rsidRPr="00F13E4A">
          <w:rPr>
            <w:b/>
            <w:strike/>
            <w:sz w:val="28"/>
            <w:lang w:val="es-ES"/>
            <w:rPrChange w:id="7043" w:author="Maribel" w:date="2018-05-29T20:14:00Z">
              <w:rPr>
                <w:b/>
                <w:sz w:val="28"/>
                <w:lang w:val="es-ES"/>
              </w:rPr>
            </w:rPrChange>
          </w:rPr>
          <w:t>.</w:t>
        </w:r>
      </w:ins>
      <w:ins w:id="7044" w:author="Maribel" w:date="2018-05-25T17:25:00Z">
        <w:r w:rsidR="00966F34" w:rsidRPr="00F13E4A">
          <w:rPr>
            <w:b/>
            <w:strike/>
            <w:sz w:val="28"/>
            <w:lang w:val="es-ES"/>
            <w:rPrChange w:id="7045" w:author="Maribel" w:date="2018-05-29T20:14:00Z">
              <w:rPr>
                <w:b/>
                <w:sz w:val="28"/>
                <w:lang w:val="es-ES"/>
              </w:rPr>
            </w:rPrChange>
          </w:rPr>
          <w:t xml:space="preserve"> Por lo mismo que los diálogos de </w:t>
        </w:r>
        <w:proofErr w:type="spellStart"/>
        <w:r w:rsidR="00966F34" w:rsidRPr="00F13E4A">
          <w:rPr>
            <w:b/>
            <w:strike/>
            <w:sz w:val="28"/>
            <w:lang w:val="es-ES"/>
            <w:rPrChange w:id="7046" w:author="Maribel" w:date="2018-05-29T20:14:00Z">
              <w:rPr>
                <w:b/>
                <w:sz w:val="28"/>
                <w:lang w:val="es-ES"/>
              </w:rPr>
            </w:rPrChange>
          </w:rPr>
          <w:t>IceStudio</w:t>
        </w:r>
        <w:proofErr w:type="spellEnd"/>
        <w:r w:rsidR="00966F34" w:rsidRPr="00F13E4A">
          <w:rPr>
            <w:b/>
            <w:strike/>
            <w:sz w:val="28"/>
            <w:lang w:val="es-ES"/>
            <w:rPrChange w:id="7047" w:author="Maribel" w:date="2018-05-29T20:14:00Z">
              <w:rPr>
                <w:b/>
                <w:sz w:val="28"/>
                <w:lang w:val="es-ES"/>
              </w:rPr>
            </w:rPrChange>
          </w:rPr>
          <w:t xml:space="preserve"> comentados más arriba.</w:t>
        </w:r>
      </w:ins>
    </w:p>
    <w:p w14:paraId="19FDD294" w14:textId="6E3F7473" w:rsidR="009625EF" w:rsidRPr="00DD6DDD" w:rsidRDefault="009625EF" w:rsidP="00712E90">
      <w:pPr>
        <w:rPr>
          <w:ins w:id="7048" w:author="Maribel" w:date="2018-05-25T17:27:00Z"/>
          <w:b/>
          <w:strike/>
          <w:sz w:val="28"/>
          <w:lang w:val="es-ES"/>
          <w:rPrChange w:id="7049" w:author="Maribel" w:date="2018-05-29T21:08:00Z">
            <w:rPr>
              <w:ins w:id="7050" w:author="Maribel" w:date="2018-05-25T17:27:00Z"/>
              <w:b/>
              <w:sz w:val="28"/>
              <w:lang w:val="es-ES"/>
            </w:rPr>
          </w:rPrChange>
        </w:rPr>
      </w:pPr>
      <w:ins w:id="7051" w:author="Maribel" w:date="2018-05-25T17:26:00Z">
        <w:r w:rsidRPr="00DD6DDD">
          <w:rPr>
            <w:b/>
            <w:strike/>
            <w:sz w:val="28"/>
            <w:lang w:val="es-ES"/>
            <w:rPrChange w:id="7052" w:author="Maribel" w:date="2018-05-29T21:08:00Z">
              <w:rPr>
                <w:b/>
                <w:sz w:val="28"/>
                <w:lang w:val="es-ES"/>
              </w:rPr>
            </w:rPrChange>
          </w:rPr>
          <w:t>Una página de conclusiones. Sin tono personal. Siempre neutro.</w:t>
        </w:r>
      </w:ins>
      <w:ins w:id="7053" w:author="Maribel" w:date="2018-05-25T17:27:00Z">
        <w:r w:rsidR="004B7E90" w:rsidRPr="00DD6DDD">
          <w:rPr>
            <w:b/>
            <w:strike/>
            <w:sz w:val="28"/>
            <w:lang w:val="es-ES"/>
            <w:rPrChange w:id="7054" w:author="Maribel" w:date="2018-05-29T21:08:00Z">
              <w:rPr>
                <w:b/>
                <w:sz w:val="28"/>
                <w:lang w:val="es-ES"/>
              </w:rPr>
            </w:rPrChange>
          </w:rPr>
          <w:t xml:space="preserve"> La curva de aprendizaje.</w:t>
        </w:r>
      </w:ins>
    </w:p>
    <w:p w14:paraId="5F4DE54C" w14:textId="594484B6" w:rsidR="006505E3" w:rsidRDefault="004B7E90">
      <w:pPr>
        <w:rPr>
          <w:ins w:id="7055" w:author="Maribel" w:date="2018-05-29T21:03:00Z"/>
          <w:b/>
          <w:sz w:val="28"/>
          <w:lang w:val="es-ES"/>
        </w:rPr>
      </w:pPr>
      <w:ins w:id="7056" w:author="Maribel" w:date="2018-05-25T17:27:00Z">
        <w:r>
          <w:rPr>
            <w:b/>
            <w:sz w:val="28"/>
            <w:lang w:val="es-ES"/>
          </w:rPr>
          <w:t>Referencias tipo APA.</w:t>
        </w:r>
      </w:ins>
    </w:p>
    <w:p w14:paraId="34A4238B" w14:textId="77777777" w:rsidR="001E30E0" w:rsidRPr="009A6F0E" w:rsidRDefault="001E30E0">
      <w:pPr>
        <w:rPr>
          <w:b/>
          <w:sz w:val="28"/>
          <w:lang w:val="es-ES"/>
          <w:rPrChange w:id="7057" w:author="Maribel" w:date="2018-05-25T19:00:00Z">
            <w:rPr/>
          </w:rPrChange>
        </w:rPr>
      </w:pPr>
      <w:bookmarkStart w:id="7058" w:name="_GoBack"/>
      <w:bookmarkEnd w:id="7058"/>
    </w:p>
    <w:sectPr w:rsidR="001E30E0" w:rsidRPr="009A6F0E" w:rsidSect="0034258C">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11" w:author="Maribel" w:date="2018-05-13T17:50:00Z" w:initials="M">
    <w:p w14:paraId="6B5B51DD" w14:textId="77777777" w:rsidR="005B0F0C" w:rsidRDefault="005B0F0C">
      <w:pPr>
        <w:pStyle w:val="Textocomentario"/>
      </w:pPr>
      <w:r>
        <w:rPr>
          <w:rStyle w:val="Refdecomentario"/>
        </w:rPr>
        <w:annotationRef/>
      </w:r>
    </w:p>
  </w:comment>
  <w:comment w:id="1212" w:author="Maribel" w:date="2018-05-13T17:52:00Z" w:initials="M">
    <w:p w14:paraId="29608618" w14:textId="77777777" w:rsidR="005B0F0C" w:rsidRDefault="005B0F0C">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B5B51DD" w15:done="1"/>
  <w15:commentEx w15:paraId="2960861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B5B51DD" w16cid:durableId="1EA2F981"/>
  <w16cid:commentId w16cid:paraId="29608618" w16cid:durableId="1EA2F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EB418F2" w14:textId="77777777" w:rsidR="00250C1C" w:rsidRDefault="00250C1C" w:rsidP="002B263B">
      <w:pPr>
        <w:spacing w:after="0" w:line="240" w:lineRule="auto"/>
      </w:pPr>
      <w:r>
        <w:separator/>
      </w:r>
    </w:p>
  </w:endnote>
  <w:endnote w:type="continuationSeparator" w:id="0">
    <w:p w14:paraId="14170945" w14:textId="77777777" w:rsidR="00250C1C" w:rsidRDefault="00250C1C"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1858" w:author="Maribel" w:date="2017-12-12T16:25:00Z"/>
  <w:sdt>
    <w:sdtPr>
      <w:id w:val="2109620910"/>
      <w:docPartObj>
        <w:docPartGallery w:val="Page Numbers (Bottom of Page)"/>
        <w:docPartUnique/>
      </w:docPartObj>
    </w:sdtPr>
    <w:sdtContent>
      <w:customXmlInsRangeEnd w:id="1858"/>
      <w:p w14:paraId="48ACAFE0" w14:textId="77777777" w:rsidR="005B0F0C" w:rsidRDefault="005B0F0C">
        <w:pPr>
          <w:pStyle w:val="Piedepgina"/>
          <w:jc w:val="center"/>
          <w:rPr>
            <w:ins w:id="1859" w:author="Maribel" w:date="2017-12-12T16:25:00Z"/>
          </w:rPr>
        </w:pPr>
        <w:ins w:id="1860" w:author="Maribel" w:date="2017-12-12T16:25:00Z">
          <w:r>
            <w:fldChar w:fldCharType="begin"/>
          </w:r>
          <w:r>
            <w:instrText>PAGE   \* MERGEFORMAT</w:instrText>
          </w:r>
          <w:r>
            <w:fldChar w:fldCharType="separate"/>
          </w:r>
        </w:ins>
        <w:r w:rsidRPr="00DC09D9">
          <w:rPr>
            <w:noProof/>
            <w:lang w:val="es-ES"/>
          </w:rPr>
          <w:t>12</w:t>
        </w:r>
        <w:ins w:id="1861" w:author="Maribel" w:date="2017-12-12T16:25:00Z">
          <w:r>
            <w:fldChar w:fldCharType="end"/>
          </w:r>
        </w:ins>
      </w:p>
      <w:customXmlInsRangeStart w:id="1862" w:author="Maribel" w:date="2017-12-12T16:25:00Z"/>
    </w:sdtContent>
  </w:sdt>
  <w:customXmlInsRangeEnd w:id="1862"/>
  <w:p w14:paraId="23E40961" w14:textId="77777777" w:rsidR="005B0F0C" w:rsidRDefault="005B0F0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408834" w14:textId="77777777" w:rsidR="00250C1C" w:rsidRDefault="00250C1C" w:rsidP="002B263B">
      <w:pPr>
        <w:spacing w:after="0" w:line="240" w:lineRule="auto"/>
      </w:pPr>
      <w:r>
        <w:separator/>
      </w:r>
    </w:p>
  </w:footnote>
  <w:footnote w:type="continuationSeparator" w:id="0">
    <w:p w14:paraId="5C46C5C4" w14:textId="77777777" w:rsidR="00250C1C" w:rsidRDefault="00250C1C"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0BB"/>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1C367601"/>
    <w:multiLevelType w:val="multilevel"/>
    <w:tmpl w:val="13B678D8"/>
    <w:lvl w:ilvl="0">
      <w:start w:val="1"/>
      <w:numFmt w:val="decimal"/>
      <w:lvlText w:val="%1."/>
      <w:lvlJc w:val="left"/>
      <w:pPr>
        <w:ind w:left="360" w:hanging="360"/>
      </w:pPr>
      <w:rPr>
        <w:rFonts w:hint="default"/>
      </w:rPr>
    </w:lvl>
    <w:lvl w:ilvl="1">
      <w:start w:val="1"/>
      <w:numFmt w:val="decimal"/>
      <w:lvlText w:val="%1.%2."/>
      <w:lvlJc w:val="left"/>
      <w:pPr>
        <w:ind w:left="792"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9B520C1"/>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63477AA"/>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4"/>
  </w:num>
  <w:num w:numId="2">
    <w:abstractNumId w:val="3"/>
  </w:num>
  <w:num w:numId="3">
    <w:abstractNumId w:val="5"/>
  </w:num>
  <w:num w:numId="4">
    <w:abstractNumId w:val="1"/>
  </w:num>
  <w:num w:numId="5">
    <w:abstractNumId w:val="6"/>
  </w:num>
  <w:num w:numId="6">
    <w:abstractNumId w:val="0"/>
  </w:num>
  <w:num w:numId="7">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5"/>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0E98"/>
    <w:rsid w:val="00001FA9"/>
    <w:rsid w:val="00004278"/>
    <w:rsid w:val="0000494B"/>
    <w:rsid w:val="000056AB"/>
    <w:rsid w:val="00005944"/>
    <w:rsid w:val="00005B99"/>
    <w:rsid w:val="000062CC"/>
    <w:rsid w:val="0000701F"/>
    <w:rsid w:val="0000776A"/>
    <w:rsid w:val="00010ABA"/>
    <w:rsid w:val="00010C15"/>
    <w:rsid w:val="00011BED"/>
    <w:rsid w:val="000129B0"/>
    <w:rsid w:val="00014995"/>
    <w:rsid w:val="000158DA"/>
    <w:rsid w:val="000168BB"/>
    <w:rsid w:val="00016F6F"/>
    <w:rsid w:val="00020B69"/>
    <w:rsid w:val="0002118B"/>
    <w:rsid w:val="00021EBC"/>
    <w:rsid w:val="00023E5E"/>
    <w:rsid w:val="00025773"/>
    <w:rsid w:val="00026DCE"/>
    <w:rsid w:val="00031645"/>
    <w:rsid w:val="000317D5"/>
    <w:rsid w:val="00031C2F"/>
    <w:rsid w:val="00032A96"/>
    <w:rsid w:val="00033036"/>
    <w:rsid w:val="00033111"/>
    <w:rsid w:val="0003501F"/>
    <w:rsid w:val="00037562"/>
    <w:rsid w:val="00037CE1"/>
    <w:rsid w:val="000468BF"/>
    <w:rsid w:val="00047898"/>
    <w:rsid w:val="00050B7D"/>
    <w:rsid w:val="0005115F"/>
    <w:rsid w:val="0005247B"/>
    <w:rsid w:val="000527B3"/>
    <w:rsid w:val="00052832"/>
    <w:rsid w:val="00053BBF"/>
    <w:rsid w:val="00054FEB"/>
    <w:rsid w:val="0005551E"/>
    <w:rsid w:val="00056992"/>
    <w:rsid w:val="000623F6"/>
    <w:rsid w:val="00065830"/>
    <w:rsid w:val="00066C64"/>
    <w:rsid w:val="000710F4"/>
    <w:rsid w:val="00073CAE"/>
    <w:rsid w:val="00073F58"/>
    <w:rsid w:val="00076304"/>
    <w:rsid w:val="00076926"/>
    <w:rsid w:val="00077147"/>
    <w:rsid w:val="0007779C"/>
    <w:rsid w:val="000804F8"/>
    <w:rsid w:val="00080C3B"/>
    <w:rsid w:val="00081BB9"/>
    <w:rsid w:val="00082894"/>
    <w:rsid w:val="00083D7F"/>
    <w:rsid w:val="00090361"/>
    <w:rsid w:val="00093E96"/>
    <w:rsid w:val="00094325"/>
    <w:rsid w:val="00094CB6"/>
    <w:rsid w:val="00094F17"/>
    <w:rsid w:val="000955DB"/>
    <w:rsid w:val="0009608A"/>
    <w:rsid w:val="000974D9"/>
    <w:rsid w:val="000975A2"/>
    <w:rsid w:val="00097850"/>
    <w:rsid w:val="000A0328"/>
    <w:rsid w:val="000A0978"/>
    <w:rsid w:val="000A157E"/>
    <w:rsid w:val="000A25BD"/>
    <w:rsid w:val="000A4F77"/>
    <w:rsid w:val="000A62A3"/>
    <w:rsid w:val="000B2F78"/>
    <w:rsid w:val="000B4965"/>
    <w:rsid w:val="000B531C"/>
    <w:rsid w:val="000C1AD7"/>
    <w:rsid w:val="000C1BC9"/>
    <w:rsid w:val="000C26F2"/>
    <w:rsid w:val="000C288D"/>
    <w:rsid w:val="000C511A"/>
    <w:rsid w:val="000C5BE3"/>
    <w:rsid w:val="000D01C5"/>
    <w:rsid w:val="000D173F"/>
    <w:rsid w:val="000D57F8"/>
    <w:rsid w:val="000D6408"/>
    <w:rsid w:val="000D7C5E"/>
    <w:rsid w:val="000E11DD"/>
    <w:rsid w:val="000E1F2A"/>
    <w:rsid w:val="000E28C8"/>
    <w:rsid w:val="000E400E"/>
    <w:rsid w:val="000E4DFB"/>
    <w:rsid w:val="000E539B"/>
    <w:rsid w:val="000E6926"/>
    <w:rsid w:val="000E6FC4"/>
    <w:rsid w:val="000E7A4D"/>
    <w:rsid w:val="000E7BA5"/>
    <w:rsid w:val="000F0764"/>
    <w:rsid w:val="000F100F"/>
    <w:rsid w:val="000F307D"/>
    <w:rsid w:val="000F364E"/>
    <w:rsid w:val="000F4A4A"/>
    <w:rsid w:val="000F5FED"/>
    <w:rsid w:val="000F77BE"/>
    <w:rsid w:val="00101EFB"/>
    <w:rsid w:val="0010263F"/>
    <w:rsid w:val="00102E18"/>
    <w:rsid w:val="00103076"/>
    <w:rsid w:val="00104E68"/>
    <w:rsid w:val="001050B2"/>
    <w:rsid w:val="001106A6"/>
    <w:rsid w:val="00112F79"/>
    <w:rsid w:val="00113282"/>
    <w:rsid w:val="00114741"/>
    <w:rsid w:val="0011703B"/>
    <w:rsid w:val="00117E6D"/>
    <w:rsid w:val="00122366"/>
    <w:rsid w:val="00122477"/>
    <w:rsid w:val="00125F0E"/>
    <w:rsid w:val="00126688"/>
    <w:rsid w:val="00126703"/>
    <w:rsid w:val="00127D42"/>
    <w:rsid w:val="00127FEA"/>
    <w:rsid w:val="001322C2"/>
    <w:rsid w:val="0013526D"/>
    <w:rsid w:val="001356C7"/>
    <w:rsid w:val="0013574B"/>
    <w:rsid w:val="00137C9C"/>
    <w:rsid w:val="00141B9A"/>
    <w:rsid w:val="00142A82"/>
    <w:rsid w:val="00143D0F"/>
    <w:rsid w:val="001446DA"/>
    <w:rsid w:val="0014688E"/>
    <w:rsid w:val="00153FC4"/>
    <w:rsid w:val="00154A64"/>
    <w:rsid w:val="00154C05"/>
    <w:rsid w:val="0015528C"/>
    <w:rsid w:val="00156738"/>
    <w:rsid w:val="00156AC9"/>
    <w:rsid w:val="00160D98"/>
    <w:rsid w:val="001616BF"/>
    <w:rsid w:val="001625E4"/>
    <w:rsid w:val="00162805"/>
    <w:rsid w:val="00163808"/>
    <w:rsid w:val="00170B97"/>
    <w:rsid w:val="00176799"/>
    <w:rsid w:val="00177C89"/>
    <w:rsid w:val="00186525"/>
    <w:rsid w:val="00186FA8"/>
    <w:rsid w:val="00190EB4"/>
    <w:rsid w:val="00192E13"/>
    <w:rsid w:val="001944D1"/>
    <w:rsid w:val="00196C28"/>
    <w:rsid w:val="00196ED8"/>
    <w:rsid w:val="00197CB9"/>
    <w:rsid w:val="001A0259"/>
    <w:rsid w:val="001A23D0"/>
    <w:rsid w:val="001A31AE"/>
    <w:rsid w:val="001B05AA"/>
    <w:rsid w:val="001B3B82"/>
    <w:rsid w:val="001B3FD6"/>
    <w:rsid w:val="001B69D5"/>
    <w:rsid w:val="001B72E8"/>
    <w:rsid w:val="001C0034"/>
    <w:rsid w:val="001C09FA"/>
    <w:rsid w:val="001C14FC"/>
    <w:rsid w:val="001C1EF0"/>
    <w:rsid w:val="001C4638"/>
    <w:rsid w:val="001D03DA"/>
    <w:rsid w:val="001D0A21"/>
    <w:rsid w:val="001D30E0"/>
    <w:rsid w:val="001D7EF0"/>
    <w:rsid w:val="001E0628"/>
    <w:rsid w:val="001E30E0"/>
    <w:rsid w:val="001F0015"/>
    <w:rsid w:val="001F0BCA"/>
    <w:rsid w:val="001F1145"/>
    <w:rsid w:val="001F1F2A"/>
    <w:rsid w:val="001F4B76"/>
    <w:rsid w:val="001F54A5"/>
    <w:rsid w:val="001F58A5"/>
    <w:rsid w:val="001F5F8A"/>
    <w:rsid w:val="00201159"/>
    <w:rsid w:val="00202733"/>
    <w:rsid w:val="00206658"/>
    <w:rsid w:val="00207024"/>
    <w:rsid w:val="00213BB8"/>
    <w:rsid w:val="00214783"/>
    <w:rsid w:val="002218D0"/>
    <w:rsid w:val="002232F0"/>
    <w:rsid w:val="00225790"/>
    <w:rsid w:val="00231733"/>
    <w:rsid w:val="00233323"/>
    <w:rsid w:val="0023393F"/>
    <w:rsid w:val="002365F5"/>
    <w:rsid w:val="00237391"/>
    <w:rsid w:val="00241614"/>
    <w:rsid w:val="00241966"/>
    <w:rsid w:val="00241B19"/>
    <w:rsid w:val="00241C6B"/>
    <w:rsid w:val="0024390D"/>
    <w:rsid w:val="00244254"/>
    <w:rsid w:val="00244A72"/>
    <w:rsid w:val="00244F4D"/>
    <w:rsid w:val="002459B3"/>
    <w:rsid w:val="00247D50"/>
    <w:rsid w:val="00250C1C"/>
    <w:rsid w:val="002515F5"/>
    <w:rsid w:val="00251B9A"/>
    <w:rsid w:val="00253103"/>
    <w:rsid w:val="00254312"/>
    <w:rsid w:val="002565BA"/>
    <w:rsid w:val="0026177D"/>
    <w:rsid w:val="00261A32"/>
    <w:rsid w:val="0026528E"/>
    <w:rsid w:val="002663EB"/>
    <w:rsid w:val="00266A2E"/>
    <w:rsid w:val="00270BAE"/>
    <w:rsid w:val="00271578"/>
    <w:rsid w:val="002771BC"/>
    <w:rsid w:val="00282992"/>
    <w:rsid w:val="00283D16"/>
    <w:rsid w:val="002850A0"/>
    <w:rsid w:val="00285682"/>
    <w:rsid w:val="00286AD2"/>
    <w:rsid w:val="002876CC"/>
    <w:rsid w:val="00290032"/>
    <w:rsid w:val="00290B58"/>
    <w:rsid w:val="00291B78"/>
    <w:rsid w:val="00292FE6"/>
    <w:rsid w:val="002939F8"/>
    <w:rsid w:val="00294615"/>
    <w:rsid w:val="002948E0"/>
    <w:rsid w:val="00296232"/>
    <w:rsid w:val="00296B57"/>
    <w:rsid w:val="0029753E"/>
    <w:rsid w:val="002A04BB"/>
    <w:rsid w:val="002A06DB"/>
    <w:rsid w:val="002A113E"/>
    <w:rsid w:val="002A1F3E"/>
    <w:rsid w:val="002A2D59"/>
    <w:rsid w:val="002A2F0A"/>
    <w:rsid w:val="002A34E3"/>
    <w:rsid w:val="002A3500"/>
    <w:rsid w:val="002A3EA7"/>
    <w:rsid w:val="002A5222"/>
    <w:rsid w:val="002A5802"/>
    <w:rsid w:val="002A5E01"/>
    <w:rsid w:val="002B043E"/>
    <w:rsid w:val="002B169F"/>
    <w:rsid w:val="002B1B5F"/>
    <w:rsid w:val="002B1D69"/>
    <w:rsid w:val="002B263B"/>
    <w:rsid w:val="002B3432"/>
    <w:rsid w:val="002B4274"/>
    <w:rsid w:val="002B4AF0"/>
    <w:rsid w:val="002C02F0"/>
    <w:rsid w:val="002C221F"/>
    <w:rsid w:val="002C2847"/>
    <w:rsid w:val="002C43D1"/>
    <w:rsid w:val="002C60F9"/>
    <w:rsid w:val="002C6FDF"/>
    <w:rsid w:val="002D0FF1"/>
    <w:rsid w:val="002D2B36"/>
    <w:rsid w:val="002D4053"/>
    <w:rsid w:val="002D47C7"/>
    <w:rsid w:val="002D5366"/>
    <w:rsid w:val="002D5717"/>
    <w:rsid w:val="002D6778"/>
    <w:rsid w:val="002D7C59"/>
    <w:rsid w:val="002E0478"/>
    <w:rsid w:val="002E1150"/>
    <w:rsid w:val="002F1212"/>
    <w:rsid w:val="002F2403"/>
    <w:rsid w:val="002F4A48"/>
    <w:rsid w:val="002F5375"/>
    <w:rsid w:val="002F5DF6"/>
    <w:rsid w:val="00300016"/>
    <w:rsid w:val="00302629"/>
    <w:rsid w:val="003077E4"/>
    <w:rsid w:val="00307F56"/>
    <w:rsid w:val="00312EFB"/>
    <w:rsid w:val="00313A8B"/>
    <w:rsid w:val="00316379"/>
    <w:rsid w:val="003173C8"/>
    <w:rsid w:val="00322D7B"/>
    <w:rsid w:val="003240CC"/>
    <w:rsid w:val="0032513B"/>
    <w:rsid w:val="00325BE8"/>
    <w:rsid w:val="00325C01"/>
    <w:rsid w:val="003265B3"/>
    <w:rsid w:val="0032766E"/>
    <w:rsid w:val="00331931"/>
    <w:rsid w:val="003322AF"/>
    <w:rsid w:val="00332C72"/>
    <w:rsid w:val="003350F5"/>
    <w:rsid w:val="003358D7"/>
    <w:rsid w:val="0033630E"/>
    <w:rsid w:val="003369CA"/>
    <w:rsid w:val="003410A6"/>
    <w:rsid w:val="00341E6B"/>
    <w:rsid w:val="0034258C"/>
    <w:rsid w:val="00342AA8"/>
    <w:rsid w:val="00343CB1"/>
    <w:rsid w:val="0034466D"/>
    <w:rsid w:val="00344C5E"/>
    <w:rsid w:val="00346C32"/>
    <w:rsid w:val="00347109"/>
    <w:rsid w:val="003474F8"/>
    <w:rsid w:val="00347C58"/>
    <w:rsid w:val="00350B39"/>
    <w:rsid w:val="003529E2"/>
    <w:rsid w:val="00352C44"/>
    <w:rsid w:val="00352CA5"/>
    <w:rsid w:val="0035330E"/>
    <w:rsid w:val="00360321"/>
    <w:rsid w:val="00362382"/>
    <w:rsid w:val="00362A8D"/>
    <w:rsid w:val="00362C7F"/>
    <w:rsid w:val="00364919"/>
    <w:rsid w:val="00364F65"/>
    <w:rsid w:val="00366605"/>
    <w:rsid w:val="003670AA"/>
    <w:rsid w:val="003670C5"/>
    <w:rsid w:val="00367823"/>
    <w:rsid w:val="003715E4"/>
    <w:rsid w:val="003720BC"/>
    <w:rsid w:val="00373DB3"/>
    <w:rsid w:val="00374597"/>
    <w:rsid w:val="00376D04"/>
    <w:rsid w:val="003774AB"/>
    <w:rsid w:val="00382A4B"/>
    <w:rsid w:val="00384B71"/>
    <w:rsid w:val="00385A83"/>
    <w:rsid w:val="00391932"/>
    <w:rsid w:val="0039291E"/>
    <w:rsid w:val="003935FC"/>
    <w:rsid w:val="00393786"/>
    <w:rsid w:val="003A096C"/>
    <w:rsid w:val="003A13F1"/>
    <w:rsid w:val="003A21FA"/>
    <w:rsid w:val="003A3347"/>
    <w:rsid w:val="003A3EC1"/>
    <w:rsid w:val="003A487B"/>
    <w:rsid w:val="003A519C"/>
    <w:rsid w:val="003B1126"/>
    <w:rsid w:val="003B1934"/>
    <w:rsid w:val="003B2053"/>
    <w:rsid w:val="003B34BA"/>
    <w:rsid w:val="003B40C9"/>
    <w:rsid w:val="003B6ECC"/>
    <w:rsid w:val="003C13C3"/>
    <w:rsid w:val="003C264B"/>
    <w:rsid w:val="003C38A4"/>
    <w:rsid w:val="003C4DD7"/>
    <w:rsid w:val="003C5F46"/>
    <w:rsid w:val="003C614E"/>
    <w:rsid w:val="003C7248"/>
    <w:rsid w:val="003D29B6"/>
    <w:rsid w:val="003D389C"/>
    <w:rsid w:val="003D61BB"/>
    <w:rsid w:val="003D6618"/>
    <w:rsid w:val="003E0BEC"/>
    <w:rsid w:val="003E104C"/>
    <w:rsid w:val="003E201D"/>
    <w:rsid w:val="003E2245"/>
    <w:rsid w:val="003E2E3B"/>
    <w:rsid w:val="003E5144"/>
    <w:rsid w:val="003E6988"/>
    <w:rsid w:val="003E71DA"/>
    <w:rsid w:val="003E7622"/>
    <w:rsid w:val="003E7DEB"/>
    <w:rsid w:val="003F7CB0"/>
    <w:rsid w:val="00401866"/>
    <w:rsid w:val="00401E48"/>
    <w:rsid w:val="00403477"/>
    <w:rsid w:val="0040462F"/>
    <w:rsid w:val="00405518"/>
    <w:rsid w:val="004077D4"/>
    <w:rsid w:val="00410154"/>
    <w:rsid w:val="004110A4"/>
    <w:rsid w:val="00411F88"/>
    <w:rsid w:val="00416CC5"/>
    <w:rsid w:val="00417C15"/>
    <w:rsid w:val="004209C9"/>
    <w:rsid w:val="00420DFC"/>
    <w:rsid w:val="00422214"/>
    <w:rsid w:val="00423396"/>
    <w:rsid w:val="00423543"/>
    <w:rsid w:val="00423F06"/>
    <w:rsid w:val="00426D6A"/>
    <w:rsid w:val="00427BDD"/>
    <w:rsid w:val="004308E2"/>
    <w:rsid w:val="00430F8B"/>
    <w:rsid w:val="0043791D"/>
    <w:rsid w:val="00441756"/>
    <w:rsid w:val="004426B8"/>
    <w:rsid w:val="00443CB8"/>
    <w:rsid w:val="00446F4B"/>
    <w:rsid w:val="00451F3F"/>
    <w:rsid w:val="00453C0C"/>
    <w:rsid w:val="00454F9F"/>
    <w:rsid w:val="00455450"/>
    <w:rsid w:val="00455CA9"/>
    <w:rsid w:val="00456028"/>
    <w:rsid w:val="00456AAB"/>
    <w:rsid w:val="00460401"/>
    <w:rsid w:val="004617AD"/>
    <w:rsid w:val="004630FE"/>
    <w:rsid w:val="00463D55"/>
    <w:rsid w:val="00464C78"/>
    <w:rsid w:val="0047033A"/>
    <w:rsid w:val="00470759"/>
    <w:rsid w:val="00471A71"/>
    <w:rsid w:val="00472196"/>
    <w:rsid w:val="004725EB"/>
    <w:rsid w:val="00472BAB"/>
    <w:rsid w:val="004754E3"/>
    <w:rsid w:val="0047606A"/>
    <w:rsid w:val="004810A7"/>
    <w:rsid w:val="004814FD"/>
    <w:rsid w:val="00482228"/>
    <w:rsid w:val="00482BFC"/>
    <w:rsid w:val="0048389F"/>
    <w:rsid w:val="00485773"/>
    <w:rsid w:val="00486196"/>
    <w:rsid w:val="00491502"/>
    <w:rsid w:val="00493A42"/>
    <w:rsid w:val="00494731"/>
    <w:rsid w:val="004A02E6"/>
    <w:rsid w:val="004A08EC"/>
    <w:rsid w:val="004A159B"/>
    <w:rsid w:val="004A233F"/>
    <w:rsid w:val="004A29FB"/>
    <w:rsid w:val="004A2ABC"/>
    <w:rsid w:val="004A58F3"/>
    <w:rsid w:val="004A5EA8"/>
    <w:rsid w:val="004A7439"/>
    <w:rsid w:val="004B05F7"/>
    <w:rsid w:val="004B07B8"/>
    <w:rsid w:val="004B4825"/>
    <w:rsid w:val="004B4E29"/>
    <w:rsid w:val="004B565E"/>
    <w:rsid w:val="004B5AE6"/>
    <w:rsid w:val="004B68A0"/>
    <w:rsid w:val="004B6E2B"/>
    <w:rsid w:val="004B7E90"/>
    <w:rsid w:val="004B7F13"/>
    <w:rsid w:val="004C06A3"/>
    <w:rsid w:val="004C19CC"/>
    <w:rsid w:val="004C2FCD"/>
    <w:rsid w:val="004C6F4D"/>
    <w:rsid w:val="004C75C9"/>
    <w:rsid w:val="004C779F"/>
    <w:rsid w:val="004D47B1"/>
    <w:rsid w:val="004D4B90"/>
    <w:rsid w:val="004D6518"/>
    <w:rsid w:val="004E0DDC"/>
    <w:rsid w:val="004E105A"/>
    <w:rsid w:val="004E269C"/>
    <w:rsid w:val="004E32A5"/>
    <w:rsid w:val="004E3F96"/>
    <w:rsid w:val="004E7DF3"/>
    <w:rsid w:val="004F15DD"/>
    <w:rsid w:val="004F1D92"/>
    <w:rsid w:val="004F214D"/>
    <w:rsid w:val="004F2B15"/>
    <w:rsid w:val="004F4298"/>
    <w:rsid w:val="004F5413"/>
    <w:rsid w:val="004F578B"/>
    <w:rsid w:val="004F57F0"/>
    <w:rsid w:val="004F5B4C"/>
    <w:rsid w:val="004F642A"/>
    <w:rsid w:val="004F7D26"/>
    <w:rsid w:val="0050130C"/>
    <w:rsid w:val="00501319"/>
    <w:rsid w:val="005020E9"/>
    <w:rsid w:val="00502701"/>
    <w:rsid w:val="005052CC"/>
    <w:rsid w:val="005060E2"/>
    <w:rsid w:val="005061BD"/>
    <w:rsid w:val="0050674A"/>
    <w:rsid w:val="00506A93"/>
    <w:rsid w:val="00507391"/>
    <w:rsid w:val="00507C6F"/>
    <w:rsid w:val="005105B1"/>
    <w:rsid w:val="005131C8"/>
    <w:rsid w:val="005137F1"/>
    <w:rsid w:val="005140AB"/>
    <w:rsid w:val="00517CD4"/>
    <w:rsid w:val="00520100"/>
    <w:rsid w:val="00520C31"/>
    <w:rsid w:val="00520F68"/>
    <w:rsid w:val="00524DAD"/>
    <w:rsid w:val="005260DE"/>
    <w:rsid w:val="00530687"/>
    <w:rsid w:val="005309C9"/>
    <w:rsid w:val="00530EDF"/>
    <w:rsid w:val="005315A4"/>
    <w:rsid w:val="00532B86"/>
    <w:rsid w:val="00534734"/>
    <w:rsid w:val="00534F76"/>
    <w:rsid w:val="005356FD"/>
    <w:rsid w:val="00536ED5"/>
    <w:rsid w:val="00537FFD"/>
    <w:rsid w:val="00543391"/>
    <w:rsid w:val="00544107"/>
    <w:rsid w:val="00544A8C"/>
    <w:rsid w:val="00545DB1"/>
    <w:rsid w:val="00547C10"/>
    <w:rsid w:val="00547C41"/>
    <w:rsid w:val="00547C4E"/>
    <w:rsid w:val="00551D26"/>
    <w:rsid w:val="0055217D"/>
    <w:rsid w:val="00552482"/>
    <w:rsid w:val="00555495"/>
    <w:rsid w:val="00556AB3"/>
    <w:rsid w:val="00556D50"/>
    <w:rsid w:val="005573E0"/>
    <w:rsid w:val="005608A9"/>
    <w:rsid w:val="005620E8"/>
    <w:rsid w:val="005631CF"/>
    <w:rsid w:val="0056398D"/>
    <w:rsid w:val="00563A3D"/>
    <w:rsid w:val="00564141"/>
    <w:rsid w:val="005642C1"/>
    <w:rsid w:val="0056514D"/>
    <w:rsid w:val="005654C3"/>
    <w:rsid w:val="005714F3"/>
    <w:rsid w:val="00571580"/>
    <w:rsid w:val="00571923"/>
    <w:rsid w:val="00571CDD"/>
    <w:rsid w:val="00573223"/>
    <w:rsid w:val="005747AF"/>
    <w:rsid w:val="00576BFB"/>
    <w:rsid w:val="00576C62"/>
    <w:rsid w:val="00583784"/>
    <w:rsid w:val="0058382E"/>
    <w:rsid w:val="00590F56"/>
    <w:rsid w:val="0059178B"/>
    <w:rsid w:val="00591BA2"/>
    <w:rsid w:val="00591BDC"/>
    <w:rsid w:val="00592116"/>
    <w:rsid w:val="00592777"/>
    <w:rsid w:val="005935DE"/>
    <w:rsid w:val="00597DEC"/>
    <w:rsid w:val="00597F61"/>
    <w:rsid w:val="005A084A"/>
    <w:rsid w:val="005A0ECE"/>
    <w:rsid w:val="005A1121"/>
    <w:rsid w:val="005A136D"/>
    <w:rsid w:val="005A25F2"/>
    <w:rsid w:val="005A2B26"/>
    <w:rsid w:val="005A646D"/>
    <w:rsid w:val="005A674D"/>
    <w:rsid w:val="005B0F0C"/>
    <w:rsid w:val="005B1BCF"/>
    <w:rsid w:val="005B1E5F"/>
    <w:rsid w:val="005B21BF"/>
    <w:rsid w:val="005B30DD"/>
    <w:rsid w:val="005B3E39"/>
    <w:rsid w:val="005B6E58"/>
    <w:rsid w:val="005B77BB"/>
    <w:rsid w:val="005C1595"/>
    <w:rsid w:val="005C1B80"/>
    <w:rsid w:val="005C27D8"/>
    <w:rsid w:val="005C346D"/>
    <w:rsid w:val="005C4E4F"/>
    <w:rsid w:val="005C4F0D"/>
    <w:rsid w:val="005C5415"/>
    <w:rsid w:val="005C630A"/>
    <w:rsid w:val="005C6504"/>
    <w:rsid w:val="005C683B"/>
    <w:rsid w:val="005C708C"/>
    <w:rsid w:val="005E583B"/>
    <w:rsid w:val="005E6A2B"/>
    <w:rsid w:val="005E6A89"/>
    <w:rsid w:val="005E7439"/>
    <w:rsid w:val="005E7D0F"/>
    <w:rsid w:val="005F62DD"/>
    <w:rsid w:val="005F6F4B"/>
    <w:rsid w:val="005F7212"/>
    <w:rsid w:val="006007A7"/>
    <w:rsid w:val="00604245"/>
    <w:rsid w:val="00604B45"/>
    <w:rsid w:val="00611279"/>
    <w:rsid w:val="0061131D"/>
    <w:rsid w:val="0061169E"/>
    <w:rsid w:val="006145D2"/>
    <w:rsid w:val="00617A51"/>
    <w:rsid w:val="006219B2"/>
    <w:rsid w:val="00621E2E"/>
    <w:rsid w:val="00623328"/>
    <w:rsid w:val="0062363E"/>
    <w:rsid w:val="00624F81"/>
    <w:rsid w:val="006263E5"/>
    <w:rsid w:val="00632208"/>
    <w:rsid w:val="00632348"/>
    <w:rsid w:val="006353CF"/>
    <w:rsid w:val="00637A0B"/>
    <w:rsid w:val="006425AC"/>
    <w:rsid w:val="00642F8C"/>
    <w:rsid w:val="006431C3"/>
    <w:rsid w:val="0064608C"/>
    <w:rsid w:val="0064638B"/>
    <w:rsid w:val="006505E3"/>
    <w:rsid w:val="00651984"/>
    <w:rsid w:val="006522D6"/>
    <w:rsid w:val="00652A76"/>
    <w:rsid w:val="00652BA5"/>
    <w:rsid w:val="006532B1"/>
    <w:rsid w:val="0065389C"/>
    <w:rsid w:val="0065470F"/>
    <w:rsid w:val="00655210"/>
    <w:rsid w:val="00655FFE"/>
    <w:rsid w:val="006575EF"/>
    <w:rsid w:val="00666618"/>
    <w:rsid w:val="00666DEC"/>
    <w:rsid w:val="0066756F"/>
    <w:rsid w:val="00671608"/>
    <w:rsid w:val="00672214"/>
    <w:rsid w:val="0067312E"/>
    <w:rsid w:val="00674645"/>
    <w:rsid w:val="006757A2"/>
    <w:rsid w:val="00676D68"/>
    <w:rsid w:val="006808C3"/>
    <w:rsid w:val="00684008"/>
    <w:rsid w:val="00684BB4"/>
    <w:rsid w:val="0068537E"/>
    <w:rsid w:val="00685F56"/>
    <w:rsid w:val="00690AB9"/>
    <w:rsid w:val="00690F4F"/>
    <w:rsid w:val="006919B7"/>
    <w:rsid w:val="00692885"/>
    <w:rsid w:val="00696FEC"/>
    <w:rsid w:val="00697894"/>
    <w:rsid w:val="00697ED7"/>
    <w:rsid w:val="006A2329"/>
    <w:rsid w:val="006A4A4C"/>
    <w:rsid w:val="006A4E9D"/>
    <w:rsid w:val="006A66EA"/>
    <w:rsid w:val="006A7ABD"/>
    <w:rsid w:val="006B3802"/>
    <w:rsid w:val="006B49F8"/>
    <w:rsid w:val="006B58BC"/>
    <w:rsid w:val="006B63DC"/>
    <w:rsid w:val="006B7D35"/>
    <w:rsid w:val="006C3A9A"/>
    <w:rsid w:val="006C5A39"/>
    <w:rsid w:val="006D0C31"/>
    <w:rsid w:val="006D35A4"/>
    <w:rsid w:val="006E1D44"/>
    <w:rsid w:val="006E28C3"/>
    <w:rsid w:val="006E4B00"/>
    <w:rsid w:val="006F1E57"/>
    <w:rsid w:val="006F2503"/>
    <w:rsid w:val="006F468A"/>
    <w:rsid w:val="006F529B"/>
    <w:rsid w:val="006F58D5"/>
    <w:rsid w:val="006F74F4"/>
    <w:rsid w:val="00700599"/>
    <w:rsid w:val="00700611"/>
    <w:rsid w:val="007023FB"/>
    <w:rsid w:val="00702534"/>
    <w:rsid w:val="007045CB"/>
    <w:rsid w:val="00711303"/>
    <w:rsid w:val="00711696"/>
    <w:rsid w:val="00712E90"/>
    <w:rsid w:val="007136F2"/>
    <w:rsid w:val="0071418C"/>
    <w:rsid w:val="00716773"/>
    <w:rsid w:val="00717E51"/>
    <w:rsid w:val="00721032"/>
    <w:rsid w:val="0072167F"/>
    <w:rsid w:val="00724E31"/>
    <w:rsid w:val="00725912"/>
    <w:rsid w:val="00725F0A"/>
    <w:rsid w:val="0072714E"/>
    <w:rsid w:val="0072734F"/>
    <w:rsid w:val="00730105"/>
    <w:rsid w:val="007307BE"/>
    <w:rsid w:val="00731747"/>
    <w:rsid w:val="00732283"/>
    <w:rsid w:val="0073375D"/>
    <w:rsid w:val="007343B4"/>
    <w:rsid w:val="00734481"/>
    <w:rsid w:val="007344AA"/>
    <w:rsid w:val="007416F8"/>
    <w:rsid w:val="00742262"/>
    <w:rsid w:val="007433B4"/>
    <w:rsid w:val="007443F6"/>
    <w:rsid w:val="0074459D"/>
    <w:rsid w:val="0074483A"/>
    <w:rsid w:val="00745387"/>
    <w:rsid w:val="00746EEC"/>
    <w:rsid w:val="00747C3F"/>
    <w:rsid w:val="00747EF0"/>
    <w:rsid w:val="007535AD"/>
    <w:rsid w:val="00754854"/>
    <w:rsid w:val="00754AA0"/>
    <w:rsid w:val="00754EE1"/>
    <w:rsid w:val="0075737F"/>
    <w:rsid w:val="00760A29"/>
    <w:rsid w:val="007705BB"/>
    <w:rsid w:val="00771702"/>
    <w:rsid w:val="00772273"/>
    <w:rsid w:val="007752D4"/>
    <w:rsid w:val="00775399"/>
    <w:rsid w:val="007774F4"/>
    <w:rsid w:val="00777606"/>
    <w:rsid w:val="007815DE"/>
    <w:rsid w:val="00784673"/>
    <w:rsid w:val="007854E5"/>
    <w:rsid w:val="0078657A"/>
    <w:rsid w:val="00791217"/>
    <w:rsid w:val="00791223"/>
    <w:rsid w:val="00793535"/>
    <w:rsid w:val="00794DCF"/>
    <w:rsid w:val="00796435"/>
    <w:rsid w:val="007974CF"/>
    <w:rsid w:val="00797878"/>
    <w:rsid w:val="007A0812"/>
    <w:rsid w:val="007A3B04"/>
    <w:rsid w:val="007A489D"/>
    <w:rsid w:val="007A548E"/>
    <w:rsid w:val="007A573B"/>
    <w:rsid w:val="007A6766"/>
    <w:rsid w:val="007A7FFB"/>
    <w:rsid w:val="007B0F7B"/>
    <w:rsid w:val="007B6746"/>
    <w:rsid w:val="007B7361"/>
    <w:rsid w:val="007C09A3"/>
    <w:rsid w:val="007C1959"/>
    <w:rsid w:val="007C2A06"/>
    <w:rsid w:val="007C2B9F"/>
    <w:rsid w:val="007C2CA0"/>
    <w:rsid w:val="007C3669"/>
    <w:rsid w:val="007C4B29"/>
    <w:rsid w:val="007C69EF"/>
    <w:rsid w:val="007C71B1"/>
    <w:rsid w:val="007D174F"/>
    <w:rsid w:val="007D6348"/>
    <w:rsid w:val="007D7632"/>
    <w:rsid w:val="007E05CE"/>
    <w:rsid w:val="007E7596"/>
    <w:rsid w:val="007F1F80"/>
    <w:rsid w:val="007F29C8"/>
    <w:rsid w:val="007F2D8B"/>
    <w:rsid w:val="007F3573"/>
    <w:rsid w:val="007F6283"/>
    <w:rsid w:val="007F62D5"/>
    <w:rsid w:val="0080034E"/>
    <w:rsid w:val="00800E44"/>
    <w:rsid w:val="008014C7"/>
    <w:rsid w:val="008016BB"/>
    <w:rsid w:val="00801AE1"/>
    <w:rsid w:val="00802B8E"/>
    <w:rsid w:val="00803C0F"/>
    <w:rsid w:val="0080419A"/>
    <w:rsid w:val="008057C6"/>
    <w:rsid w:val="00805836"/>
    <w:rsid w:val="00805BCE"/>
    <w:rsid w:val="00806350"/>
    <w:rsid w:val="00810278"/>
    <w:rsid w:val="00810954"/>
    <w:rsid w:val="00811EDC"/>
    <w:rsid w:val="00813744"/>
    <w:rsid w:val="00815A8E"/>
    <w:rsid w:val="00816C9C"/>
    <w:rsid w:val="00820C3A"/>
    <w:rsid w:val="00820DCF"/>
    <w:rsid w:val="0082122D"/>
    <w:rsid w:val="00823886"/>
    <w:rsid w:val="00827066"/>
    <w:rsid w:val="00827A9C"/>
    <w:rsid w:val="00830132"/>
    <w:rsid w:val="00830207"/>
    <w:rsid w:val="00831176"/>
    <w:rsid w:val="0083222D"/>
    <w:rsid w:val="0083339A"/>
    <w:rsid w:val="00833F96"/>
    <w:rsid w:val="008346D7"/>
    <w:rsid w:val="00840B6F"/>
    <w:rsid w:val="0084499D"/>
    <w:rsid w:val="00844A83"/>
    <w:rsid w:val="00844D56"/>
    <w:rsid w:val="0085026E"/>
    <w:rsid w:val="00851273"/>
    <w:rsid w:val="00851AF3"/>
    <w:rsid w:val="008527BA"/>
    <w:rsid w:val="00853997"/>
    <w:rsid w:val="00853C51"/>
    <w:rsid w:val="0085423C"/>
    <w:rsid w:val="00854B17"/>
    <w:rsid w:val="008601D6"/>
    <w:rsid w:val="008606F0"/>
    <w:rsid w:val="00864847"/>
    <w:rsid w:val="008648F6"/>
    <w:rsid w:val="00864BF1"/>
    <w:rsid w:val="00865EBE"/>
    <w:rsid w:val="00865F47"/>
    <w:rsid w:val="008672B7"/>
    <w:rsid w:val="008709C1"/>
    <w:rsid w:val="008729BA"/>
    <w:rsid w:val="00873AC6"/>
    <w:rsid w:val="008743A0"/>
    <w:rsid w:val="00875E2A"/>
    <w:rsid w:val="00876499"/>
    <w:rsid w:val="00876700"/>
    <w:rsid w:val="008876FE"/>
    <w:rsid w:val="00890371"/>
    <w:rsid w:val="00890D4A"/>
    <w:rsid w:val="00891E9B"/>
    <w:rsid w:val="008927C2"/>
    <w:rsid w:val="00894929"/>
    <w:rsid w:val="00896A15"/>
    <w:rsid w:val="00896CE7"/>
    <w:rsid w:val="008A3079"/>
    <w:rsid w:val="008A4035"/>
    <w:rsid w:val="008A46CA"/>
    <w:rsid w:val="008A6BD1"/>
    <w:rsid w:val="008A7EF1"/>
    <w:rsid w:val="008B0E5C"/>
    <w:rsid w:val="008B1266"/>
    <w:rsid w:val="008B1532"/>
    <w:rsid w:val="008B1F0E"/>
    <w:rsid w:val="008B3B30"/>
    <w:rsid w:val="008B3EC9"/>
    <w:rsid w:val="008B7CE7"/>
    <w:rsid w:val="008C04D3"/>
    <w:rsid w:val="008C0F43"/>
    <w:rsid w:val="008C10D2"/>
    <w:rsid w:val="008C58BD"/>
    <w:rsid w:val="008C6683"/>
    <w:rsid w:val="008C7D28"/>
    <w:rsid w:val="008D0C77"/>
    <w:rsid w:val="008D2A02"/>
    <w:rsid w:val="008D3E9E"/>
    <w:rsid w:val="008D4BB5"/>
    <w:rsid w:val="008D54E9"/>
    <w:rsid w:val="008D66E5"/>
    <w:rsid w:val="008D6D21"/>
    <w:rsid w:val="008D70B5"/>
    <w:rsid w:val="008E0160"/>
    <w:rsid w:val="008E05A4"/>
    <w:rsid w:val="008E05DB"/>
    <w:rsid w:val="008E12B6"/>
    <w:rsid w:val="008E389B"/>
    <w:rsid w:val="008E41DF"/>
    <w:rsid w:val="008E4D1D"/>
    <w:rsid w:val="008E517E"/>
    <w:rsid w:val="008E684D"/>
    <w:rsid w:val="008E7027"/>
    <w:rsid w:val="008E7609"/>
    <w:rsid w:val="008F07E5"/>
    <w:rsid w:val="008F6FFA"/>
    <w:rsid w:val="00900DC4"/>
    <w:rsid w:val="00901CA1"/>
    <w:rsid w:val="00903329"/>
    <w:rsid w:val="00903A8F"/>
    <w:rsid w:val="009056F6"/>
    <w:rsid w:val="00906FEB"/>
    <w:rsid w:val="009102BF"/>
    <w:rsid w:val="00910AA2"/>
    <w:rsid w:val="00910DCA"/>
    <w:rsid w:val="00913487"/>
    <w:rsid w:val="009139A5"/>
    <w:rsid w:val="0091518A"/>
    <w:rsid w:val="009159D9"/>
    <w:rsid w:val="00915DD0"/>
    <w:rsid w:val="0091626B"/>
    <w:rsid w:val="00917468"/>
    <w:rsid w:val="00920B1D"/>
    <w:rsid w:val="00920E25"/>
    <w:rsid w:val="00921D43"/>
    <w:rsid w:val="00927CDF"/>
    <w:rsid w:val="00932FF7"/>
    <w:rsid w:val="0093378E"/>
    <w:rsid w:val="00934A0A"/>
    <w:rsid w:val="0093646E"/>
    <w:rsid w:val="00937387"/>
    <w:rsid w:val="00937F37"/>
    <w:rsid w:val="00940801"/>
    <w:rsid w:val="00940C7C"/>
    <w:rsid w:val="00940D0E"/>
    <w:rsid w:val="00943029"/>
    <w:rsid w:val="00947ECD"/>
    <w:rsid w:val="009505D6"/>
    <w:rsid w:val="00953CDB"/>
    <w:rsid w:val="009543D9"/>
    <w:rsid w:val="00956B40"/>
    <w:rsid w:val="009605A0"/>
    <w:rsid w:val="009625EF"/>
    <w:rsid w:val="00963067"/>
    <w:rsid w:val="0096366D"/>
    <w:rsid w:val="00965DA2"/>
    <w:rsid w:val="009660D3"/>
    <w:rsid w:val="009669E6"/>
    <w:rsid w:val="00966E65"/>
    <w:rsid w:val="00966F34"/>
    <w:rsid w:val="00971A08"/>
    <w:rsid w:val="0097347E"/>
    <w:rsid w:val="00974013"/>
    <w:rsid w:val="0097403E"/>
    <w:rsid w:val="009804E8"/>
    <w:rsid w:val="0098092C"/>
    <w:rsid w:val="00981D79"/>
    <w:rsid w:val="00982595"/>
    <w:rsid w:val="009837E6"/>
    <w:rsid w:val="00985663"/>
    <w:rsid w:val="0098585B"/>
    <w:rsid w:val="00986692"/>
    <w:rsid w:val="00986CDC"/>
    <w:rsid w:val="00987235"/>
    <w:rsid w:val="00987A45"/>
    <w:rsid w:val="00990B5B"/>
    <w:rsid w:val="00992140"/>
    <w:rsid w:val="00992DF2"/>
    <w:rsid w:val="009933C8"/>
    <w:rsid w:val="00993A10"/>
    <w:rsid w:val="0099401C"/>
    <w:rsid w:val="00994298"/>
    <w:rsid w:val="00994386"/>
    <w:rsid w:val="00994480"/>
    <w:rsid w:val="00994DB0"/>
    <w:rsid w:val="009961B6"/>
    <w:rsid w:val="009964F3"/>
    <w:rsid w:val="009A275F"/>
    <w:rsid w:val="009A286D"/>
    <w:rsid w:val="009A2F51"/>
    <w:rsid w:val="009A31F2"/>
    <w:rsid w:val="009A578A"/>
    <w:rsid w:val="009A59D9"/>
    <w:rsid w:val="009A6D6E"/>
    <w:rsid w:val="009A6F0E"/>
    <w:rsid w:val="009B234E"/>
    <w:rsid w:val="009B256C"/>
    <w:rsid w:val="009B44FC"/>
    <w:rsid w:val="009B5520"/>
    <w:rsid w:val="009B6941"/>
    <w:rsid w:val="009B7417"/>
    <w:rsid w:val="009B7C69"/>
    <w:rsid w:val="009C17A3"/>
    <w:rsid w:val="009C17CC"/>
    <w:rsid w:val="009C21AA"/>
    <w:rsid w:val="009C2EF7"/>
    <w:rsid w:val="009C3C80"/>
    <w:rsid w:val="009C3CEB"/>
    <w:rsid w:val="009C5D08"/>
    <w:rsid w:val="009C6751"/>
    <w:rsid w:val="009D0D86"/>
    <w:rsid w:val="009D145A"/>
    <w:rsid w:val="009D32ED"/>
    <w:rsid w:val="009D3655"/>
    <w:rsid w:val="009D3BBF"/>
    <w:rsid w:val="009D45DE"/>
    <w:rsid w:val="009D5800"/>
    <w:rsid w:val="009D5F5E"/>
    <w:rsid w:val="009D6B56"/>
    <w:rsid w:val="009D7BAD"/>
    <w:rsid w:val="009E13E1"/>
    <w:rsid w:val="009E1AF0"/>
    <w:rsid w:val="009E295B"/>
    <w:rsid w:val="009E3ED0"/>
    <w:rsid w:val="009E5A9D"/>
    <w:rsid w:val="009F2820"/>
    <w:rsid w:val="009F32FC"/>
    <w:rsid w:val="009F49D7"/>
    <w:rsid w:val="00A00124"/>
    <w:rsid w:val="00A00C85"/>
    <w:rsid w:val="00A0109A"/>
    <w:rsid w:val="00A01A09"/>
    <w:rsid w:val="00A0282A"/>
    <w:rsid w:val="00A02ADF"/>
    <w:rsid w:val="00A04478"/>
    <w:rsid w:val="00A049B8"/>
    <w:rsid w:val="00A0692D"/>
    <w:rsid w:val="00A06BC6"/>
    <w:rsid w:val="00A1078D"/>
    <w:rsid w:val="00A109FF"/>
    <w:rsid w:val="00A11CF5"/>
    <w:rsid w:val="00A13072"/>
    <w:rsid w:val="00A1388C"/>
    <w:rsid w:val="00A155F2"/>
    <w:rsid w:val="00A157C2"/>
    <w:rsid w:val="00A17310"/>
    <w:rsid w:val="00A1773B"/>
    <w:rsid w:val="00A20C1D"/>
    <w:rsid w:val="00A21290"/>
    <w:rsid w:val="00A22466"/>
    <w:rsid w:val="00A23542"/>
    <w:rsid w:val="00A235C5"/>
    <w:rsid w:val="00A24195"/>
    <w:rsid w:val="00A2692C"/>
    <w:rsid w:val="00A27A58"/>
    <w:rsid w:val="00A30753"/>
    <w:rsid w:val="00A309AD"/>
    <w:rsid w:val="00A310F0"/>
    <w:rsid w:val="00A32B5D"/>
    <w:rsid w:val="00A32E5B"/>
    <w:rsid w:val="00A3387A"/>
    <w:rsid w:val="00A35096"/>
    <w:rsid w:val="00A36013"/>
    <w:rsid w:val="00A36490"/>
    <w:rsid w:val="00A37185"/>
    <w:rsid w:val="00A408EF"/>
    <w:rsid w:val="00A42057"/>
    <w:rsid w:val="00A42FC4"/>
    <w:rsid w:val="00A43101"/>
    <w:rsid w:val="00A44E48"/>
    <w:rsid w:val="00A507A9"/>
    <w:rsid w:val="00A52C61"/>
    <w:rsid w:val="00A53538"/>
    <w:rsid w:val="00A57C2D"/>
    <w:rsid w:val="00A602E3"/>
    <w:rsid w:val="00A627D4"/>
    <w:rsid w:val="00A647D4"/>
    <w:rsid w:val="00A659D6"/>
    <w:rsid w:val="00A67CEC"/>
    <w:rsid w:val="00A70A95"/>
    <w:rsid w:val="00A719AA"/>
    <w:rsid w:val="00A72CF5"/>
    <w:rsid w:val="00A74122"/>
    <w:rsid w:val="00A74683"/>
    <w:rsid w:val="00A74DAB"/>
    <w:rsid w:val="00A77980"/>
    <w:rsid w:val="00A82885"/>
    <w:rsid w:val="00A8373D"/>
    <w:rsid w:val="00A90740"/>
    <w:rsid w:val="00A92292"/>
    <w:rsid w:val="00A97976"/>
    <w:rsid w:val="00AA281C"/>
    <w:rsid w:val="00AA48A2"/>
    <w:rsid w:val="00AA690C"/>
    <w:rsid w:val="00AA7D69"/>
    <w:rsid w:val="00AB19B8"/>
    <w:rsid w:val="00AB2184"/>
    <w:rsid w:val="00AB3952"/>
    <w:rsid w:val="00AB4D4B"/>
    <w:rsid w:val="00AB61E7"/>
    <w:rsid w:val="00AB7BE8"/>
    <w:rsid w:val="00AC027F"/>
    <w:rsid w:val="00AC3106"/>
    <w:rsid w:val="00AC388B"/>
    <w:rsid w:val="00AD0419"/>
    <w:rsid w:val="00AD07CB"/>
    <w:rsid w:val="00AD32BB"/>
    <w:rsid w:val="00AD5152"/>
    <w:rsid w:val="00AD756C"/>
    <w:rsid w:val="00AE0BD4"/>
    <w:rsid w:val="00AE1489"/>
    <w:rsid w:val="00AE1829"/>
    <w:rsid w:val="00AE3AD7"/>
    <w:rsid w:val="00AE4847"/>
    <w:rsid w:val="00AE685D"/>
    <w:rsid w:val="00AF01EF"/>
    <w:rsid w:val="00AF0698"/>
    <w:rsid w:val="00AF4DA3"/>
    <w:rsid w:val="00AF4DFD"/>
    <w:rsid w:val="00AF6BB3"/>
    <w:rsid w:val="00AF6FCE"/>
    <w:rsid w:val="00B00577"/>
    <w:rsid w:val="00B0434F"/>
    <w:rsid w:val="00B05609"/>
    <w:rsid w:val="00B0604F"/>
    <w:rsid w:val="00B06128"/>
    <w:rsid w:val="00B06343"/>
    <w:rsid w:val="00B06432"/>
    <w:rsid w:val="00B10949"/>
    <w:rsid w:val="00B11DAE"/>
    <w:rsid w:val="00B12F07"/>
    <w:rsid w:val="00B14383"/>
    <w:rsid w:val="00B1441B"/>
    <w:rsid w:val="00B152D5"/>
    <w:rsid w:val="00B15D57"/>
    <w:rsid w:val="00B214CD"/>
    <w:rsid w:val="00B22739"/>
    <w:rsid w:val="00B259C8"/>
    <w:rsid w:val="00B3115A"/>
    <w:rsid w:val="00B32FA0"/>
    <w:rsid w:val="00B3340E"/>
    <w:rsid w:val="00B34B54"/>
    <w:rsid w:val="00B357F0"/>
    <w:rsid w:val="00B368B1"/>
    <w:rsid w:val="00B37423"/>
    <w:rsid w:val="00B37DED"/>
    <w:rsid w:val="00B40409"/>
    <w:rsid w:val="00B4045C"/>
    <w:rsid w:val="00B42E59"/>
    <w:rsid w:val="00B4321F"/>
    <w:rsid w:val="00B43DAA"/>
    <w:rsid w:val="00B456A0"/>
    <w:rsid w:val="00B45A9B"/>
    <w:rsid w:val="00B46E18"/>
    <w:rsid w:val="00B46F2D"/>
    <w:rsid w:val="00B54630"/>
    <w:rsid w:val="00B61272"/>
    <w:rsid w:val="00B621D1"/>
    <w:rsid w:val="00B625B3"/>
    <w:rsid w:val="00B62D0C"/>
    <w:rsid w:val="00B62FFA"/>
    <w:rsid w:val="00B646D2"/>
    <w:rsid w:val="00B656E0"/>
    <w:rsid w:val="00B66242"/>
    <w:rsid w:val="00B66C6F"/>
    <w:rsid w:val="00B70372"/>
    <w:rsid w:val="00B71012"/>
    <w:rsid w:val="00B71828"/>
    <w:rsid w:val="00B72CC1"/>
    <w:rsid w:val="00B7546A"/>
    <w:rsid w:val="00B76409"/>
    <w:rsid w:val="00B773B9"/>
    <w:rsid w:val="00B77C9F"/>
    <w:rsid w:val="00B81D28"/>
    <w:rsid w:val="00B834BB"/>
    <w:rsid w:val="00B8389C"/>
    <w:rsid w:val="00B87651"/>
    <w:rsid w:val="00B87AD8"/>
    <w:rsid w:val="00B87EBD"/>
    <w:rsid w:val="00B9032D"/>
    <w:rsid w:val="00B9126A"/>
    <w:rsid w:val="00B937CA"/>
    <w:rsid w:val="00B947DC"/>
    <w:rsid w:val="00B94CC2"/>
    <w:rsid w:val="00B94F0B"/>
    <w:rsid w:val="00B9534D"/>
    <w:rsid w:val="00BA003E"/>
    <w:rsid w:val="00BA19DC"/>
    <w:rsid w:val="00BA1DC6"/>
    <w:rsid w:val="00BA1ED4"/>
    <w:rsid w:val="00BA29DA"/>
    <w:rsid w:val="00BA3626"/>
    <w:rsid w:val="00BA445A"/>
    <w:rsid w:val="00BA4A04"/>
    <w:rsid w:val="00BA4B49"/>
    <w:rsid w:val="00BA6E6A"/>
    <w:rsid w:val="00BA769E"/>
    <w:rsid w:val="00BB4250"/>
    <w:rsid w:val="00BB43E7"/>
    <w:rsid w:val="00BB5E5D"/>
    <w:rsid w:val="00BB7CD0"/>
    <w:rsid w:val="00BC113E"/>
    <w:rsid w:val="00BC128F"/>
    <w:rsid w:val="00BC19D7"/>
    <w:rsid w:val="00BC7706"/>
    <w:rsid w:val="00BD0ACA"/>
    <w:rsid w:val="00BD1BBE"/>
    <w:rsid w:val="00BD3F06"/>
    <w:rsid w:val="00BE4EAB"/>
    <w:rsid w:val="00BE540B"/>
    <w:rsid w:val="00BE6F3F"/>
    <w:rsid w:val="00BF096B"/>
    <w:rsid w:val="00BF0EEA"/>
    <w:rsid w:val="00BF15E2"/>
    <w:rsid w:val="00BF2730"/>
    <w:rsid w:val="00BF32E9"/>
    <w:rsid w:val="00BF3E90"/>
    <w:rsid w:val="00C00293"/>
    <w:rsid w:val="00C03C37"/>
    <w:rsid w:val="00C05F89"/>
    <w:rsid w:val="00C06823"/>
    <w:rsid w:val="00C07981"/>
    <w:rsid w:val="00C07E17"/>
    <w:rsid w:val="00C10453"/>
    <w:rsid w:val="00C11333"/>
    <w:rsid w:val="00C1200E"/>
    <w:rsid w:val="00C12266"/>
    <w:rsid w:val="00C12377"/>
    <w:rsid w:val="00C12858"/>
    <w:rsid w:val="00C1457F"/>
    <w:rsid w:val="00C1748D"/>
    <w:rsid w:val="00C17D03"/>
    <w:rsid w:val="00C17DBF"/>
    <w:rsid w:val="00C21A9B"/>
    <w:rsid w:val="00C21B07"/>
    <w:rsid w:val="00C22771"/>
    <w:rsid w:val="00C22AAE"/>
    <w:rsid w:val="00C23B69"/>
    <w:rsid w:val="00C24986"/>
    <w:rsid w:val="00C253B5"/>
    <w:rsid w:val="00C25837"/>
    <w:rsid w:val="00C25E36"/>
    <w:rsid w:val="00C30FB9"/>
    <w:rsid w:val="00C32FD2"/>
    <w:rsid w:val="00C338E2"/>
    <w:rsid w:val="00C33A14"/>
    <w:rsid w:val="00C34225"/>
    <w:rsid w:val="00C346A9"/>
    <w:rsid w:val="00C347A1"/>
    <w:rsid w:val="00C37E7E"/>
    <w:rsid w:val="00C412FC"/>
    <w:rsid w:val="00C431A0"/>
    <w:rsid w:val="00C431D1"/>
    <w:rsid w:val="00C45005"/>
    <w:rsid w:val="00C4567E"/>
    <w:rsid w:val="00C50E14"/>
    <w:rsid w:val="00C521B5"/>
    <w:rsid w:val="00C53F2F"/>
    <w:rsid w:val="00C54E01"/>
    <w:rsid w:val="00C55455"/>
    <w:rsid w:val="00C57586"/>
    <w:rsid w:val="00C578D0"/>
    <w:rsid w:val="00C6041C"/>
    <w:rsid w:val="00C607E2"/>
    <w:rsid w:val="00C61498"/>
    <w:rsid w:val="00C6274F"/>
    <w:rsid w:val="00C632A0"/>
    <w:rsid w:val="00C6452A"/>
    <w:rsid w:val="00C64A9D"/>
    <w:rsid w:val="00C660BE"/>
    <w:rsid w:val="00C66E3A"/>
    <w:rsid w:val="00C70DDB"/>
    <w:rsid w:val="00C74093"/>
    <w:rsid w:val="00C744BA"/>
    <w:rsid w:val="00C8019D"/>
    <w:rsid w:val="00C808A8"/>
    <w:rsid w:val="00C80FBE"/>
    <w:rsid w:val="00C815B8"/>
    <w:rsid w:val="00C82047"/>
    <w:rsid w:val="00C84BE7"/>
    <w:rsid w:val="00C86E46"/>
    <w:rsid w:val="00C87EC3"/>
    <w:rsid w:val="00C923FD"/>
    <w:rsid w:val="00C9240B"/>
    <w:rsid w:val="00C952AD"/>
    <w:rsid w:val="00C955AA"/>
    <w:rsid w:val="00C9585B"/>
    <w:rsid w:val="00CA4643"/>
    <w:rsid w:val="00CB0AF1"/>
    <w:rsid w:val="00CB185C"/>
    <w:rsid w:val="00CB1C0B"/>
    <w:rsid w:val="00CB2846"/>
    <w:rsid w:val="00CB64B5"/>
    <w:rsid w:val="00CC016E"/>
    <w:rsid w:val="00CD0524"/>
    <w:rsid w:val="00CD4314"/>
    <w:rsid w:val="00CD4918"/>
    <w:rsid w:val="00CE0451"/>
    <w:rsid w:val="00CE232A"/>
    <w:rsid w:val="00CE27DA"/>
    <w:rsid w:val="00CE4D75"/>
    <w:rsid w:val="00CE4EC9"/>
    <w:rsid w:val="00CE52D4"/>
    <w:rsid w:val="00CE7BD7"/>
    <w:rsid w:val="00CF2182"/>
    <w:rsid w:val="00CF28A5"/>
    <w:rsid w:val="00CF2DCF"/>
    <w:rsid w:val="00CF342A"/>
    <w:rsid w:val="00CF407B"/>
    <w:rsid w:val="00CF477C"/>
    <w:rsid w:val="00CF4AF9"/>
    <w:rsid w:val="00CF4E08"/>
    <w:rsid w:val="00CF52C7"/>
    <w:rsid w:val="00CF6CCC"/>
    <w:rsid w:val="00D0108C"/>
    <w:rsid w:val="00D01A5F"/>
    <w:rsid w:val="00D0205F"/>
    <w:rsid w:val="00D02A11"/>
    <w:rsid w:val="00D03764"/>
    <w:rsid w:val="00D04992"/>
    <w:rsid w:val="00D056A9"/>
    <w:rsid w:val="00D05783"/>
    <w:rsid w:val="00D06051"/>
    <w:rsid w:val="00D11A2D"/>
    <w:rsid w:val="00D21AF2"/>
    <w:rsid w:val="00D2252F"/>
    <w:rsid w:val="00D271C3"/>
    <w:rsid w:val="00D27CB9"/>
    <w:rsid w:val="00D3036E"/>
    <w:rsid w:val="00D34E28"/>
    <w:rsid w:val="00D35623"/>
    <w:rsid w:val="00D37FD2"/>
    <w:rsid w:val="00D422FE"/>
    <w:rsid w:val="00D423F8"/>
    <w:rsid w:val="00D45049"/>
    <w:rsid w:val="00D5057C"/>
    <w:rsid w:val="00D5229C"/>
    <w:rsid w:val="00D52413"/>
    <w:rsid w:val="00D53081"/>
    <w:rsid w:val="00D5491A"/>
    <w:rsid w:val="00D54D55"/>
    <w:rsid w:val="00D55CC0"/>
    <w:rsid w:val="00D5662D"/>
    <w:rsid w:val="00D604DE"/>
    <w:rsid w:val="00D6192D"/>
    <w:rsid w:val="00D630E2"/>
    <w:rsid w:val="00D63227"/>
    <w:rsid w:val="00D64E0C"/>
    <w:rsid w:val="00D64ED4"/>
    <w:rsid w:val="00D651BE"/>
    <w:rsid w:val="00D70F69"/>
    <w:rsid w:val="00D7198A"/>
    <w:rsid w:val="00D71C2F"/>
    <w:rsid w:val="00D74BA2"/>
    <w:rsid w:val="00D74E7C"/>
    <w:rsid w:val="00D75B46"/>
    <w:rsid w:val="00D76082"/>
    <w:rsid w:val="00D776C1"/>
    <w:rsid w:val="00D8033B"/>
    <w:rsid w:val="00D80982"/>
    <w:rsid w:val="00D80F28"/>
    <w:rsid w:val="00D81A66"/>
    <w:rsid w:val="00D82689"/>
    <w:rsid w:val="00D82DEF"/>
    <w:rsid w:val="00D83FF5"/>
    <w:rsid w:val="00D85805"/>
    <w:rsid w:val="00D86181"/>
    <w:rsid w:val="00D92184"/>
    <w:rsid w:val="00D93178"/>
    <w:rsid w:val="00D93A6B"/>
    <w:rsid w:val="00D93BAC"/>
    <w:rsid w:val="00D961EB"/>
    <w:rsid w:val="00D96725"/>
    <w:rsid w:val="00D97B1D"/>
    <w:rsid w:val="00DA1F2D"/>
    <w:rsid w:val="00DA31B6"/>
    <w:rsid w:val="00DA34EB"/>
    <w:rsid w:val="00DA3FBB"/>
    <w:rsid w:val="00DA439F"/>
    <w:rsid w:val="00DA4AB1"/>
    <w:rsid w:val="00DA5714"/>
    <w:rsid w:val="00DA7E16"/>
    <w:rsid w:val="00DB126A"/>
    <w:rsid w:val="00DB3056"/>
    <w:rsid w:val="00DB5001"/>
    <w:rsid w:val="00DB63B1"/>
    <w:rsid w:val="00DB6649"/>
    <w:rsid w:val="00DB6C0D"/>
    <w:rsid w:val="00DC09D9"/>
    <w:rsid w:val="00DC19AA"/>
    <w:rsid w:val="00DC363C"/>
    <w:rsid w:val="00DC629B"/>
    <w:rsid w:val="00DC6628"/>
    <w:rsid w:val="00DC6FA9"/>
    <w:rsid w:val="00DC79B3"/>
    <w:rsid w:val="00DD311D"/>
    <w:rsid w:val="00DD44BD"/>
    <w:rsid w:val="00DD5F6E"/>
    <w:rsid w:val="00DD6B0B"/>
    <w:rsid w:val="00DD6DDD"/>
    <w:rsid w:val="00DE185A"/>
    <w:rsid w:val="00DE30AE"/>
    <w:rsid w:val="00DE58EB"/>
    <w:rsid w:val="00DE6883"/>
    <w:rsid w:val="00DF01A3"/>
    <w:rsid w:val="00DF262A"/>
    <w:rsid w:val="00DF2DFA"/>
    <w:rsid w:val="00DF3CE7"/>
    <w:rsid w:val="00DF41F0"/>
    <w:rsid w:val="00DF5CBB"/>
    <w:rsid w:val="00E01BD2"/>
    <w:rsid w:val="00E02ECC"/>
    <w:rsid w:val="00E03596"/>
    <w:rsid w:val="00E04953"/>
    <w:rsid w:val="00E04D58"/>
    <w:rsid w:val="00E06E42"/>
    <w:rsid w:val="00E10062"/>
    <w:rsid w:val="00E1141C"/>
    <w:rsid w:val="00E14707"/>
    <w:rsid w:val="00E14D81"/>
    <w:rsid w:val="00E16105"/>
    <w:rsid w:val="00E20075"/>
    <w:rsid w:val="00E223F3"/>
    <w:rsid w:val="00E24132"/>
    <w:rsid w:val="00E2596B"/>
    <w:rsid w:val="00E334BA"/>
    <w:rsid w:val="00E3690B"/>
    <w:rsid w:val="00E37C7A"/>
    <w:rsid w:val="00E4087B"/>
    <w:rsid w:val="00E41055"/>
    <w:rsid w:val="00E41957"/>
    <w:rsid w:val="00E419CD"/>
    <w:rsid w:val="00E436F9"/>
    <w:rsid w:val="00E44C7F"/>
    <w:rsid w:val="00E47732"/>
    <w:rsid w:val="00E503BA"/>
    <w:rsid w:val="00E5402E"/>
    <w:rsid w:val="00E54C6A"/>
    <w:rsid w:val="00E55B6B"/>
    <w:rsid w:val="00E57CA5"/>
    <w:rsid w:val="00E6062C"/>
    <w:rsid w:val="00E64588"/>
    <w:rsid w:val="00E65183"/>
    <w:rsid w:val="00E65DD0"/>
    <w:rsid w:val="00E65F4E"/>
    <w:rsid w:val="00E67492"/>
    <w:rsid w:val="00E70AAF"/>
    <w:rsid w:val="00E711F3"/>
    <w:rsid w:val="00E722B2"/>
    <w:rsid w:val="00E73B0B"/>
    <w:rsid w:val="00E755B6"/>
    <w:rsid w:val="00E75B7E"/>
    <w:rsid w:val="00E75D80"/>
    <w:rsid w:val="00E76C18"/>
    <w:rsid w:val="00E77058"/>
    <w:rsid w:val="00E77097"/>
    <w:rsid w:val="00E776B7"/>
    <w:rsid w:val="00E81400"/>
    <w:rsid w:val="00E819D1"/>
    <w:rsid w:val="00E82A90"/>
    <w:rsid w:val="00E8484E"/>
    <w:rsid w:val="00E848CF"/>
    <w:rsid w:val="00E86000"/>
    <w:rsid w:val="00E86873"/>
    <w:rsid w:val="00E918DF"/>
    <w:rsid w:val="00E944DD"/>
    <w:rsid w:val="00E9517B"/>
    <w:rsid w:val="00E952FC"/>
    <w:rsid w:val="00E96A82"/>
    <w:rsid w:val="00E97E19"/>
    <w:rsid w:val="00EA0776"/>
    <w:rsid w:val="00EA19CF"/>
    <w:rsid w:val="00EA1E61"/>
    <w:rsid w:val="00EA311F"/>
    <w:rsid w:val="00EA4368"/>
    <w:rsid w:val="00EA4450"/>
    <w:rsid w:val="00EA5645"/>
    <w:rsid w:val="00EA5944"/>
    <w:rsid w:val="00EA661C"/>
    <w:rsid w:val="00EA7DFD"/>
    <w:rsid w:val="00EA7F15"/>
    <w:rsid w:val="00EB20BF"/>
    <w:rsid w:val="00EB377D"/>
    <w:rsid w:val="00EC21AE"/>
    <w:rsid w:val="00EC31B6"/>
    <w:rsid w:val="00EC3201"/>
    <w:rsid w:val="00EC354A"/>
    <w:rsid w:val="00EC5C94"/>
    <w:rsid w:val="00EC622C"/>
    <w:rsid w:val="00EC7790"/>
    <w:rsid w:val="00EC7F00"/>
    <w:rsid w:val="00ED0A70"/>
    <w:rsid w:val="00ED12FD"/>
    <w:rsid w:val="00ED1E77"/>
    <w:rsid w:val="00ED22B1"/>
    <w:rsid w:val="00ED2F8C"/>
    <w:rsid w:val="00ED4F7F"/>
    <w:rsid w:val="00ED6D85"/>
    <w:rsid w:val="00EE0F24"/>
    <w:rsid w:val="00EE1450"/>
    <w:rsid w:val="00EE19BE"/>
    <w:rsid w:val="00EE2A06"/>
    <w:rsid w:val="00EE2BE5"/>
    <w:rsid w:val="00EE3286"/>
    <w:rsid w:val="00EE55E2"/>
    <w:rsid w:val="00EF03CD"/>
    <w:rsid w:val="00EF2EAA"/>
    <w:rsid w:val="00EF3D75"/>
    <w:rsid w:val="00EF664B"/>
    <w:rsid w:val="00EF7CA3"/>
    <w:rsid w:val="00F0067D"/>
    <w:rsid w:val="00F007EC"/>
    <w:rsid w:val="00F04849"/>
    <w:rsid w:val="00F06D73"/>
    <w:rsid w:val="00F07B5F"/>
    <w:rsid w:val="00F12E62"/>
    <w:rsid w:val="00F13E4A"/>
    <w:rsid w:val="00F13EFD"/>
    <w:rsid w:val="00F14063"/>
    <w:rsid w:val="00F16717"/>
    <w:rsid w:val="00F16A4A"/>
    <w:rsid w:val="00F214ED"/>
    <w:rsid w:val="00F21DF4"/>
    <w:rsid w:val="00F22019"/>
    <w:rsid w:val="00F2304B"/>
    <w:rsid w:val="00F2342C"/>
    <w:rsid w:val="00F2545B"/>
    <w:rsid w:val="00F27702"/>
    <w:rsid w:val="00F27DD1"/>
    <w:rsid w:val="00F30B6C"/>
    <w:rsid w:val="00F31BA0"/>
    <w:rsid w:val="00F32277"/>
    <w:rsid w:val="00F33ABD"/>
    <w:rsid w:val="00F34502"/>
    <w:rsid w:val="00F35163"/>
    <w:rsid w:val="00F407C8"/>
    <w:rsid w:val="00F41DB1"/>
    <w:rsid w:val="00F42FCC"/>
    <w:rsid w:val="00F434F4"/>
    <w:rsid w:val="00F4457E"/>
    <w:rsid w:val="00F46264"/>
    <w:rsid w:val="00F46BF9"/>
    <w:rsid w:val="00F4796D"/>
    <w:rsid w:val="00F52866"/>
    <w:rsid w:val="00F53CF9"/>
    <w:rsid w:val="00F5466F"/>
    <w:rsid w:val="00F5537E"/>
    <w:rsid w:val="00F573D5"/>
    <w:rsid w:val="00F57B50"/>
    <w:rsid w:val="00F57C86"/>
    <w:rsid w:val="00F60C41"/>
    <w:rsid w:val="00F615BA"/>
    <w:rsid w:val="00F6433E"/>
    <w:rsid w:val="00F64BE9"/>
    <w:rsid w:val="00F676C9"/>
    <w:rsid w:val="00F7028C"/>
    <w:rsid w:val="00F7282A"/>
    <w:rsid w:val="00F73EC4"/>
    <w:rsid w:val="00F7479B"/>
    <w:rsid w:val="00F767AC"/>
    <w:rsid w:val="00F767C9"/>
    <w:rsid w:val="00F77720"/>
    <w:rsid w:val="00F811E9"/>
    <w:rsid w:val="00F82F5E"/>
    <w:rsid w:val="00F83763"/>
    <w:rsid w:val="00F91587"/>
    <w:rsid w:val="00F91CEF"/>
    <w:rsid w:val="00F9240B"/>
    <w:rsid w:val="00F948F2"/>
    <w:rsid w:val="00F954D0"/>
    <w:rsid w:val="00F96007"/>
    <w:rsid w:val="00FA1FFD"/>
    <w:rsid w:val="00FA27C5"/>
    <w:rsid w:val="00FA2962"/>
    <w:rsid w:val="00FA44CE"/>
    <w:rsid w:val="00FA6CE0"/>
    <w:rsid w:val="00FB0BB2"/>
    <w:rsid w:val="00FB2B46"/>
    <w:rsid w:val="00FB3A46"/>
    <w:rsid w:val="00FB3D6D"/>
    <w:rsid w:val="00FB4624"/>
    <w:rsid w:val="00FB50C3"/>
    <w:rsid w:val="00FB54AA"/>
    <w:rsid w:val="00FB5D23"/>
    <w:rsid w:val="00FB7471"/>
    <w:rsid w:val="00FC28A1"/>
    <w:rsid w:val="00FC2A18"/>
    <w:rsid w:val="00FC4080"/>
    <w:rsid w:val="00FC4665"/>
    <w:rsid w:val="00FC53AF"/>
    <w:rsid w:val="00FC5D84"/>
    <w:rsid w:val="00FC64DA"/>
    <w:rsid w:val="00FC6711"/>
    <w:rsid w:val="00FC74DA"/>
    <w:rsid w:val="00FD1CCA"/>
    <w:rsid w:val="00FD21E6"/>
    <w:rsid w:val="00FD384E"/>
    <w:rsid w:val="00FD58E2"/>
    <w:rsid w:val="00FD6B92"/>
    <w:rsid w:val="00FE07B6"/>
    <w:rsid w:val="00FE17AA"/>
    <w:rsid w:val="00FE2837"/>
    <w:rsid w:val="00FE3356"/>
    <w:rsid w:val="00FE33B0"/>
    <w:rsid w:val="00FE3FBB"/>
    <w:rsid w:val="00FE7F3B"/>
    <w:rsid w:val="00FF144B"/>
    <w:rsid w:val="00FF3B55"/>
    <w:rsid w:val="00FF4B9A"/>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A5EBF"/>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unhideWhenUsed/>
    <w:rsid w:val="00E65183"/>
    <w:pPr>
      <w:tabs>
        <w:tab w:val="right" w:leader="dot" w:pos="4310"/>
      </w:tabs>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 w:type="character" w:styleId="Refdecomentario">
    <w:name w:val="annotation reference"/>
    <w:basedOn w:val="Fuentedeprrafopredeter"/>
    <w:uiPriority w:val="99"/>
    <w:semiHidden/>
    <w:unhideWhenUsed/>
    <w:rsid w:val="00385A83"/>
    <w:rPr>
      <w:sz w:val="16"/>
      <w:szCs w:val="16"/>
    </w:rPr>
  </w:style>
  <w:style w:type="paragraph" w:styleId="Textocomentario">
    <w:name w:val="annotation text"/>
    <w:basedOn w:val="Normal"/>
    <w:link w:val="TextocomentarioCar"/>
    <w:uiPriority w:val="99"/>
    <w:semiHidden/>
    <w:unhideWhenUsed/>
    <w:rsid w:val="00385A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85A83"/>
    <w:rPr>
      <w:sz w:val="20"/>
      <w:szCs w:val="20"/>
    </w:rPr>
  </w:style>
  <w:style w:type="paragraph" w:styleId="Asuntodelcomentario">
    <w:name w:val="annotation subject"/>
    <w:basedOn w:val="Textocomentario"/>
    <w:next w:val="Textocomentario"/>
    <w:link w:val="AsuntodelcomentarioCar"/>
    <w:uiPriority w:val="99"/>
    <w:semiHidden/>
    <w:unhideWhenUsed/>
    <w:rsid w:val="00385A83"/>
    <w:rPr>
      <w:b/>
      <w:bCs/>
    </w:rPr>
  </w:style>
  <w:style w:type="character" w:customStyle="1" w:styleId="AsuntodelcomentarioCar">
    <w:name w:val="Asunto del comentario Car"/>
    <w:basedOn w:val="TextocomentarioCar"/>
    <w:link w:val="Asuntodelcomentario"/>
    <w:uiPriority w:val="99"/>
    <w:semiHidden/>
    <w:rsid w:val="00385A83"/>
    <w:rPr>
      <w:b/>
      <w:bCs/>
      <w:sz w:val="20"/>
      <w:szCs w:val="20"/>
    </w:rPr>
  </w:style>
  <w:style w:type="paragraph" w:styleId="Revisin">
    <w:name w:val="Revision"/>
    <w:hidden/>
    <w:uiPriority w:val="99"/>
    <w:semiHidden/>
    <w:rsid w:val="00385A83"/>
    <w:pPr>
      <w:spacing w:after="0" w:line="240" w:lineRule="auto"/>
    </w:pPr>
  </w:style>
  <w:style w:type="paragraph" w:styleId="Descripcin">
    <w:name w:val="caption"/>
    <w:basedOn w:val="Normal"/>
    <w:next w:val="Normal"/>
    <w:uiPriority w:val="35"/>
    <w:unhideWhenUsed/>
    <w:qFormat/>
    <w:rsid w:val="00455CA9"/>
    <w:pPr>
      <w:spacing w:after="200" w:line="240" w:lineRule="auto"/>
    </w:pPr>
    <w:rPr>
      <w:i/>
      <w:iCs/>
      <w:color w:val="44546A" w:themeColor="text2"/>
      <w:sz w:val="18"/>
      <w:szCs w:val="18"/>
    </w:rPr>
  </w:style>
  <w:style w:type="table" w:styleId="Tablanormal2">
    <w:name w:val="Plain Table 2"/>
    <w:basedOn w:val="Tablanormal"/>
    <w:uiPriority w:val="42"/>
    <w:rsid w:val="00430F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561982613">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gif"/><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jpe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jpeg"/><Relationship Id="rId76" Type="http://schemas.openxmlformats.org/officeDocument/2006/relationships/image" Target="media/image65.jpe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jpe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pdf.datasheetcatalog.com/datasheets/560/493318_DS.pdf"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jpe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hyperlink" Target="https://github.com/PCBPrints/Alhambra-switch/wiki" TargetMode="External"/><Relationship Id="rId85" Type="http://schemas.microsoft.com/office/2011/relationships/people" Target="peop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e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hyperlink" Target="https://www.mouser.es/datasheet/2/225/iCE40LPHXFamilyDataSheet-102280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jpeg"/><Relationship Id="rId49" Type="http://schemas.openxmlformats.org/officeDocument/2006/relationships/image" Target="media/image38.png"/><Relationship Id="rId57" Type="http://schemas.openxmlformats.org/officeDocument/2006/relationships/image" Target="media/image46.png"/><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jpeg"/><Relationship Id="rId81" Type="http://schemas.openxmlformats.org/officeDocument/2006/relationships/hyperlink" Target="http://www.latticestore.com/products/tabid/417/categoryid/9/productid/560/searchid/1/searchvalue/ice40hx1k-tq144/default.aspx" TargetMode="External"/><Relationship Id="rId86"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B676B-1A1D-4608-B49F-69ACCF5E28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6053</TotalTime>
  <Pages>57</Pages>
  <Words>20299</Words>
  <Characters>115706</Characters>
  <Application>Microsoft Office Word</Application>
  <DocSecurity>0</DocSecurity>
  <Lines>964</Lines>
  <Paragraphs>271</Paragraphs>
  <ScaleCrop>false</ScaleCrop>
  <HeadingPairs>
    <vt:vector size="2" baseType="variant">
      <vt:variant>
        <vt:lpstr>Título</vt:lpstr>
      </vt:variant>
      <vt:variant>
        <vt:i4>1</vt:i4>
      </vt:variant>
    </vt:vector>
  </HeadingPairs>
  <TitlesOfParts>
    <vt:vector size="1" baseType="lpstr">
      <vt:lpstr>Implementación de una ALU en una FPGA</vt:lpstr>
    </vt:vector>
  </TitlesOfParts>
  <Company/>
  <LinksUpToDate>false</LinksUpToDate>
  <CharactersWithSpaces>135734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una ALU en una FPGA</dc:title>
  <dc:subject>Trabajo final de grado</dc:subject>
  <dc:creator>Maribel</dc:creator>
  <cp:keywords/>
  <dc:description/>
  <cp:lastModifiedBy>Maribel</cp:lastModifiedBy>
  <cp:revision>1243</cp:revision>
  <cp:lastPrinted>2018-05-28T23:55:00Z</cp:lastPrinted>
  <dcterms:created xsi:type="dcterms:W3CDTF">2017-12-12T15:13:00Z</dcterms:created>
  <dcterms:modified xsi:type="dcterms:W3CDTF">2018-05-29T19:36:00Z</dcterms:modified>
</cp:coreProperties>
</file>